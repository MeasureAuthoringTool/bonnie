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8B23E2" w14:textId="77777777" w:rsidR="00C34ED1" w:rsidRDefault="00A628CE">
      <w:pPr>
        <w:pStyle w:val="Figure"/>
        <w:jc w:val="left"/>
        <w:rPr>
          <w:rStyle w:val="ProgramNameChar"/>
          <w:b/>
          <w:sz w:val="32"/>
          <w:szCs w:val="32"/>
        </w:rPr>
      </w:pPr>
      <w:r>
        <w:rPr>
          <w:rStyle w:val="ProgramNameChar"/>
          <w:b/>
          <w:sz w:val="32"/>
          <w:szCs w:val="32"/>
        </w:rPr>
        <w:t>Prepared for:</w:t>
      </w:r>
    </w:p>
    <w:p w14:paraId="42EC4DE6" w14:textId="77777777" w:rsidR="00C34ED1" w:rsidRDefault="00A628CE">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7E753E40" w14:textId="77777777" w:rsidR="00C34ED1" w:rsidRDefault="00A628CE">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72E22B50" w14:textId="77777777" w:rsidR="00C34ED1" w:rsidRDefault="00A628CE">
      <w:pPr>
        <w:pStyle w:val="CustomerProgram"/>
        <w:spacing w:before="720"/>
      </w:pPr>
      <w:r>
        <w:t>Technical Authority for the Unified Clinical Quality Improvement Framework</w:t>
      </w:r>
    </w:p>
    <w:p w14:paraId="69A484E3" w14:textId="77777777" w:rsidR="00C34ED1" w:rsidRDefault="00A628CE">
      <w:pPr>
        <w:pStyle w:val="DocTitle"/>
        <w:spacing w:before="1080"/>
        <w:ind w:left="0"/>
        <w:rPr>
          <w:rStyle w:val="CustomerProgramChar"/>
          <w:sz w:val="36"/>
        </w:rPr>
      </w:pPr>
      <w:r>
        <w:t>Bonnie User Guide</w:t>
      </w:r>
    </w:p>
    <w:p w14:paraId="678AD6CC" w14:textId="77777777" w:rsidR="00C34ED1" w:rsidRDefault="00A628CE">
      <w:pPr>
        <w:pStyle w:val="Version"/>
      </w:pPr>
      <w:r>
        <w:t>Version 1.5</w:t>
      </w:r>
    </w:p>
    <w:p w14:paraId="545F443F" w14:textId="77777777" w:rsidR="00C34ED1" w:rsidRDefault="00A628CE">
      <w:pPr>
        <w:pStyle w:val="PubDate"/>
      </w:pPr>
      <w:r>
        <w:t>November 18, 2016</w:t>
      </w:r>
    </w:p>
    <w:p w14:paraId="65CA138E" w14:textId="77777777" w:rsidR="00C34ED1" w:rsidRDefault="00A628CE">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145D134B" w14:textId="77777777" w:rsidR="00C34ED1" w:rsidRDefault="00A628CE">
      <w:pPr>
        <w:pStyle w:val="Disclaimer"/>
        <w:spacing w:before="120" w:after="120"/>
      </w:pPr>
      <w:r>
        <w:t>This document was prepared for authorized distribution only. It has not been approved for public release.</w:t>
      </w:r>
    </w:p>
    <w:p w14:paraId="51B9DC84" w14:textId="77777777" w:rsidR="00C34ED1" w:rsidRDefault="00A628CE">
      <w:pPr>
        <w:pStyle w:val="Disclaimer"/>
        <w:spacing w:before="120" w:after="120"/>
      </w:pPr>
      <w:r>
        <w:t>© 2016, The MITRE Corporation. All Rights Reserved.</w:t>
      </w:r>
    </w:p>
    <w:p w14:paraId="624D9D9A" w14:textId="77777777" w:rsidR="00C34ED1" w:rsidRDefault="00C34ED1"/>
    <w:p w14:paraId="56A3FB21" w14:textId="77777777" w:rsidR="00C34ED1" w:rsidRDefault="00C34ED1">
      <w:pPr>
        <w:sectPr w:rsidR="00C34ED1">
          <w:headerReference w:type="default" r:id="rId11"/>
          <w:footerReference w:type="default" r:id="rId12"/>
          <w:pgSz w:w="12240" w:h="15840" w:code="1"/>
          <w:pgMar w:top="1440" w:right="1440" w:bottom="1440" w:left="1440" w:header="504" w:footer="504" w:gutter="0"/>
          <w:pgNumType w:fmt="lowerRoman" w:start="1"/>
          <w:cols w:space="720"/>
          <w:titlePg/>
        </w:sectPr>
      </w:pPr>
    </w:p>
    <w:p w14:paraId="6BE60730" w14:textId="77777777" w:rsidR="00C34ED1" w:rsidRDefault="00A628CE">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C34ED1" w14:paraId="110CB4EE" w14:textId="77777777">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AEB359" w14:textId="77777777" w:rsidR="00C34ED1" w:rsidRDefault="00A628CE">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323415D" w14:textId="77777777" w:rsidR="00C34ED1" w:rsidRDefault="00A628CE">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A8F5324" w14:textId="77777777" w:rsidR="00C34ED1" w:rsidRDefault="00A628CE">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7757B6D" w14:textId="77777777" w:rsidR="00C34ED1" w:rsidRDefault="00A628CE">
            <w:pPr>
              <w:pStyle w:val="TableColumnHeading"/>
            </w:pPr>
            <w:r>
              <w:t>Description of Change</w:t>
            </w:r>
          </w:p>
        </w:tc>
      </w:tr>
      <w:tr w:rsidR="00C34ED1" w14:paraId="0C735887"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2F85C802" w14:textId="77777777" w:rsidR="00C34ED1" w:rsidRDefault="00A628CE">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A56BB62" w14:textId="77777777" w:rsidR="00C34ED1" w:rsidRDefault="00A628CE">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2C5F8375" w14:textId="77777777" w:rsidR="00C34ED1" w:rsidRDefault="00A628CE">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6742E5B6" w14:textId="77777777" w:rsidR="00C34ED1" w:rsidRDefault="00A628CE">
            <w:pPr>
              <w:pStyle w:val="TableText"/>
            </w:pPr>
            <w:r>
              <w:t>Initial draft</w:t>
            </w:r>
          </w:p>
        </w:tc>
      </w:tr>
      <w:tr w:rsidR="00C34ED1" w14:paraId="5F73193E"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017EB9D" w14:textId="77777777" w:rsidR="00C34ED1" w:rsidRDefault="00A628CE">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0B6C531" w14:textId="77777777" w:rsidR="00C34ED1" w:rsidRDefault="00A628CE">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2EB7DCDE"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EA0F20F" w14:textId="77777777" w:rsidR="00C34ED1" w:rsidRDefault="00A628CE">
            <w:pPr>
              <w:pStyle w:val="TableText"/>
            </w:pPr>
            <w:r>
              <w:t>Update for Bonnie v 1.1</w:t>
            </w:r>
          </w:p>
        </w:tc>
      </w:tr>
      <w:tr w:rsidR="00C34ED1" w14:paraId="1496EC1B"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5D9C39A9" w14:textId="77777777" w:rsidR="00C34ED1" w:rsidRDefault="00A628CE">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D5CF5F0" w14:textId="77777777" w:rsidR="00C34ED1" w:rsidRDefault="00A628CE">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253E776" w14:textId="77777777" w:rsidR="00C34ED1" w:rsidRDefault="00A628CE">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67E3433A" w14:textId="77777777" w:rsidR="00C34ED1" w:rsidRDefault="00A628CE">
            <w:pPr>
              <w:pStyle w:val="TableText"/>
            </w:pPr>
            <w:r>
              <w:t>Update for Bonnie v 1.3</w:t>
            </w:r>
          </w:p>
        </w:tc>
      </w:tr>
      <w:tr w:rsidR="00C34ED1" w14:paraId="59860745" w14:textId="77777777">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14:paraId="7CEC7EBA" w14:textId="77777777" w:rsidR="00C34ED1" w:rsidRDefault="00A628CE">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17C6AB3F" w14:textId="77777777" w:rsidR="00C34ED1" w:rsidRDefault="00A628CE">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14:paraId="3BA44529" w14:textId="77777777" w:rsidR="00C34ED1" w:rsidRDefault="00A628CE">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14:paraId="27FE155B" w14:textId="77777777" w:rsidR="00C34ED1" w:rsidRDefault="00A628CE">
            <w:pPr>
              <w:pStyle w:val="TableText"/>
            </w:pPr>
            <w:r>
              <w:t>Update for Bonnie v 1.4</w:t>
            </w:r>
          </w:p>
        </w:tc>
      </w:tr>
      <w:tr w:rsidR="00C34ED1" w14:paraId="0C2B9D3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D1B949" w14:textId="77777777" w:rsidR="00C34ED1" w:rsidRDefault="00A628CE">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BDE97A" w14:textId="77777777" w:rsidR="00C34ED1" w:rsidRDefault="00A628CE">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B2E3DB" w14:textId="77777777" w:rsidR="00C34ED1" w:rsidRDefault="00A628CE">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ADC300A" w14:textId="77777777" w:rsidR="00C34ED1" w:rsidRDefault="00A628CE">
            <w:pPr>
              <w:pStyle w:val="TableText"/>
            </w:pPr>
            <w:r>
              <w:t>Update for Bonnie v 1.5</w:t>
            </w:r>
          </w:p>
        </w:tc>
      </w:tr>
      <w:tr w:rsidR="00C34ED1" w14:paraId="512BC77D" w14:textId="77777777">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03A2511"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1AC9C7F"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65FC8B21"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47254CB" w14:textId="77777777" w:rsidR="00C34ED1" w:rsidRDefault="00C34ED1">
            <w:pPr>
              <w:pStyle w:val="TableText"/>
            </w:pPr>
          </w:p>
        </w:tc>
      </w:tr>
      <w:tr w:rsidR="00C34ED1" w14:paraId="59B46B91"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1790D4CA"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A3FFCB6"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3CE95D9"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5757ADD3" w14:textId="77777777" w:rsidR="00C34ED1" w:rsidRDefault="00C34ED1">
            <w:pPr>
              <w:pStyle w:val="TableText"/>
            </w:pPr>
          </w:p>
        </w:tc>
      </w:tr>
      <w:tr w:rsidR="00C34ED1" w14:paraId="10114BF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798F7370"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F4C80C2"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04F449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2ABC2CD9" w14:textId="77777777" w:rsidR="00C34ED1" w:rsidRDefault="00C34ED1">
            <w:pPr>
              <w:pStyle w:val="TableText"/>
            </w:pPr>
          </w:p>
        </w:tc>
      </w:tr>
      <w:tr w:rsidR="00C34ED1" w14:paraId="5E127506"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29CE382"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D0A759"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AB0F937"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255BBCC" w14:textId="77777777" w:rsidR="00C34ED1" w:rsidRDefault="00C34ED1">
            <w:pPr>
              <w:pStyle w:val="TableText"/>
            </w:pPr>
          </w:p>
        </w:tc>
      </w:tr>
      <w:tr w:rsidR="00C34ED1" w14:paraId="64F266C7"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05204106"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16B2E7D"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47E34ACD"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75B968B2" w14:textId="77777777" w:rsidR="00C34ED1" w:rsidRDefault="00C34ED1">
            <w:pPr>
              <w:pStyle w:val="TableText"/>
            </w:pPr>
          </w:p>
        </w:tc>
      </w:tr>
      <w:tr w:rsidR="00C34ED1" w14:paraId="0810E37D" w14:textId="77777777">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14:paraId="425DD2B5" w14:textId="77777777" w:rsidR="00C34ED1" w:rsidRDefault="00C34ED1">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69519B" w14:textId="77777777" w:rsidR="00C34ED1" w:rsidRDefault="00C34ED1">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14:paraId="776C77B4" w14:textId="77777777" w:rsidR="00C34ED1" w:rsidRDefault="00C34ED1">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14:paraId="173930C6" w14:textId="77777777" w:rsidR="00C34ED1" w:rsidRDefault="00C34ED1">
            <w:pPr>
              <w:pStyle w:val="TableText"/>
            </w:pPr>
          </w:p>
        </w:tc>
      </w:tr>
    </w:tbl>
    <w:p w14:paraId="0AF3F7CC" w14:textId="77777777" w:rsidR="00C34ED1" w:rsidRDefault="00C34ED1">
      <w:pPr>
        <w:pStyle w:val="LineSpacer"/>
        <w:spacing w:after="120"/>
      </w:pPr>
    </w:p>
    <w:p w14:paraId="4C76083A" w14:textId="77777777" w:rsidR="00C34ED1" w:rsidRDefault="00C34ED1">
      <w:pPr>
        <w:pStyle w:val="TableText"/>
        <w:spacing w:before="0" w:after="120"/>
      </w:pPr>
    </w:p>
    <w:p w14:paraId="67267EF9" w14:textId="77777777" w:rsidR="00C34ED1" w:rsidRDefault="00C34ED1">
      <w:pPr>
        <w:sectPr w:rsidR="00C34ED1">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14:paraId="4AE1F17F" w14:textId="77777777" w:rsidR="00C34ED1" w:rsidRDefault="00A628CE">
      <w:pPr>
        <w:pStyle w:val="FrontMatterHeader"/>
        <w:spacing w:after="120"/>
      </w:pPr>
      <w:r>
        <w:lastRenderedPageBreak/>
        <w:t>Table of Contents</w:t>
      </w:r>
    </w:p>
    <w:p w14:paraId="58FA6336" w14:textId="77777777" w:rsidR="00C34ED1" w:rsidRDefault="00A628CE">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67271944"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_Toc467271944 \h </w:instrText>
        </w:r>
        <w:r>
          <w:rPr>
            <w:webHidden/>
          </w:rPr>
        </w:r>
        <w:r>
          <w:rPr>
            <w:webHidden/>
          </w:rPr>
          <w:fldChar w:fldCharType="separate"/>
        </w:r>
        <w:r>
          <w:rPr>
            <w:webHidden/>
          </w:rPr>
          <w:t>1</w:t>
        </w:r>
        <w:r>
          <w:rPr>
            <w:webHidden/>
          </w:rPr>
          <w:fldChar w:fldCharType="end"/>
        </w:r>
      </w:hyperlink>
    </w:p>
    <w:p w14:paraId="18BCF2CD" w14:textId="77777777" w:rsidR="00C34ED1" w:rsidRDefault="00B144F8">
      <w:pPr>
        <w:pStyle w:val="TOC2"/>
        <w:rPr>
          <w:rFonts w:asciiTheme="minorHAnsi" w:eastAsiaTheme="minorEastAsia" w:hAnsiTheme="minorHAnsi" w:cstheme="minorBidi"/>
          <w:sz w:val="22"/>
          <w:szCs w:val="22"/>
        </w:rPr>
      </w:pPr>
      <w:hyperlink w:anchor="_Toc467271945" w:history="1">
        <w:r w:rsidR="00A628CE">
          <w:rPr>
            <w:rStyle w:val="Hyperlink"/>
          </w:rPr>
          <w:t>1.1</w:t>
        </w:r>
        <w:r w:rsidR="00A628CE">
          <w:rPr>
            <w:rFonts w:asciiTheme="minorHAnsi" w:eastAsiaTheme="minorEastAsia" w:hAnsiTheme="minorHAnsi" w:cstheme="minorBidi"/>
            <w:sz w:val="22"/>
            <w:szCs w:val="22"/>
          </w:rPr>
          <w:tab/>
        </w:r>
        <w:r w:rsidR="00A628CE">
          <w:rPr>
            <w:rStyle w:val="Hyperlink"/>
          </w:rPr>
          <w:t>Background</w:t>
        </w:r>
        <w:r w:rsidR="00A628CE">
          <w:rPr>
            <w:webHidden/>
          </w:rPr>
          <w:tab/>
        </w:r>
        <w:r w:rsidR="00A628CE">
          <w:rPr>
            <w:webHidden/>
          </w:rPr>
          <w:fldChar w:fldCharType="begin"/>
        </w:r>
        <w:r w:rsidR="00A628CE">
          <w:rPr>
            <w:webHidden/>
          </w:rPr>
          <w:instrText xml:space="preserve"> PAGEREF _Toc467271945 \h </w:instrText>
        </w:r>
        <w:r w:rsidR="00A628CE">
          <w:rPr>
            <w:webHidden/>
          </w:rPr>
        </w:r>
        <w:r w:rsidR="00A628CE">
          <w:rPr>
            <w:webHidden/>
          </w:rPr>
          <w:fldChar w:fldCharType="separate"/>
        </w:r>
        <w:r w:rsidR="00A628CE">
          <w:rPr>
            <w:webHidden/>
          </w:rPr>
          <w:t>1</w:t>
        </w:r>
        <w:r w:rsidR="00A628CE">
          <w:rPr>
            <w:webHidden/>
          </w:rPr>
          <w:fldChar w:fldCharType="end"/>
        </w:r>
      </w:hyperlink>
    </w:p>
    <w:p w14:paraId="23BB5055" w14:textId="77777777" w:rsidR="00C34ED1" w:rsidRDefault="00B144F8">
      <w:pPr>
        <w:pStyle w:val="TOC2"/>
        <w:rPr>
          <w:rFonts w:asciiTheme="minorHAnsi" w:eastAsiaTheme="minorEastAsia" w:hAnsiTheme="minorHAnsi" w:cstheme="minorBidi"/>
          <w:sz w:val="22"/>
          <w:szCs w:val="22"/>
        </w:rPr>
      </w:pPr>
      <w:hyperlink w:anchor="_Toc467271946" w:history="1">
        <w:r w:rsidR="00A628CE">
          <w:rPr>
            <w:rStyle w:val="Hyperlink"/>
          </w:rPr>
          <w:t>1.2</w:t>
        </w:r>
        <w:r w:rsidR="00A628CE">
          <w:rPr>
            <w:rFonts w:asciiTheme="minorHAnsi" w:eastAsiaTheme="minorEastAsia" w:hAnsiTheme="minorHAnsi" w:cstheme="minorBidi"/>
            <w:sz w:val="22"/>
            <w:szCs w:val="22"/>
          </w:rPr>
          <w:tab/>
        </w:r>
        <w:r w:rsidR="00A628CE">
          <w:rPr>
            <w:rStyle w:val="Hyperlink"/>
          </w:rPr>
          <w:t>Purpose</w:t>
        </w:r>
        <w:r w:rsidR="00A628CE">
          <w:rPr>
            <w:webHidden/>
          </w:rPr>
          <w:tab/>
        </w:r>
        <w:r w:rsidR="00A628CE">
          <w:rPr>
            <w:webHidden/>
          </w:rPr>
          <w:fldChar w:fldCharType="begin"/>
        </w:r>
        <w:r w:rsidR="00A628CE">
          <w:rPr>
            <w:webHidden/>
          </w:rPr>
          <w:instrText xml:space="preserve"> PAGEREF _Toc467271946 \h </w:instrText>
        </w:r>
        <w:r w:rsidR="00A628CE">
          <w:rPr>
            <w:webHidden/>
          </w:rPr>
        </w:r>
        <w:r w:rsidR="00A628CE">
          <w:rPr>
            <w:webHidden/>
          </w:rPr>
          <w:fldChar w:fldCharType="separate"/>
        </w:r>
        <w:r w:rsidR="00A628CE">
          <w:rPr>
            <w:webHidden/>
          </w:rPr>
          <w:t>1</w:t>
        </w:r>
        <w:r w:rsidR="00A628CE">
          <w:rPr>
            <w:webHidden/>
          </w:rPr>
          <w:fldChar w:fldCharType="end"/>
        </w:r>
      </w:hyperlink>
    </w:p>
    <w:p w14:paraId="640586A6" w14:textId="77777777" w:rsidR="00C34ED1" w:rsidRDefault="00B144F8">
      <w:pPr>
        <w:pStyle w:val="TOC2"/>
        <w:rPr>
          <w:rFonts w:asciiTheme="minorHAnsi" w:eastAsiaTheme="minorEastAsia" w:hAnsiTheme="minorHAnsi" w:cstheme="minorBidi"/>
          <w:sz w:val="22"/>
          <w:szCs w:val="22"/>
        </w:rPr>
      </w:pPr>
      <w:hyperlink w:anchor="_Toc467271947" w:history="1">
        <w:r w:rsidR="00A628CE">
          <w:rPr>
            <w:rStyle w:val="Hyperlink"/>
          </w:rPr>
          <w:t>1.3</w:t>
        </w:r>
        <w:r w:rsidR="00A628CE">
          <w:rPr>
            <w:rFonts w:asciiTheme="minorHAnsi" w:eastAsiaTheme="minorEastAsia" w:hAnsiTheme="minorHAnsi" w:cstheme="minorBidi"/>
            <w:sz w:val="22"/>
            <w:szCs w:val="22"/>
          </w:rPr>
          <w:tab/>
        </w:r>
        <w:r w:rsidR="00A628CE">
          <w:rPr>
            <w:rStyle w:val="Hyperlink"/>
          </w:rPr>
          <w:t>Application Description</w:t>
        </w:r>
        <w:r w:rsidR="00A628CE">
          <w:rPr>
            <w:webHidden/>
          </w:rPr>
          <w:tab/>
        </w:r>
        <w:r w:rsidR="00A628CE">
          <w:rPr>
            <w:webHidden/>
          </w:rPr>
          <w:fldChar w:fldCharType="begin"/>
        </w:r>
        <w:r w:rsidR="00A628CE">
          <w:rPr>
            <w:webHidden/>
          </w:rPr>
          <w:instrText xml:space="preserve"> PAGEREF _Toc467271947 \h </w:instrText>
        </w:r>
        <w:r w:rsidR="00A628CE">
          <w:rPr>
            <w:webHidden/>
          </w:rPr>
        </w:r>
        <w:r w:rsidR="00A628CE">
          <w:rPr>
            <w:webHidden/>
          </w:rPr>
          <w:fldChar w:fldCharType="separate"/>
        </w:r>
        <w:r w:rsidR="00A628CE">
          <w:rPr>
            <w:webHidden/>
          </w:rPr>
          <w:t>1</w:t>
        </w:r>
        <w:r w:rsidR="00A628CE">
          <w:rPr>
            <w:webHidden/>
          </w:rPr>
          <w:fldChar w:fldCharType="end"/>
        </w:r>
      </w:hyperlink>
    </w:p>
    <w:p w14:paraId="430B69DE" w14:textId="77777777" w:rsidR="00C34ED1" w:rsidRDefault="00B144F8">
      <w:pPr>
        <w:pStyle w:val="TOC1"/>
        <w:rPr>
          <w:rFonts w:asciiTheme="minorHAnsi" w:eastAsiaTheme="minorEastAsia" w:hAnsiTheme="minorHAnsi" w:cstheme="minorBidi"/>
          <w:b w:val="0"/>
          <w:sz w:val="22"/>
          <w:szCs w:val="22"/>
        </w:rPr>
      </w:pPr>
      <w:hyperlink w:anchor="_Toc467271948" w:history="1">
        <w:r w:rsidR="00A628CE">
          <w:rPr>
            <w:rStyle w:val="Hyperlink"/>
          </w:rPr>
          <w:t>2.</w:t>
        </w:r>
        <w:r w:rsidR="00A628CE">
          <w:rPr>
            <w:rFonts w:asciiTheme="minorHAnsi" w:eastAsiaTheme="minorEastAsia" w:hAnsiTheme="minorHAnsi" w:cstheme="minorBidi"/>
            <w:b w:val="0"/>
            <w:sz w:val="22"/>
            <w:szCs w:val="22"/>
          </w:rPr>
          <w:tab/>
        </w:r>
        <w:r w:rsidR="00A628CE">
          <w:rPr>
            <w:rStyle w:val="Hyperlink"/>
          </w:rPr>
          <w:t>User Account Creation</w:t>
        </w:r>
        <w:r w:rsidR="00A628CE">
          <w:rPr>
            <w:webHidden/>
          </w:rPr>
          <w:tab/>
        </w:r>
        <w:r w:rsidR="00A628CE">
          <w:rPr>
            <w:webHidden/>
          </w:rPr>
          <w:fldChar w:fldCharType="begin"/>
        </w:r>
        <w:r w:rsidR="00A628CE">
          <w:rPr>
            <w:webHidden/>
          </w:rPr>
          <w:instrText xml:space="preserve"> PAGEREF _Toc467271948 \h </w:instrText>
        </w:r>
        <w:r w:rsidR="00A628CE">
          <w:rPr>
            <w:webHidden/>
          </w:rPr>
        </w:r>
        <w:r w:rsidR="00A628CE">
          <w:rPr>
            <w:webHidden/>
          </w:rPr>
          <w:fldChar w:fldCharType="separate"/>
        </w:r>
        <w:r w:rsidR="00A628CE">
          <w:rPr>
            <w:webHidden/>
          </w:rPr>
          <w:t>3</w:t>
        </w:r>
        <w:r w:rsidR="00A628CE">
          <w:rPr>
            <w:webHidden/>
          </w:rPr>
          <w:fldChar w:fldCharType="end"/>
        </w:r>
      </w:hyperlink>
    </w:p>
    <w:p w14:paraId="27E94224" w14:textId="77777777" w:rsidR="00C34ED1" w:rsidRDefault="00B144F8">
      <w:pPr>
        <w:pStyle w:val="TOC2"/>
        <w:rPr>
          <w:rFonts w:asciiTheme="minorHAnsi" w:eastAsiaTheme="minorEastAsia" w:hAnsiTheme="minorHAnsi" w:cstheme="minorBidi"/>
          <w:sz w:val="22"/>
          <w:szCs w:val="22"/>
        </w:rPr>
      </w:pPr>
      <w:hyperlink w:anchor="_Toc467271949" w:history="1">
        <w:r w:rsidR="00A628CE">
          <w:rPr>
            <w:rStyle w:val="Hyperlink"/>
          </w:rPr>
          <w:t>2.1</w:t>
        </w:r>
        <w:r w:rsidR="00A628CE">
          <w:rPr>
            <w:rFonts w:asciiTheme="minorHAnsi" w:eastAsiaTheme="minorEastAsia" w:hAnsiTheme="minorHAnsi" w:cstheme="minorBidi"/>
            <w:sz w:val="22"/>
            <w:szCs w:val="22"/>
          </w:rPr>
          <w:tab/>
        </w:r>
        <w:r w:rsidR="00A628CE">
          <w:rPr>
            <w:rStyle w:val="Hyperlink"/>
          </w:rPr>
          <w:t>Login Page</w:t>
        </w:r>
        <w:r w:rsidR="00A628CE">
          <w:rPr>
            <w:webHidden/>
          </w:rPr>
          <w:tab/>
        </w:r>
        <w:r w:rsidR="00A628CE">
          <w:rPr>
            <w:webHidden/>
          </w:rPr>
          <w:fldChar w:fldCharType="begin"/>
        </w:r>
        <w:r w:rsidR="00A628CE">
          <w:rPr>
            <w:webHidden/>
          </w:rPr>
          <w:instrText xml:space="preserve"> PAGEREF _Toc467271949 \h </w:instrText>
        </w:r>
        <w:r w:rsidR="00A628CE">
          <w:rPr>
            <w:webHidden/>
          </w:rPr>
        </w:r>
        <w:r w:rsidR="00A628CE">
          <w:rPr>
            <w:webHidden/>
          </w:rPr>
          <w:fldChar w:fldCharType="separate"/>
        </w:r>
        <w:r w:rsidR="00A628CE">
          <w:rPr>
            <w:webHidden/>
          </w:rPr>
          <w:t>3</w:t>
        </w:r>
        <w:r w:rsidR="00A628CE">
          <w:rPr>
            <w:webHidden/>
          </w:rPr>
          <w:fldChar w:fldCharType="end"/>
        </w:r>
      </w:hyperlink>
    </w:p>
    <w:p w14:paraId="3A9B2669" w14:textId="77777777" w:rsidR="00C34ED1" w:rsidRDefault="00B144F8">
      <w:pPr>
        <w:pStyle w:val="TOC2"/>
        <w:rPr>
          <w:rFonts w:asciiTheme="minorHAnsi" w:eastAsiaTheme="minorEastAsia" w:hAnsiTheme="minorHAnsi" w:cstheme="minorBidi"/>
          <w:sz w:val="22"/>
          <w:szCs w:val="22"/>
        </w:rPr>
      </w:pPr>
      <w:hyperlink w:anchor="_Toc467271950" w:history="1">
        <w:r w:rsidR="00A628CE">
          <w:rPr>
            <w:rStyle w:val="Hyperlink"/>
          </w:rPr>
          <w:t>2.2</w:t>
        </w:r>
        <w:r w:rsidR="00A628CE">
          <w:rPr>
            <w:rFonts w:asciiTheme="minorHAnsi" w:eastAsiaTheme="minorEastAsia" w:hAnsiTheme="minorHAnsi" w:cstheme="minorBidi"/>
            <w:sz w:val="22"/>
            <w:szCs w:val="22"/>
          </w:rPr>
          <w:tab/>
        </w:r>
        <w:r w:rsidR="00A628CE">
          <w:rPr>
            <w:rStyle w:val="Hyperlink"/>
          </w:rPr>
          <w:t>Creating a New User</w:t>
        </w:r>
        <w:r w:rsidR="00A628CE">
          <w:rPr>
            <w:webHidden/>
          </w:rPr>
          <w:tab/>
        </w:r>
        <w:r w:rsidR="00A628CE">
          <w:rPr>
            <w:webHidden/>
          </w:rPr>
          <w:fldChar w:fldCharType="begin"/>
        </w:r>
        <w:r w:rsidR="00A628CE">
          <w:rPr>
            <w:webHidden/>
          </w:rPr>
          <w:instrText xml:space="preserve"> PAGEREF _Toc467271950 \h </w:instrText>
        </w:r>
        <w:r w:rsidR="00A628CE">
          <w:rPr>
            <w:webHidden/>
          </w:rPr>
        </w:r>
        <w:r w:rsidR="00A628CE">
          <w:rPr>
            <w:webHidden/>
          </w:rPr>
          <w:fldChar w:fldCharType="separate"/>
        </w:r>
        <w:r w:rsidR="00A628CE">
          <w:rPr>
            <w:webHidden/>
          </w:rPr>
          <w:t>3</w:t>
        </w:r>
        <w:r w:rsidR="00A628CE">
          <w:rPr>
            <w:webHidden/>
          </w:rPr>
          <w:fldChar w:fldCharType="end"/>
        </w:r>
      </w:hyperlink>
    </w:p>
    <w:p w14:paraId="6D1D60FC" w14:textId="77777777" w:rsidR="00C34ED1" w:rsidRDefault="00B144F8">
      <w:pPr>
        <w:pStyle w:val="TOC2"/>
        <w:rPr>
          <w:rFonts w:asciiTheme="minorHAnsi" w:eastAsiaTheme="minorEastAsia" w:hAnsiTheme="minorHAnsi" w:cstheme="minorBidi"/>
          <w:sz w:val="22"/>
          <w:szCs w:val="22"/>
        </w:rPr>
      </w:pPr>
      <w:hyperlink w:anchor="_Toc467271951" w:history="1">
        <w:r w:rsidR="00A628CE">
          <w:rPr>
            <w:rStyle w:val="Hyperlink"/>
          </w:rPr>
          <w:t>2.3</w:t>
        </w:r>
        <w:r w:rsidR="00A628CE">
          <w:rPr>
            <w:rFonts w:asciiTheme="minorHAnsi" w:eastAsiaTheme="minorEastAsia" w:hAnsiTheme="minorHAnsi" w:cstheme="minorBidi"/>
            <w:sz w:val="22"/>
            <w:szCs w:val="22"/>
          </w:rPr>
          <w:tab/>
        </w:r>
        <w:r w:rsidR="00A628CE">
          <w:rPr>
            <w:rStyle w:val="Hyperlink"/>
          </w:rPr>
          <w:t>Resetting a Password</w:t>
        </w:r>
        <w:r w:rsidR="00A628CE">
          <w:rPr>
            <w:webHidden/>
          </w:rPr>
          <w:tab/>
        </w:r>
        <w:r w:rsidR="00A628CE">
          <w:rPr>
            <w:webHidden/>
          </w:rPr>
          <w:fldChar w:fldCharType="begin"/>
        </w:r>
        <w:r w:rsidR="00A628CE">
          <w:rPr>
            <w:webHidden/>
          </w:rPr>
          <w:instrText xml:space="preserve"> PAGEREF _Toc467271951 \h </w:instrText>
        </w:r>
        <w:r w:rsidR="00A628CE">
          <w:rPr>
            <w:webHidden/>
          </w:rPr>
        </w:r>
        <w:r w:rsidR="00A628CE">
          <w:rPr>
            <w:webHidden/>
          </w:rPr>
          <w:fldChar w:fldCharType="separate"/>
        </w:r>
        <w:r w:rsidR="00A628CE">
          <w:rPr>
            <w:webHidden/>
          </w:rPr>
          <w:t>4</w:t>
        </w:r>
        <w:r w:rsidR="00A628CE">
          <w:rPr>
            <w:webHidden/>
          </w:rPr>
          <w:fldChar w:fldCharType="end"/>
        </w:r>
      </w:hyperlink>
    </w:p>
    <w:p w14:paraId="1B1E9165" w14:textId="77777777" w:rsidR="00C34ED1" w:rsidRDefault="00B144F8">
      <w:pPr>
        <w:pStyle w:val="TOC2"/>
        <w:rPr>
          <w:rFonts w:asciiTheme="minorHAnsi" w:eastAsiaTheme="minorEastAsia" w:hAnsiTheme="minorHAnsi" w:cstheme="minorBidi"/>
          <w:sz w:val="22"/>
          <w:szCs w:val="22"/>
        </w:rPr>
      </w:pPr>
      <w:hyperlink w:anchor="_Toc467271952" w:history="1">
        <w:r w:rsidR="00A628CE">
          <w:rPr>
            <w:rStyle w:val="Hyperlink"/>
          </w:rPr>
          <w:t>2.4</w:t>
        </w:r>
        <w:r w:rsidR="00A628CE">
          <w:rPr>
            <w:rFonts w:asciiTheme="minorHAnsi" w:eastAsiaTheme="minorEastAsia" w:hAnsiTheme="minorHAnsi" w:cstheme="minorBidi"/>
            <w:sz w:val="22"/>
            <w:szCs w:val="22"/>
          </w:rPr>
          <w:tab/>
        </w:r>
        <w:r w:rsidR="00A628CE">
          <w:rPr>
            <w:rStyle w:val="Hyperlink"/>
          </w:rPr>
          <w:t>Account Management</w:t>
        </w:r>
        <w:r w:rsidR="00A628CE">
          <w:rPr>
            <w:webHidden/>
          </w:rPr>
          <w:tab/>
        </w:r>
        <w:r w:rsidR="00A628CE">
          <w:rPr>
            <w:webHidden/>
          </w:rPr>
          <w:fldChar w:fldCharType="begin"/>
        </w:r>
        <w:r w:rsidR="00A628CE">
          <w:rPr>
            <w:webHidden/>
          </w:rPr>
          <w:instrText xml:space="preserve"> PAGEREF _Toc467271952 \h </w:instrText>
        </w:r>
        <w:r w:rsidR="00A628CE">
          <w:rPr>
            <w:webHidden/>
          </w:rPr>
        </w:r>
        <w:r w:rsidR="00A628CE">
          <w:rPr>
            <w:webHidden/>
          </w:rPr>
          <w:fldChar w:fldCharType="separate"/>
        </w:r>
        <w:r w:rsidR="00A628CE">
          <w:rPr>
            <w:webHidden/>
          </w:rPr>
          <w:t>5</w:t>
        </w:r>
        <w:r w:rsidR="00A628CE">
          <w:rPr>
            <w:webHidden/>
          </w:rPr>
          <w:fldChar w:fldCharType="end"/>
        </w:r>
      </w:hyperlink>
    </w:p>
    <w:p w14:paraId="7EBC8E41" w14:textId="77777777" w:rsidR="00C34ED1" w:rsidRDefault="00B144F8">
      <w:pPr>
        <w:pStyle w:val="TOC1"/>
        <w:rPr>
          <w:rFonts w:asciiTheme="minorHAnsi" w:eastAsiaTheme="minorEastAsia" w:hAnsiTheme="minorHAnsi" w:cstheme="minorBidi"/>
          <w:b w:val="0"/>
          <w:sz w:val="22"/>
          <w:szCs w:val="22"/>
        </w:rPr>
      </w:pPr>
      <w:hyperlink w:anchor="_Toc467271953" w:history="1">
        <w:r w:rsidR="00A628CE">
          <w:rPr>
            <w:rStyle w:val="Hyperlink"/>
          </w:rPr>
          <w:t>3.</w:t>
        </w:r>
        <w:r w:rsidR="00A628CE">
          <w:rPr>
            <w:rFonts w:asciiTheme="minorHAnsi" w:eastAsiaTheme="minorEastAsia" w:hAnsiTheme="minorHAnsi" w:cstheme="minorBidi"/>
            <w:b w:val="0"/>
            <w:sz w:val="22"/>
            <w:szCs w:val="22"/>
          </w:rPr>
          <w:tab/>
        </w:r>
        <w:r w:rsidR="00A628CE">
          <w:rPr>
            <w:rStyle w:val="Hyperlink"/>
          </w:rPr>
          <w:t>Measure Dashboard</w:t>
        </w:r>
        <w:r w:rsidR="00A628CE">
          <w:rPr>
            <w:webHidden/>
          </w:rPr>
          <w:tab/>
        </w:r>
        <w:r w:rsidR="00A628CE">
          <w:rPr>
            <w:webHidden/>
          </w:rPr>
          <w:fldChar w:fldCharType="begin"/>
        </w:r>
        <w:r w:rsidR="00A628CE">
          <w:rPr>
            <w:webHidden/>
          </w:rPr>
          <w:instrText xml:space="preserve"> PAGEREF _Toc467271953 \h </w:instrText>
        </w:r>
        <w:r w:rsidR="00A628CE">
          <w:rPr>
            <w:webHidden/>
          </w:rPr>
        </w:r>
        <w:r w:rsidR="00A628CE">
          <w:rPr>
            <w:webHidden/>
          </w:rPr>
          <w:fldChar w:fldCharType="separate"/>
        </w:r>
        <w:r w:rsidR="00A628CE">
          <w:rPr>
            <w:webHidden/>
          </w:rPr>
          <w:t>6</w:t>
        </w:r>
        <w:r w:rsidR="00A628CE">
          <w:rPr>
            <w:webHidden/>
          </w:rPr>
          <w:fldChar w:fldCharType="end"/>
        </w:r>
      </w:hyperlink>
    </w:p>
    <w:p w14:paraId="22AA4728" w14:textId="77777777" w:rsidR="00C34ED1" w:rsidRDefault="00B144F8">
      <w:pPr>
        <w:pStyle w:val="TOC2"/>
        <w:rPr>
          <w:rFonts w:asciiTheme="minorHAnsi" w:eastAsiaTheme="minorEastAsia" w:hAnsiTheme="minorHAnsi" w:cstheme="minorBidi"/>
          <w:sz w:val="22"/>
          <w:szCs w:val="22"/>
        </w:rPr>
      </w:pPr>
      <w:hyperlink w:anchor="_Toc467271954" w:history="1">
        <w:r w:rsidR="00A628CE">
          <w:rPr>
            <w:rStyle w:val="Hyperlink"/>
          </w:rPr>
          <w:t>3.1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_Toc467271954 \h </w:instrText>
        </w:r>
        <w:r w:rsidR="00A628CE">
          <w:rPr>
            <w:webHidden/>
          </w:rPr>
        </w:r>
        <w:r w:rsidR="00A628CE">
          <w:rPr>
            <w:webHidden/>
          </w:rPr>
          <w:fldChar w:fldCharType="separate"/>
        </w:r>
        <w:r w:rsidR="00A628CE">
          <w:rPr>
            <w:webHidden/>
          </w:rPr>
          <w:t>6</w:t>
        </w:r>
        <w:r w:rsidR="00A628CE">
          <w:rPr>
            <w:webHidden/>
          </w:rPr>
          <w:fldChar w:fldCharType="end"/>
        </w:r>
      </w:hyperlink>
    </w:p>
    <w:p w14:paraId="7978809A" w14:textId="77777777" w:rsidR="00C34ED1" w:rsidRDefault="00B144F8">
      <w:pPr>
        <w:pStyle w:val="TOC2"/>
        <w:rPr>
          <w:rFonts w:asciiTheme="minorHAnsi" w:eastAsiaTheme="minorEastAsia" w:hAnsiTheme="minorHAnsi" w:cstheme="minorBidi"/>
          <w:sz w:val="22"/>
          <w:szCs w:val="22"/>
        </w:rPr>
      </w:pPr>
      <w:hyperlink w:anchor="_Toc467271955" w:history="1">
        <w:r w:rsidR="00A628CE">
          <w:rPr>
            <w:rStyle w:val="Hyperlink"/>
          </w:rPr>
          <w:t>3.2</w:t>
        </w:r>
        <w:r w:rsidR="00A628CE">
          <w:rPr>
            <w:rFonts w:asciiTheme="minorHAnsi" w:eastAsiaTheme="minorEastAsia" w:hAnsiTheme="minorHAnsi" w:cstheme="minorBidi"/>
            <w:sz w:val="22"/>
            <w:szCs w:val="22"/>
          </w:rPr>
          <w:tab/>
        </w:r>
        <w:r w:rsidR="00A628CE">
          <w:rPr>
            <w:rStyle w:val="Hyperlink"/>
          </w:rPr>
          <w:t>Loading a New Measure</w:t>
        </w:r>
        <w:r w:rsidR="00A628CE">
          <w:rPr>
            <w:webHidden/>
          </w:rPr>
          <w:tab/>
        </w:r>
        <w:r w:rsidR="00A628CE">
          <w:rPr>
            <w:webHidden/>
          </w:rPr>
          <w:fldChar w:fldCharType="begin"/>
        </w:r>
        <w:r w:rsidR="00A628CE">
          <w:rPr>
            <w:webHidden/>
          </w:rPr>
          <w:instrText xml:space="preserve"> PAGEREF _Toc467271955 \h </w:instrText>
        </w:r>
        <w:r w:rsidR="00A628CE">
          <w:rPr>
            <w:webHidden/>
          </w:rPr>
        </w:r>
        <w:r w:rsidR="00A628CE">
          <w:rPr>
            <w:webHidden/>
          </w:rPr>
          <w:fldChar w:fldCharType="separate"/>
        </w:r>
        <w:r w:rsidR="00A628CE">
          <w:rPr>
            <w:webHidden/>
          </w:rPr>
          <w:t>7</w:t>
        </w:r>
        <w:r w:rsidR="00A628CE">
          <w:rPr>
            <w:webHidden/>
          </w:rPr>
          <w:fldChar w:fldCharType="end"/>
        </w:r>
      </w:hyperlink>
    </w:p>
    <w:p w14:paraId="1EEA8131" w14:textId="77777777" w:rsidR="00C34ED1" w:rsidRDefault="00B144F8">
      <w:pPr>
        <w:pStyle w:val="TOC2"/>
        <w:rPr>
          <w:rFonts w:asciiTheme="minorHAnsi" w:eastAsiaTheme="minorEastAsia" w:hAnsiTheme="minorHAnsi" w:cstheme="minorBidi"/>
          <w:sz w:val="22"/>
          <w:szCs w:val="22"/>
        </w:rPr>
      </w:pPr>
      <w:hyperlink w:anchor="_Toc467271956" w:history="1">
        <w:r w:rsidR="00A628CE">
          <w:rPr>
            <w:rStyle w:val="Hyperlink"/>
          </w:rPr>
          <w:t>3.3</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_Toc467271956 \h </w:instrText>
        </w:r>
        <w:r w:rsidR="00A628CE">
          <w:rPr>
            <w:webHidden/>
          </w:rPr>
        </w:r>
        <w:r w:rsidR="00A628CE">
          <w:rPr>
            <w:webHidden/>
          </w:rPr>
          <w:fldChar w:fldCharType="separate"/>
        </w:r>
        <w:r w:rsidR="00A628CE">
          <w:rPr>
            <w:webHidden/>
          </w:rPr>
          <w:t>10</w:t>
        </w:r>
        <w:r w:rsidR="00A628CE">
          <w:rPr>
            <w:webHidden/>
          </w:rPr>
          <w:fldChar w:fldCharType="end"/>
        </w:r>
      </w:hyperlink>
    </w:p>
    <w:p w14:paraId="256B0859" w14:textId="77777777" w:rsidR="00C34ED1" w:rsidRDefault="00B144F8">
      <w:pPr>
        <w:pStyle w:val="TOC2"/>
        <w:rPr>
          <w:rFonts w:asciiTheme="minorHAnsi" w:eastAsiaTheme="minorEastAsia" w:hAnsiTheme="minorHAnsi" w:cstheme="minorBidi"/>
          <w:sz w:val="22"/>
          <w:szCs w:val="22"/>
        </w:rPr>
      </w:pPr>
      <w:hyperlink w:anchor="_Toc467271957" w:history="1">
        <w:r w:rsidR="00A628CE">
          <w:rPr>
            <w:rStyle w:val="Hyperlink"/>
          </w:rPr>
          <w:t>3.4</w:t>
        </w:r>
        <w:r w:rsidR="00A628CE">
          <w:rPr>
            <w:rFonts w:asciiTheme="minorHAnsi" w:eastAsiaTheme="minorEastAsia" w:hAnsiTheme="minorHAnsi" w:cstheme="minorBidi"/>
            <w:sz w:val="22"/>
            <w:szCs w:val="22"/>
          </w:rPr>
          <w:tab/>
        </w:r>
        <w:r w:rsidR="00A628CE">
          <w:rPr>
            <w:rStyle w:val="Hyperlink"/>
          </w:rPr>
          <w:t>Creating Synthetic Test Records</w:t>
        </w:r>
        <w:r w:rsidR="00A628CE">
          <w:rPr>
            <w:webHidden/>
          </w:rPr>
          <w:tab/>
        </w:r>
        <w:r w:rsidR="00A628CE">
          <w:rPr>
            <w:webHidden/>
          </w:rPr>
          <w:fldChar w:fldCharType="begin"/>
        </w:r>
        <w:r w:rsidR="00A628CE">
          <w:rPr>
            <w:webHidden/>
          </w:rPr>
          <w:instrText xml:space="preserve"> PAGEREF _Toc467271957 \h </w:instrText>
        </w:r>
        <w:r w:rsidR="00A628CE">
          <w:rPr>
            <w:webHidden/>
          </w:rPr>
        </w:r>
        <w:r w:rsidR="00A628CE">
          <w:rPr>
            <w:webHidden/>
          </w:rPr>
          <w:fldChar w:fldCharType="separate"/>
        </w:r>
        <w:r w:rsidR="00A628CE">
          <w:rPr>
            <w:webHidden/>
          </w:rPr>
          <w:t>10</w:t>
        </w:r>
        <w:r w:rsidR="00A628CE">
          <w:rPr>
            <w:webHidden/>
          </w:rPr>
          <w:fldChar w:fldCharType="end"/>
        </w:r>
      </w:hyperlink>
    </w:p>
    <w:p w14:paraId="162C061E" w14:textId="77777777" w:rsidR="00C34ED1" w:rsidRDefault="00B144F8">
      <w:pPr>
        <w:pStyle w:val="TOC1"/>
        <w:rPr>
          <w:rFonts w:asciiTheme="minorHAnsi" w:eastAsiaTheme="minorEastAsia" w:hAnsiTheme="minorHAnsi" w:cstheme="minorBidi"/>
          <w:b w:val="0"/>
          <w:sz w:val="22"/>
          <w:szCs w:val="22"/>
        </w:rPr>
      </w:pPr>
      <w:hyperlink w:anchor="_Toc467271958" w:history="1">
        <w:r w:rsidR="00A628CE">
          <w:rPr>
            <w:rStyle w:val="Hyperlink"/>
          </w:rPr>
          <w:t>4.</w:t>
        </w:r>
        <w:r w:rsidR="00A628CE">
          <w:rPr>
            <w:rFonts w:asciiTheme="minorHAnsi" w:eastAsiaTheme="minorEastAsia" w:hAnsiTheme="minorHAnsi" w:cstheme="minorBidi"/>
            <w:b w:val="0"/>
            <w:sz w:val="22"/>
            <w:szCs w:val="22"/>
          </w:rPr>
          <w:tab/>
        </w:r>
        <w:r w:rsidR="00A628CE">
          <w:rPr>
            <w:rStyle w:val="Hyperlink"/>
          </w:rPr>
          <w:t>Measure Results View</w:t>
        </w:r>
        <w:r w:rsidR="00A628CE">
          <w:rPr>
            <w:webHidden/>
          </w:rPr>
          <w:tab/>
        </w:r>
        <w:r w:rsidR="00A628CE">
          <w:rPr>
            <w:webHidden/>
          </w:rPr>
          <w:fldChar w:fldCharType="begin"/>
        </w:r>
        <w:r w:rsidR="00A628CE">
          <w:rPr>
            <w:webHidden/>
          </w:rPr>
          <w:instrText xml:space="preserve"> PAGEREF _Toc467271958 \h </w:instrText>
        </w:r>
        <w:r w:rsidR="00A628CE">
          <w:rPr>
            <w:webHidden/>
          </w:rPr>
        </w:r>
        <w:r w:rsidR="00A628CE">
          <w:rPr>
            <w:webHidden/>
          </w:rPr>
          <w:fldChar w:fldCharType="separate"/>
        </w:r>
        <w:r w:rsidR="00A628CE">
          <w:rPr>
            <w:webHidden/>
          </w:rPr>
          <w:t>12</w:t>
        </w:r>
        <w:r w:rsidR="00A628CE">
          <w:rPr>
            <w:webHidden/>
          </w:rPr>
          <w:fldChar w:fldCharType="end"/>
        </w:r>
      </w:hyperlink>
    </w:p>
    <w:p w14:paraId="31F360D3" w14:textId="77777777" w:rsidR="00C34ED1" w:rsidRDefault="00B144F8">
      <w:pPr>
        <w:pStyle w:val="TOC2"/>
        <w:rPr>
          <w:rFonts w:asciiTheme="minorHAnsi" w:eastAsiaTheme="minorEastAsia" w:hAnsiTheme="minorHAnsi" w:cstheme="minorBidi"/>
          <w:sz w:val="22"/>
          <w:szCs w:val="22"/>
        </w:rPr>
      </w:pPr>
      <w:hyperlink w:anchor="_Toc467271959" w:history="1">
        <w:r w:rsidR="00A628CE">
          <w:rPr>
            <w:rStyle w:val="Hyperlink"/>
          </w:rPr>
          <w:t>4.1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_Toc467271959 \h </w:instrText>
        </w:r>
        <w:r w:rsidR="00A628CE">
          <w:rPr>
            <w:webHidden/>
          </w:rPr>
        </w:r>
        <w:r w:rsidR="00A628CE">
          <w:rPr>
            <w:webHidden/>
          </w:rPr>
          <w:fldChar w:fldCharType="separate"/>
        </w:r>
        <w:r w:rsidR="00A628CE">
          <w:rPr>
            <w:webHidden/>
          </w:rPr>
          <w:t>12</w:t>
        </w:r>
        <w:r w:rsidR="00A628CE">
          <w:rPr>
            <w:webHidden/>
          </w:rPr>
          <w:fldChar w:fldCharType="end"/>
        </w:r>
      </w:hyperlink>
    </w:p>
    <w:p w14:paraId="60D653C5" w14:textId="77777777" w:rsidR="00C34ED1" w:rsidRDefault="00B144F8">
      <w:pPr>
        <w:pStyle w:val="TOC2"/>
        <w:rPr>
          <w:rFonts w:asciiTheme="minorHAnsi" w:eastAsiaTheme="minorEastAsia" w:hAnsiTheme="minorHAnsi" w:cstheme="minorBidi"/>
          <w:sz w:val="22"/>
          <w:szCs w:val="22"/>
        </w:rPr>
      </w:pPr>
      <w:hyperlink w:anchor="_Toc467271960" w:history="1">
        <w:r w:rsidR="00A628CE">
          <w:rPr>
            <w:rStyle w:val="Hyperlink"/>
          </w:rPr>
          <w:t>4.2</w:t>
        </w:r>
        <w:r w:rsidR="00A628CE">
          <w:rPr>
            <w:rFonts w:asciiTheme="minorHAnsi" w:eastAsiaTheme="minorEastAsia" w:hAnsiTheme="minorHAnsi" w:cstheme="minorBidi"/>
            <w:sz w:val="22"/>
            <w:szCs w:val="22"/>
          </w:rPr>
          <w:tab/>
        </w:r>
        <w:r w:rsidR="00A628CE">
          <w:rPr>
            <w:rStyle w:val="Hyperlink"/>
          </w:rPr>
          <w:t>Measure Logic</w:t>
        </w:r>
        <w:r w:rsidR="00A628CE">
          <w:rPr>
            <w:webHidden/>
          </w:rPr>
          <w:tab/>
        </w:r>
        <w:r w:rsidR="00A628CE">
          <w:rPr>
            <w:webHidden/>
          </w:rPr>
          <w:fldChar w:fldCharType="begin"/>
        </w:r>
        <w:r w:rsidR="00A628CE">
          <w:rPr>
            <w:webHidden/>
          </w:rPr>
          <w:instrText xml:space="preserve"> PAGEREF _Toc467271960 \h </w:instrText>
        </w:r>
        <w:r w:rsidR="00A628CE">
          <w:rPr>
            <w:webHidden/>
          </w:rPr>
        </w:r>
        <w:r w:rsidR="00A628CE">
          <w:rPr>
            <w:webHidden/>
          </w:rPr>
          <w:fldChar w:fldCharType="separate"/>
        </w:r>
        <w:r w:rsidR="00A628CE">
          <w:rPr>
            <w:webHidden/>
          </w:rPr>
          <w:t>14</w:t>
        </w:r>
        <w:r w:rsidR="00A628CE">
          <w:rPr>
            <w:webHidden/>
          </w:rPr>
          <w:fldChar w:fldCharType="end"/>
        </w:r>
      </w:hyperlink>
    </w:p>
    <w:p w14:paraId="19589398" w14:textId="77777777" w:rsidR="00C34ED1" w:rsidRDefault="00B144F8">
      <w:pPr>
        <w:pStyle w:val="TOC2"/>
        <w:rPr>
          <w:rFonts w:asciiTheme="minorHAnsi" w:eastAsiaTheme="minorEastAsia" w:hAnsiTheme="minorHAnsi" w:cstheme="minorBidi"/>
          <w:sz w:val="22"/>
          <w:szCs w:val="22"/>
        </w:rPr>
      </w:pPr>
      <w:hyperlink w:anchor="_Toc467271961" w:history="1">
        <w:r w:rsidR="00A628CE">
          <w:rPr>
            <w:rStyle w:val="Hyperlink"/>
          </w:rPr>
          <w:t>4.3</w:t>
        </w:r>
        <w:r w:rsidR="00A628CE">
          <w:rPr>
            <w:rFonts w:asciiTheme="minorHAnsi" w:eastAsiaTheme="minorEastAsia" w:hAnsiTheme="minorHAnsi" w:cstheme="minorBidi"/>
            <w:sz w:val="22"/>
            <w:szCs w:val="22"/>
          </w:rPr>
          <w:tab/>
        </w:r>
        <w:r w:rsidR="00A628CE">
          <w:rPr>
            <w:rStyle w:val="Hyperlink"/>
          </w:rPr>
          <w:t>Creating a New Test Record</w:t>
        </w:r>
        <w:r w:rsidR="00A628CE">
          <w:rPr>
            <w:webHidden/>
          </w:rPr>
          <w:tab/>
        </w:r>
        <w:r w:rsidR="00A628CE">
          <w:rPr>
            <w:webHidden/>
          </w:rPr>
          <w:fldChar w:fldCharType="begin"/>
        </w:r>
        <w:r w:rsidR="00A628CE">
          <w:rPr>
            <w:webHidden/>
          </w:rPr>
          <w:instrText xml:space="preserve"> PAGEREF _Toc467271961 \h </w:instrText>
        </w:r>
        <w:r w:rsidR="00A628CE">
          <w:rPr>
            <w:webHidden/>
          </w:rPr>
        </w:r>
        <w:r w:rsidR="00A628CE">
          <w:rPr>
            <w:webHidden/>
          </w:rPr>
          <w:fldChar w:fldCharType="separate"/>
        </w:r>
        <w:r w:rsidR="00A628CE">
          <w:rPr>
            <w:webHidden/>
          </w:rPr>
          <w:t>14</w:t>
        </w:r>
        <w:r w:rsidR="00A628CE">
          <w:rPr>
            <w:webHidden/>
          </w:rPr>
          <w:fldChar w:fldCharType="end"/>
        </w:r>
      </w:hyperlink>
    </w:p>
    <w:p w14:paraId="7622FEB0" w14:textId="77777777" w:rsidR="00C34ED1" w:rsidRDefault="00B144F8">
      <w:pPr>
        <w:pStyle w:val="TOC2"/>
        <w:rPr>
          <w:rFonts w:asciiTheme="minorHAnsi" w:eastAsiaTheme="minorEastAsia" w:hAnsiTheme="minorHAnsi" w:cstheme="minorBidi"/>
          <w:sz w:val="22"/>
          <w:szCs w:val="22"/>
        </w:rPr>
      </w:pPr>
      <w:hyperlink w:anchor="_Toc467271962" w:history="1">
        <w:r w:rsidR="00A628CE">
          <w:rPr>
            <w:rStyle w:val="Hyperlink"/>
          </w:rPr>
          <w:t>4.4</w:t>
        </w:r>
        <w:r w:rsidR="00A628CE">
          <w:rPr>
            <w:rFonts w:asciiTheme="minorHAnsi" w:eastAsiaTheme="minorEastAsia" w:hAnsiTheme="minorHAnsi" w:cstheme="minorBidi"/>
            <w:sz w:val="22"/>
            <w:szCs w:val="22"/>
          </w:rPr>
          <w:tab/>
        </w:r>
        <w:r w:rsidR="00A628CE">
          <w:rPr>
            <w:rStyle w:val="Hyperlink"/>
          </w:rPr>
          <w:t>Calculation Results</w:t>
        </w:r>
        <w:r w:rsidR="00A628CE">
          <w:rPr>
            <w:webHidden/>
          </w:rPr>
          <w:tab/>
        </w:r>
        <w:r w:rsidR="00A628CE">
          <w:rPr>
            <w:webHidden/>
          </w:rPr>
          <w:fldChar w:fldCharType="begin"/>
        </w:r>
        <w:r w:rsidR="00A628CE">
          <w:rPr>
            <w:webHidden/>
          </w:rPr>
          <w:instrText xml:space="preserve"> PAGEREF _Toc467271962 \h </w:instrText>
        </w:r>
        <w:r w:rsidR="00A628CE">
          <w:rPr>
            <w:webHidden/>
          </w:rPr>
        </w:r>
        <w:r w:rsidR="00A628CE">
          <w:rPr>
            <w:webHidden/>
          </w:rPr>
          <w:fldChar w:fldCharType="separate"/>
        </w:r>
        <w:r w:rsidR="00A628CE">
          <w:rPr>
            <w:webHidden/>
          </w:rPr>
          <w:t>15</w:t>
        </w:r>
        <w:r w:rsidR="00A628CE">
          <w:rPr>
            <w:webHidden/>
          </w:rPr>
          <w:fldChar w:fldCharType="end"/>
        </w:r>
      </w:hyperlink>
    </w:p>
    <w:p w14:paraId="3791A94A" w14:textId="77777777" w:rsidR="00C34ED1" w:rsidRDefault="00B144F8">
      <w:pPr>
        <w:pStyle w:val="TOC2"/>
        <w:rPr>
          <w:rFonts w:asciiTheme="minorHAnsi" w:eastAsiaTheme="minorEastAsia" w:hAnsiTheme="minorHAnsi" w:cstheme="minorBidi"/>
          <w:sz w:val="22"/>
          <w:szCs w:val="22"/>
        </w:rPr>
      </w:pPr>
      <w:hyperlink w:anchor="_Toc467271963" w:history="1">
        <w:r w:rsidR="00A628CE">
          <w:rPr>
            <w:rStyle w:val="Hyperlink"/>
          </w:rPr>
          <w:t>4.5</w:t>
        </w:r>
        <w:r w:rsidR="00A628CE">
          <w:rPr>
            <w:rFonts w:asciiTheme="minorHAnsi" w:eastAsiaTheme="minorEastAsia" w:hAnsiTheme="minorHAnsi" w:cstheme="minorBidi"/>
            <w:sz w:val="22"/>
            <w:szCs w:val="22"/>
          </w:rPr>
          <w:tab/>
        </w:r>
        <w:r w:rsidR="00A628CE">
          <w:rPr>
            <w:rStyle w:val="Hyperlink"/>
          </w:rPr>
          <w:t>Editing a Test Record</w:t>
        </w:r>
        <w:r w:rsidR="00A628CE">
          <w:rPr>
            <w:webHidden/>
          </w:rPr>
          <w:tab/>
        </w:r>
        <w:r w:rsidR="00A628CE">
          <w:rPr>
            <w:webHidden/>
          </w:rPr>
          <w:fldChar w:fldCharType="begin"/>
        </w:r>
        <w:r w:rsidR="00A628CE">
          <w:rPr>
            <w:webHidden/>
          </w:rPr>
          <w:instrText xml:space="preserve"> PAGEREF _Toc467271963 \h </w:instrText>
        </w:r>
        <w:r w:rsidR="00A628CE">
          <w:rPr>
            <w:webHidden/>
          </w:rPr>
        </w:r>
        <w:r w:rsidR="00A628CE">
          <w:rPr>
            <w:webHidden/>
          </w:rPr>
          <w:fldChar w:fldCharType="separate"/>
        </w:r>
        <w:r w:rsidR="00A628CE">
          <w:rPr>
            <w:webHidden/>
          </w:rPr>
          <w:t>17</w:t>
        </w:r>
        <w:r w:rsidR="00A628CE">
          <w:rPr>
            <w:webHidden/>
          </w:rPr>
          <w:fldChar w:fldCharType="end"/>
        </w:r>
      </w:hyperlink>
    </w:p>
    <w:p w14:paraId="6A183F64" w14:textId="77777777" w:rsidR="00C34ED1" w:rsidRDefault="00B144F8">
      <w:pPr>
        <w:pStyle w:val="TOC2"/>
        <w:rPr>
          <w:rFonts w:asciiTheme="minorHAnsi" w:eastAsiaTheme="minorEastAsia" w:hAnsiTheme="minorHAnsi" w:cstheme="minorBidi"/>
          <w:sz w:val="22"/>
          <w:szCs w:val="22"/>
        </w:rPr>
      </w:pPr>
      <w:hyperlink w:anchor="_Toc467271964" w:history="1">
        <w:r w:rsidR="00A628CE">
          <w:rPr>
            <w:rStyle w:val="Hyperlink"/>
          </w:rPr>
          <w:t>4.6</w:t>
        </w:r>
        <w:r w:rsidR="00A628CE">
          <w:rPr>
            <w:rFonts w:asciiTheme="minorHAnsi" w:eastAsiaTheme="minorEastAsia" w:hAnsiTheme="minorHAnsi" w:cstheme="minorBidi"/>
            <w:sz w:val="22"/>
            <w:szCs w:val="22"/>
          </w:rPr>
          <w:tab/>
        </w:r>
        <w:r w:rsidR="00A628CE">
          <w:rPr>
            <w:rStyle w:val="Hyperlink"/>
          </w:rPr>
          <w:t>Cloning a Test Record</w:t>
        </w:r>
        <w:r w:rsidR="00A628CE">
          <w:rPr>
            <w:webHidden/>
          </w:rPr>
          <w:tab/>
        </w:r>
        <w:r w:rsidR="00A628CE">
          <w:rPr>
            <w:webHidden/>
          </w:rPr>
          <w:fldChar w:fldCharType="begin"/>
        </w:r>
        <w:r w:rsidR="00A628CE">
          <w:rPr>
            <w:webHidden/>
          </w:rPr>
          <w:instrText xml:space="preserve"> PAGEREF _Toc467271964 \h </w:instrText>
        </w:r>
        <w:r w:rsidR="00A628CE">
          <w:rPr>
            <w:webHidden/>
          </w:rPr>
        </w:r>
        <w:r w:rsidR="00A628CE">
          <w:rPr>
            <w:webHidden/>
          </w:rPr>
          <w:fldChar w:fldCharType="separate"/>
        </w:r>
        <w:r w:rsidR="00A628CE">
          <w:rPr>
            <w:webHidden/>
          </w:rPr>
          <w:t>17</w:t>
        </w:r>
        <w:r w:rsidR="00A628CE">
          <w:rPr>
            <w:webHidden/>
          </w:rPr>
          <w:fldChar w:fldCharType="end"/>
        </w:r>
      </w:hyperlink>
    </w:p>
    <w:p w14:paraId="3F44D26B" w14:textId="77777777" w:rsidR="00C34ED1" w:rsidRDefault="00B144F8">
      <w:pPr>
        <w:pStyle w:val="TOC2"/>
        <w:rPr>
          <w:rFonts w:asciiTheme="minorHAnsi" w:eastAsiaTheme="minorEastAsia" w:hAnsiTheme="minorHAnsi" w:cstheme="minorBidi"/>
          <w:sz w:val="22"/>
          <w:szCs w:val="22"/>
        </w:rPr>
      </w:pPr>
      <w:hyperlink w:anchor="_Toc467271965" w:history="1">
        <w:r w:rsidR="00A628CE">
          <w:rPr>
            <w:rStyle w:val="Hyperlink"/>
          </w:rPr>
          <w:t>4.7</w:t>
        </w:r>
        <w:r w:rsidR="00A628CE">
          <w:rPr>
            <w:rFonts w:asciiTheme="minorHAnsi" w:eastAsiaTheme="minorEastAsia" w:hAnsiTheme="minorHAnsi" w:cstheme="minorBidi"/>
            <w:sz w:val="22"/>
            <w:szCs w:val="22"/>
          </w:rPr>
          <w:tab/>
        </w:r>
        <w:r w:rsidR="00A628CE">
          <w:rPr>
            <w:rStyle w:val="Hyperlink"/>
          </w:rPr>
          <w:t>Deleting a Test Record</w:t>
        </w:r>
        <w:r w:rsidR="00A628CE">
          <w:rPr>
            <w:webHidden/>
          </w:rPr>
          <w:tab/>
        </w:r>
        <w:r w:rsidR="00A628CE">
          <w:rPr>
            <w:webHidden/>
          </w:rPr>
          <w:fldChar w:fldCharType="begin"/>
        </w:r>
        <w:r w:rsidR="00A628CE">
          <w:rPr>
            <w:webHidden/>
          </w:rPr>
          <w:instrText xml:space="preserve"> PAGEREF _Toc467271965 \h </w:instrText>
        </w:r>
        <w:r w:rsidR="00A628CE">
          <w:rPr>
            <w:webHidden/>
          </w:rPr>
        </w:r>
        <w:r w:rsidR="00A628CE">
          <w:rPr>
            <w:webHidden/>
          </w:rPr>
          <w:fldChar w:fldCharType="separate"/>
        </w:r>
        <w:r w:rsidR="00A628CE">
          <w:rPr>
            <w:webHidden/>
          </w:rPr>
          <w:t>18</w:t>
        </w:r>
        <w:r w:rsidR="00A628CE">
          <w:rPr>
            <w:webHidden/>
          </w:rPr>
          <w:fldChar w:fldCharType="end"/>
        </w:r>
      </w:hyperlink>
    </w:p>
    <w:p w14:paraId="4E492CB6" w14:textId="77777777" w:rsidR="00C34ED1" w:rsidRDefault="00B144F8">
      <w:pPr>
        <w:pStyle w:val="TOC2"/>
        <w:rPr>
          <w:rFonts w:asciiTheme="minorHAnsi" w:eastAsiaTheme="minorEastAsia" w:hAnsiTheme="minorHAnsi" w:cstheme="minorBidi"/>
          <w:sz w:val="22"/>
          <w:szCs w:val="22"/>
        </w:rPr>
      </w:pPr>
      <w:hyperlink w:anchor="_Toc467271966" w:history="1">
        <w:r w:rsidR="00A628CE">
          <w:rPr>
            <w:rStyle w:val="Hyperlink"/>
          </w:rPr>
          <w:t>4.8</w:t>
        </w:r>
        <w:r w:rsidR="00A628CE">
          <w:rPr>
            <w:rFonts w:asciiTheme="minorHAnsi" w:eastAsiaTheme="minorEastAsia" w:hAnsiTheme="minorHAnsi" w:cstheme="minorBidi"/>
            <w:sz w:val="22"/>
            <w:szCs w:val="22"/>
          </w:rPr>
          <w:tab/>
        </w:r>
        <w:r w:rsidR="00A628CE">
          <w:rPr>
            <w:rStyle w:val="Hyperlink"/>
          </w:rPr>
          <w:t>Sharing a Test Record</w:t>
        </w:r>
        <w:r w:rsidR="00A628CE">
          <w:rPr>
            <w:webHidden/>
          </w:rPr>
          <w:tab/>
        </w:r>
        <w:r w:rsidR="00A628CE">
          <w:rPr>
            <w:webHidden/>
          </w:rPr>
          <w:fldChar w:fldCharType="begin"/>
        </w:r>
        <w:r w:rsidR="00A628CE">
          <w:rPr>
            <w:webHidden/>
          </w:rPr>
          <w:instrText xml:space="preserve"> PAGEREF _Toc467271966 \h </w:instrText>
        </w:r>
        <w:r w:rsidR="00A628CE">
          <w:rPr>
            <w:webHidden/>
          </w:rPr>
        </w:r>
        <w:r w:rsidR="00A628CE">
          <w:rPr>
            <w:webHidden/>
          </w:rPr>
          <w:fldChar w:fldCharType="separate"/>
        </w:r>
        <w:r w:rsidR="00A628CE">
          <w:rPr>
            <w:webHidden/>
          </w:rPr>
          <w:t>18</w:t>
        </w:r>
        <w:r w:rsidR="00A628CE">
          <w:rPr>
            <w:webHidden/>
          </w:rPr>
          <w:fldChar w:fldCharType="end"/>
        </w:r>
      </w:hyperlink>
    </w:p>
    <w:p w14:paraId="684513C9" w14:textId="77777777" w:rsidR="00C34ED1" w:rsidRDefault="00B144F8">
      <w:pPr>
        <w:pStyle w:val="TOC2"/>
        <w:rPr>
          <w:rFonts w:asciiTheme="minorHAnsi" w:eastAsiaTheme="minorEastAsia" w:hAnsiTheme="minorHAnsi" w:cstheme="minorBidi"/>
          <w:sz w:val="22"/>
          <w:szCs w:val="22"/>
        </w:rPr>
      </w:pPr>
      <w:hyperlink w:anchor="_Toc467271967" w:history="1">
        <w:r w:rsidR="00A628CE">
          <w:rPr>
            <w:rStyle w:val="Hyperlink"/>
          </w:rPr>
          <w:t>4.9</w:t>
        </w:r>
        <w:r w:rsidR="00A628CE">
          <w:rPr>
            <w:rFonts w:asciiTheme="minorHAnsi" w:eastAsiaTheme="minorEastAsia" w:hAnsiTheme="minorHAnsi" w:cstheme="minorBidi"/>
            <w:sz w:val="22"/>
            <w:szCs w:val="22"/>
          </w:rPr>
          <w:tab/>
        </w:r>
        <w:r w:rsidR="00A628CE">
          <w:rPr>
            <w:rStyle w:val="Hyperlink"/>
          </w:rPr>
          <w:t>Updating a Measure</w:t>
        </w:r>
        <w:r w:rsidR="00A628CE">
          <w:rPr>
            <w:webHidden/>
          </w:rPr>
          <w:tab/>
        </w:r>
        <w:r w:rsidR="00A628CE">
          <w:rPr>
            <w:webHidden/>
          </w:rPr>
          <w:fldChar w:fldCharType="begin"/>
        </w:r>
        <w:r w:rsidR="00A628CE">
          <w:rPr>
            <w:webHidden/>
          </w:rPr>
          <w:instrText xml:space="preserve"> PAGEREF _Toc467271967 \h </w:instrText>
        </w:r>
        <w:r w:rsidR="00A628CE">
          <w:rPr>
            <w:webHidden/>
          </w:rPr>
        </w:r>
        <w:r w:rsidR="00A628CE">
          <w:rPr>
            <w:webHidden/>
          </w:rPr>
          <w:fldChar w:fldCharType="separate"/>
        </w:r>
        <w:r w:rsidR="00A628CE">
          <w:rPr>
            <w:webHidden/>
          </w:rPr>
          <w:t>18</w:t>
        </w:r>
        <w:r w:rsidR="00A628CE">
          <w:rPr>
            <w:webHidden/>
          </w:rPr>
          <w:fldChar w:fldCharType="end"/>
        </w:r>
      </w:hyperlink>
    </w:p>
    <w:p w14:paraId="3D1505C6" w14:textId="77777777" w:rsidR="00C34ED1" w:rsidRDefault="00B144F8">
      <w:pPr>
        <w:pStyle w:val="TOC2"/>
        <w:rPr>
          <w:rFonts w:asciiTheme="minorHAnsi" w:eastAsiaTheme="minorEastAsia" w:hAnsiTheme="minorHAnsi" w:cstheme="minorBidi"/>
          <w:sz w:val="22"/>
          <w:szCs w:val="22"/>
        </w:rPr>
      </w:pPr>
      <w:hyperlink w:anchor="_Toc467271968" w:history="1">
        <w:r w:rsidR="00A628CE">
          <w:rPr>
            <w:rStyle w:val="Hyperlink"/>
          </w:rPr>
          <w:t>4.10</w:t>
        </w:r>
        <w:r w:rsidR="00A628CE">
          <w:rPr>
            <w:rFonts w:asciiTheme="minorHAnsi" w:eastAsiaTheme="minorEastAsia" w:hAnsiTheme="minorHAnsi" w:cstheme="minorBidi"/>
            <w:sz w:val="22"/>
            <w:szCs w:val="22"/>
          </w:rPr>
          <w:tab/>
        </w:r>
        <w:r w:rsidR="00A628CE">
          <w:rPr>
            <w:rStyle w:val="Hyperlink"/>
          </w:rPr>
          <w:t>Deleting a Measure</w:t>
        </w:r>
        <w:r w:rsidR="00A628CE">
          <w:rPr>
            <w:webHidden/>
          </w:rPr>
          <w:tab/>
        </w:r>
        <w:r w:rsidR="00A628CE">
          <w:rPr>
            <w:webHidden/>
          </w:rPr>
          <w:fldChar w:fldCharType="begin"/>
        </w:r>
        <w:r w:rsidR="00A628CE">
          <w:rPr>
            <w:webHidden/>
          </w:rPr>
          <w:instrText xml:space="preserve"> PAGEREF _Toc467271968 \h </w:instrText>
        </w:r>
        <w:r w:rsidR="00A628CE">
          <w:rPr>
            <w:webHidden/>
          </w:rPr>
        </w:r>
        <w:r w:rsidR="00A628CE">
          <w:rPr>
            <w:webHidden/>
          </w:rPr>
          <w:fldChar w:fldCharType="separate"/>
        </w:r>
        <w:r w:rsidR="00A628CE">
          <w:rPr>
            <w:webHidden/>
          </w:rPr>
          <w:t>18</w:t>
        </w:r>
        <w:r w:rsidR="00A628CE">
          <w:rPr>
            <w:webHidden/>
          </w:rPr>
          <w:fldChar w:fldCharType="end"/>
        </w:r>
      </w:hyperlink>
    </w:p>
    <w:p w14:paraId="6A8B4B27" w14:textId="77777777" w:rsidR="00C34ED1" w:rsidRDefault="00B144F8">
      <w:pPr>
        <w:pStyle w:val="TOC1"/>
        <w:rPr>
          <w:rFonts w:asciiTheme="minorHAnsi" w:eastAsiaTheme="minorEastAsia" w:hAnsiTheme="minorHAnsi" w:cstheme="minorBidi"/>
          <w:b w:val="0"/>
          <w:sz w:val="22"/>
          <w:szCs w:val="22"/>
        </w:rPr>
      </w:pPr>
      <w:hyperlink w:anchor="_Toc467271969" w:history="1">
        <w:r w:rsidR="00A628CE">
          <w:rPr>
            <w:rStyle w:val="Hyperlink"/>
          </w:rPr>
          <w:t>5.</w:t>
        </w:r>
        <w:r w:rsidR="00A628CE">
          <w:rPr>
            <w:rFonts w:asciiTheme="minorHAnsi" w:eastAsiaTheme="minorEastAsia" w:hAnsiTheme="minorHAnsi" w:cstheme="minorBidi"/>
            <w:b w:val="0"/>
            <w:sz w:val="22"/>
            <w:szCs w:val="22"/>
          </w:rPr>
          <w:tab/>
        </w:r>
        <w:r w:rsidR="00A628CE">
          <w:rPr>
            <w:rStyle w:val="Hyperlink"/>
          </w:rPr>
          <w:t>Building a Patient Test Record</w:t>
        </w:r>
        <w:r w:rsidR="00A628CE">
          <w:rPr>
            <w:webHidden/>
          </w:rPr>
          <w:tab/>
        </w:r>
        <w:r w:rsidR="00A628CE">
          <w:rPr>
            <w:webHidden/>
          </w:rPr>
          <w:fldChar w:fldCharType="begin"/>
        </w:r>
        <w:r w:rsidR="00A628CE">
          <w:rPr>
            <w:webHidden/>
          </w:rPr>
          <w:instrText xml:space="preserve"> PAGEREF _Toc467271969 \h </w:instrText>
        </w:r>
        <w:r w:rsidR="00A628CE">
          <w:rPr>
            <w:webHidden/>
          </w:rPr>
        </w:r>
        <w:r w:rsidR="00A628CE">
          <w:rPr>
            <w:webHidden/>
          </w:rPr>
          <w:fldChar w:fldCharType="separate"/>
        </w:r>
        <w:r w:rsidR="00A628CE">
          <w:rPr>
            <w:webHidden/>
          </w:rPr>
          <w:t>19</w:t>
        </w:r>
        <w:r w:rsidR="00A628CE">
          <w:rPr>
            <w:webHidden/>
          </w:rPr>
          <w:fldChar w:fldCharType="end"/>
        </w:r>
      </w:hyperlink>
    </w:p>
    <w:p w14:paraId="7CCF0948" w14:textId="77777777" w:rsidR="00C34ED1" w:rsidRDefault="00B144F8">
      <w:pPr>
        <w:pStyle w:val="TOC2"/>
        <w:rPr>
          <w:rFonts w:asciiTheme="minorHAnsi" w:eastAsiaTheme="minorEastAsia" w:hAnsiTheme="minorHAnsi" w:cstheme="minorBidi"/>
          <w:sz w:val="22"/>
          <w:szCs w:val="22"/>
        </w:rPr>
      </w:pPr>
      <w:hyperlink w:anchor="_Toc467271970" w:history="1">
        <w:r w:rsidR="00A628CE">
          <w:rPr>
            <w:rStyle w:val="Hyperlink"/>
          </w:rPr>
          <w:t>5.1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_Toc467271970 \h </w:instrText>
        </w:r>
        <w:r w:rsidR="00A628CE">
          <w:rPr>
            <w:webHidden/>
          </w:rPr>
        </w:r>
        <w:r w:rsidR="00A628CE">
          <w:rPr>
            <w:webHidden/>
          </w:rPr>
          <w:fldChar w:fldCharType="separate"/>
        </w:r>
        <w:r w:rsidR="00A628CE">
          <w:rPr>
            <w:webHidden/>
          </w:rPr>
          <w:t>19</w:t>
        </w:r>
        <w:r w:rsidR="00A628CE">
          <w:rPr>
            <w:webHidden/>
          </w:rPr>
          <w:fldChar w:fldCharType="end"/>
        </w:r>
      </w:hyperlink>
    </w:p>
    <w:p w14:paraId="2DA40180" w14:textId="77777777" w:rsidR="00C34ED1" w:rsidRDefault="00B144F8">
      <w:pPr>
        <w:pStyle w:val="TOC2"/>
        <w:rPr>
          <w:rFonts w:asciiTheme="minorHAnsi" w:eastAsiaTheme="minorEastAsia" w:hAnsiTheme="minorHAnsi" w:cstheme="minorBidi"/>
          <w:sz w:val="22"/>
          <w:szCs w:val="22"/>
        </w:rPr>
      </w:pPr>
      <w:hyperlink w:anchor="_Toc467271971" w:history="1">
        <w:r w:rsidR="00A628CE">
          <w:rPr>
            <w:rStyle w:val="Hyperlink"/>
          </w:rPr>
          <w:t>5.2</w:t>
        </w:r>
        <w:r w:rsidR="00A628CE">
          <w:rPr>
            <w:rFonts w:asciiTheme="minorHAnsi" w:eastAsiaTheme="minorEastAsia" w:hAnsiTheme="minorHAnsi" w:cstheme="minorBidi"/>
            <w:sz w:val="22"/>
            <w:szCs w:val="22"/>
          </w:rPr>
          <w:tab/>
        </w:r>
        <w:r w:rsidR="00A628CE">
          <w:rPr>
            <w:rStyle w:val="Hyperlink"/>
          </w:rPr>
          <w:t>Building a Synthetic Patient</w:t>
        </w:r>
        <w:r w:rsidR="00A628CE">
          <w:rPr>
            <w:webHidden/>
          </w:rPr>
          <w:tab/>
        </w:r>
        <w:r w:rsidR="00A628CE">
          <w:rPr>
            <w:webHidden/>
          </w:rPr>
          <w:fldChar w:fldCharType="begin"/>
        </w:r>
        <w:r w:rsidR="00A628CE">
          <w:rPr>
            <w:webHidden/>
          </w:rPr>
          <w:instrText xml:space="preserve"> PAGEREF _Toc467271971 \h </w:instrText>
        </w:r>
        <w:r w:rsidR="00A628CE">
          <w:rPr>
            <w:webHidden/>
          </w:rPr>
        </w:r>
        <w:r w:rsidR="00A628CE">
          <w:rPr>
            <w:webHidden/>
          </w:rPr>
          <w:fldChar w:fldCharType="separate"/>
        </w:r>
        <w:r w:rsidR="00A628CE">
          <w:rPr>
            <w:webHidden/>
          </w:rPr>
          <w:t>20</w:t>
        </w:r>
        <w:r w:rsidR="00A628CE">
          <w:rPr>
            <w:webHidden/>
          </w:rPr>
          <w:fldChar w:fldCharType="end"/>
        </w:r>
      </w:hyperlink>
    </w:p>
    <w:p w14:paraId="07DA462C" w14:textId="77777777" w:rsidR="00C34ED1" w:rsidRDefault="00B144F8">
      <w:pPr>
        <w:pStyle w:val="TOC2"/>
        <w:rPr>
          <w:rFonts w:asciiTheme="minorHAnsi" w:eastAsiaTheme="minorEastAsia" w:hAnsiTheme="minorHAnsi" w:cstheme="minorBidi"/>
          <w:sz w:val="22"/>
          <w:szCs w:val="22"/>
        </w:rPr>
      </w:pPr>
      <w:hyperlink w:anchor="_Toc467271972" w:history="1">
        <w:r w:rsidR="00A628CE">
          <w:rPr>
            <w:rStyle w:val="Hyperlink"/>
          </w:rPr>
          <w:t>5.3</w:t>
        </w:r>
        <w:r w:rsidR="00A628CE">
          <w:rPr>
            <w:rFonts w:asciiTheme="minorHAnsi" w:eastAsiaTheme="minorEastAsia" w:hAnsiTheme="minorHAnsi" w:cstheme="minorBidi"/>
            <w:sz w:val="22"/>
            <w:szCs w:val="22"/>
          </w:rPr>
          <w:tab/>
        </w:r>
        <w:r w:rsidR="00A628CE">
          <w:rPr>
            <w:rStyle w:val="Hyperlink"/>
          </w:rPr>
          <w:t>Building the Patient History</w:t>
        </w:r>
        <w:r w:rsidR="00A628CE">
          <w:rPr>
            <w:webHidden/>
          </w:rPr>
          <w:tab/>
        </w:r>
        <w:r w:rsidR="00A628CE">
          <w:rPr>
            <w:webHidden/>
          </w:rPr>
          <w:fldChar w:fldCharType="begin"/>
        </w:r>
        <w:r w:rsidR="00A628CE">
          <w:rPr>
            <w:webHidden/>
          </w:rPr>
          <w:instrText xml:space="preserve"> PAGEREF _Toc467271972 \h </w:instrText>
        </w:r>
        <w:r w:rsidR="00A628CE">
          <w:rPr>
            <w:webHidden/>
          </w:rPr>
        </w:r>
        <w:r w:rsidR="00A628CE">
          <w:rPr>
            <w:webHidden/>
          </w:rPr>
          <w:fldChar w:fldCharType="separate"/>
        </w:r>
        <w:r w:rsidR="00A628CE">
          <w:rPr>
            <w:webHidden/>
          </w:rPr>
          <w:t>21</w:t>
        </w:r>
        <w:r w:rsidR="00A628CE">
          <w:rPr>
            <w:webHidden/>
          </w:rPr>
          <w:fldChar w:fldCharType="end"/>
        </w:r>
      </w:hyperlink>
    </w:p>
    <w:p w14:paraId="5BC2C213" w14:textId="77777777" w:rsidR="00C34ED1" w:rsidRDefault="00B144F8">
      <w:pPr>
        <w:pStyle w:val="TOC3"/>
        <w:rPr>
          <w:rFonts w:asciiTheme="minorHAnsi" w:eastAsiaTheme="minorEastAsia" w:hAnsiTheme="minorHAnsi" w:cstheme="minorBidi"/>
          <w:noProof/>
          <w:sz w:val="22"/>
          <w:szCs w:val="22"/>
        </w:rPr>
      </w:pPr>
      <w:hyperlink w:anchor="_Toc467271973" w:history="1">
        <w:r w:rsidR="00A628CE">
          <w:rPr>
            <w:rStyle w:val="Hyperlink"/>
            <w:noProof/>
          </w:rPr>
          <w:t>5.3.1</w:t>
        </w:r>
        <w:r w:rsidR="00A628CE">
          <w:rPr>
            <w:rFonts w:asciiTheme="minorHAnsi" w:eastAsiaTheme="minorEastAsia" w:hAnsiTheme="minorHAnsi" w:cstheme="minorBidi"/>
            <w:noProof/>
            <w:sz w:val="22"/>
            <w:szCs w:val="22"/>
          </w:rPr>
          <w:tab/>
        </w:r>
        <w:r w:rsidR="00A628CE">
          <w:rPr>
            <w:rStyle w:val="Hyperlink"/>
            <w:noProof/>
          </w:rPr>
          <w:t>Patient History Items that Fulfill Past Items</w:t>
        </w:r>
        <w:r w:rsidR="00A628CE">
          <w:rPr>
            <w:noProof/>
            <w:webHidden/>
          </w:rPr>
          <w:tab/>
        </w:r>
        <w:r w:rsidR="00A628CE">
          <w:rPr>
            <w:noProof/>
            <w:webHidden/>
          </w:rPr>
          <w:fldChar w:fldCharType="begin"/>
        </w:r>
        <w:r w:rsidR="00A628CE">
          <w:rPr>
            <w:noProof/>
            <w:webHidden/>
          </w:rPr>
          <w:instrText xml:space="preserve"> PAGEREF _Toc467271973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99C46AA" w14:textId="77777777" w:rsidR="00C34ED1" w:rsidRDefault="00B144F8">
      <w:pPr>
        <w:pStyle w:val="TOC3"/>
        <w:rPr>
          <w:rFonts w:asciiTheme="minorHAnsi" w:eastAsiaTheme="minorEastAsia" w:hAnsiTheme="minorHAnsi" w:cstheme="minorBidi"/>
          <w:noProof/>
          <w:sz w:val="22"/>
          <w:szCs w:val="22"/>
        </w:rPr>
      </w:pPr>
      <w:hyperlink w:anchor="_Toc467271974" w:history="1">
        <w:r w:rsidR="00A628CE">
          <w:rPr>
            <w:rStyle w:val="Hyperlink"/>
            <w:noProof/>
          </w:rPr>
          <w:t>5.3.2</w:t>
        </w:r>
        <w:r w:rsidR="00A628CE">
          <w:rPr>
            <w:rFonts w:asciiTheme="minorHAnsi" w:eastAsiaTheme="minorEastAsia" w:hAnsiTheme="minorHAnsi" w:cstheme="minorBidi"/>
            <w:noProof/>
            <w:sz w:val="22"/>
            <w:szCs w:val="22"/>
          </w:rPr>
          <w:tab/>
        </w:r>
        <w:r w:rsidR="00A628CE">
          <w:rPr>
            <w:rStyle w:val="Hyperlink"/>
            <w:noProof/>
          </w:rPr>
          <w:t>Representing a Cumulative Medication Duration</w:t>
        </w:r>
        <w:r w:rsidR="00A628CE">
          <w:rPr>
            <w:noProof/>
            <w:webHidden/>
          </w:rPr>
          <w:tab/>
        </w:r>
        <w:r w:rsidR="00A628CE">
          <w:rPr>
            <w:noProof/>
            <w:webHidden/>
          </w:rPr>
          <w:fldChar w:fldCharType="begin"/>
        </w:r>
        <w:r w:rsidR="00A628CE">
          <w:rPr>
            <w:noProof/>
            <w:webHidden/>
          </w:rPr>
          <w:instrText xml:space="preserve"> PAGEREF _Toc467271974 \h </w:instrText>
        </w:r>
        <w:r w:rsidR="00A628CE">
          <w:rPr>
            <w:noProof/>
            <w:webHidden/>
          </w:rPr>
        </w:r>
        <w:r w:rsidR="00A628CE">
          <w:rPr>
            <w:noProof/>
            <w:webHidden/>
          </w:rPr>
          <w:fldChar w:fldCharType="separate"/>
        </w:r>
        <w:r w:rsidR="00A628CE">
          <w:rPr>
            <w:noProof/>
            <w:webHidden/>
          </w:rPr>
          <w:t>23</w:t>
        </w:r>
        <w:r w:rsidR="00A628CE">
          <w:rPr>
            <w:noProof/>
            <w:webHidden/>
          </w:rPr>
          <w:fldChar w:fldCharType="end"/>
        </w:r>
      </w:hyperlink>
    </w:p>
    <w:p w14:paraId="5B4FD9F2" w14:textId="77777777" w:rsidR="00C34ED1" w:rsidRDefault="00B144F8">
      <w:pPr>
        <w:pStyle w:val="TOC2"/>
        <w:rPr>
          <w:rFonts w:asciiTheme="minorHAnsi" w:eastAsiaTheme="minorEastAsia" w:hAnsiTheme="minorHAnsi" w:cstheme="minorBidi"/>
          <w:sz w:val="22"/>
          <w:szCs w:val="22"/>
        </w:rPr>
      </w:pPr>
      <w:hyperlink w:anchor="_Toc467271975" w:history="1">
        <w:r w:rsidR="00A628CE">
          <w:rPr>
            <w:rStyle w:val="Hyperlink"/>
          </w:rPr>
          <w:t>5.4</w:t>
        </w:r>
        <w:r w:rsidR="00A628CE">
          <w:rPr>
            <w:rFonts w:asciiTheme="minorHAnsi" w:eastAsiaTheme="minorEastAsia" w:hAnsiTheme="minorHAnsi" w:cstheme="minorBidi"/>
            <w:sz w:val="22"/>
            <w:szCs w:val="22"/>
          </w:rPr>
          <w:tab/>
        </w:r>
        <w:r w:rsidR="00A628CE">
          <w:rPr>
            <w:rStyle w:val="Hyperlink"/>
          </w:rPr>
          <w:t>Incremental Calculation</w:t>
        </w:r>
        <w:r w:rsidR="00A628CE">
          <w:rPr>
            <w:webHidden/>
          </w:rPr>
          <w:tab/>
        </w:r>
        <w:r w:rsidR="00A628CE">
          <w:rPr>
            <w:webHidden/>
          </w:rPr>
          <w:fldChar w:fldCharType="begin"/>
        </w:r>
        <w:r w:rsidR="00A628CE">
          <w:rPr>
            <w:webHidden/>
          </w:rPr>
          <w:instrText xml:space="preserve"> PAGEREF _Toc467271975 \h </w:instrText>
        </w:r>
        <w:r w:rsidR="00A628CE">
          <w:rPr>
            <w:webHidden/>
          </w:rPr>
        </w:r>
        <w:r w:rsidR="00A628CE">
          <w:rPr>
            <w:webHidden/>
          </w:rPr>
          <w:fldChar w:fldCharType="separate"/>
        </w:r>
        <w:r w:rsidR="00A628CE">
          <w:rPr>
            <w:webHidden/>
          </w:rPr>
          <w:t>24</w:t>
        </w:r>
        <w:r w:rsidR="00A628CE">
          <w:rPr>
            <w:webHidden/>
          </w:rPr>
          <w:fldChar w:fldCharType="end"/>
        </w:r>
      </w:hyperlink>
    </w:p>
    <w:p w14:paraId="2169123A" w14:textId="77777777" w:rsidR="00C34ED1" w:rsidRDefault="00B144F8">
      <w:pPr>
        <w:pStyle w:val="TOC2"/>
        <w:rPr>
          <w:rFonts w:asciiTheme="minorHAnsi" w:eastAsiaTheme="minorEastAsia" w:hAnsiTheme="minorHAnsi" w:cstheme="minorBidi"/>
          <w:sz w:val="22"/>
          <w:szCs w:val="22"/>
        </w:rPr>
      </w:pPr>
      <w:hyperlink w:anchor="_Toc467271976" w:history="1">
        <w:r w:rsidR="00A628CE">
          <w:rPr>
            <w:rStyle w:val="Hyperlink"/>
          </w:rPr>
          <w:t>5.5</w:t>
        </w:r>
        <w:r w:rsidR="00A628CE">
          <w:rPr>
            <w:rFonts w:asciiTheme="minorHAnsi" w:eastAsiaTheme="minorEastAsia" w:hAnsiTheme="minorHAnsi" w:cstheme="minorBidi"/>
            <w:sz w:val="22"/>
            <w:szCs w:val="22"/>
          </w:rPr>
          <w:tab/>
        </w:r>
        <w:r w:rsidR="00A628CE">
          <w:rPr>
            <w:rStyle w:val="Hyperlink"/>
          </w:rPr>
          <w:t>Outdated Code Sets</w:t>
        </w:r>
        <w:r w:rsidR="00A628CE">
          <w:rPr>
            <w:webHidden/>
          </w:rPr>
          <w:tab/>
        </w:r>
        <w:r w:rsidR="00A628CE">
          <w:rPr>
            <w:webHidden/>
          </w:rPr>
          <w:fldChar w:fldCharType="begin"/>
        </w:r>
        <w:r w:rsidR="00A628CE">
          <w:rPr>
            <w:webHidden/>
          </w:rPr>
          <w:instrText xml:space="preserve"> PAGEREF _Toc467271976 \h </w:instrText>
        </w:r>
        <w:r w:rsidR="00A628CE">
          <w:rPr>
            <w:webHidden/>
          </w:rPr>
        </w:r>
        <w:r w:rsidR="00A628CE">
          <w:rPr>
            <w:webHidden/>
          </w:rPr>
          <w:fldChar w:fldCharType="separate"/>
        </w:r>
        <w:r w:rsidR="00A628CE">
          <w:rPr>
            <w:webHidden/>
          </w:rPr>
          <w:t>25</w:t>
        </w:r>
        <w:r w:rsidR="00A628CE">
          <w:rPr>
            <w:webHidden/>
          </w:rPr>
          <w:fldChar w:fldCharType="end"/>
        </w:r>
      </w:hyperlink>
    </w:p>
    <w:p w14:paraId="56ECF178" w14:textId="77777777" w:rsidR="00C34ED1" w:rsidRDefault="00B144F8">
      <w:pPr>
        <w:pStyle w:val="TOC1"/>
        <w:rPr>
          <w:rFonts w:asciiTheme="minorHAnsi" w:eastAsiaTheme="minorEastAsia" w:hAnsiTheme="minorHAnsi" w:cstheme="minorBidi"/>
          <w:b w:val="0"/>
          <w:sz w:val="22"/>
          <w:szCs w:val="22"/>
        </w:rPr>
      </w:pPr>
      <w:hyperlink w:anchor="_Toc467271977" w:history="1">
        <w:r w:rsidR="00A628CE">
          <w:rPr>
            <w:rStyle w:val="Hyperlink"/>
          </w:rPr>
          <w:t>6.</w:t>
        </w:r>
        <w:r w:rsidR="00A628CE">
          <w:rPr>
            <w:rFonts w:asciiTheme="minorHAnsi" w:eastAsiaTheme="minorEastAsia" w:hAnsiTheme="minorHAnsi" w:cstheme="minorBidi"/>
            <w:b w:val="0"/>
            <w:sz w:val="22"/>
            <w:szCs w:val="22"/>
          </w:rPr>
          <w:tab/>
        </w:r>
        <w:r w:rsidR="00A628CE">
          <w:rPr>
            <w:rStyle w:val="Hyperlink"/>
          </w:rPr>
          <w:t>Patient Dashboard</w:t>
        </w:r>
        <w:r w:rsidR="00A628CE">
          <w:rPr>
            <w:webHidden/>
          </w:rPr>
          <w:tab/>
        </w:r>
        <w:r w:rsidR="00A628CE">
          <w:rPr>
            <w:webHidden/>
          </w:rPr>
          <w:fldChar w:fldCharType="begin"/>
        </w:r>
        <w:r w:rsidR="00A628CE">
          <w:rPr>
            <w:webHidden/>
          </w:rPr>
          <w:instrText xml:space="preserve"> PAGEREF _Toc467271977 \h </w:instrText>
        </w:r>
        <w:r w:rsidR="00A628CE">
          <w:rPr>
            <w:webHidden/>
          </w:rPr>
        </w:r>
        <w:r w:rsidR="00A628CE">
          <w:rPr>
            <w:webHidden/>
          </w:rPr>
          <w:fldChar w:fldCharType="separate"/>
        </w:r>
        <w:r w:rsidR="00A628CE">
          <w:rPr>
            <w:webHidden/>
          </w:rPr>
          <w:t>26</w:t>
        </w:r>
        <w:r w:rsidR="00A628CE">
          <w:rPr>
            <w:webHidden/>
          </w:rPr>
          <w:fldChar w:fldCharType="end"/>
        </w:r>
      </w:hyperlink>
    </w:p>
    <w:p w14:paraId="5AF85D7C" w14:textId="77777777" w:rsidR="00C34ED1" w:rsidRDefault="00B144F8">
      <w:pPr>
        <w:pStyle w:val="TOC2"/>
        <w:rPr>
          <w:rFonts w:asciiTheme="minorHAnsi" w:eastAsiaTheme="minorEastAsia" w:hAnsiTheme="minorHAnsi" w:cstheme="minorBidi"/>
          <w:sz w:val="22"/>
          <w:szCs w:val="22"/>
        </w:rPr>
      </w:pPr>
      <w:hyperlink w:anchor="_Toc467271978" w:history="1">
        <w:r w:rsidR="00A628CE">
          <w:rPr>
            <w:rStyle w:val="Hyperlink"/>
          </w:rPr>
          <w:t>6.1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_Toc467271978 \h </w:instrText>
        </w:r>
        <w:r w:rsidR="00A628CE">
          <w:rPr>
            <w:webHidden/>
          </w:rPr>
        </w:r>
        <w:r w:rsidR="00A628CE">
          <w:rPr>
            <w:webHidden/>
          </w:rPr>
          <w:fldChar w:fldCharType="separate"/>
        </w:r>
        <w:r w:rsidR="00A628CE">
          <w:rPr>
            <w:webHidden/>
          </w:rPr>
          <w:t>26</w:t>
        </w:r>
        <w:r w:rsidR="00A628CE">
          <w:rPr>
            <w:webHidden/>
          </w:rPr>
          <w:fldChar w:fldCharType="end"/>
        </w:r>
      </w:hyperlink>
    </w:p>
    <w:p w14:paraId="05275689" w14:textId="77777777" w:rsidR="00C34ED1" w:rsidRDefault="00B144F8">
      <w:pPr>
        <w:pStyle w:val="TOC2"/>
        <w:rPr>
          <w:rFonts w:asciiTheme="minorHAnsi" w:eastAsiaTheme="minorEastAsia" w:hAnsiTheme="minorHAnsi" w:cstheme="minorBidi"/>
          <w:sz w:val="22"/>
          <w:szCs w:val="22"/>
        </w:rPr>
      </w:pPr>
      <w:hyperlink w:anchor="_Toc467271979" w:history="1">
        <w:r w:rsidR="00A628CE">
          <w:rPr>
            <w:rStyle w:val="Hyperlink"/>
          </w:rPr>
          <w:t>6.2</w:t>
        </w:r>
        <w:r w:rsidR="00A628CE">
          <w:rPr>
            <w:rFonts w:asciiTheme="minorHAnsi" w:eastAsiaTheme="minorEastAsia" w:hAnsiTheme="minorHAnsi" w:cstheme="minorBidi"/>
            <w:sz w:val="22"/>
            <w:szCs w:val="22"/>
          </w:rPr>
          <w:tab/>
        </w:r>
        <w:r w:rsidR="00A628CE">
          <w:rPr>
            <w:rStyle w:val="Hyperlink"/>
          </w:rPr>
          <w:t>Adding and Editing Patients</w:t>
        </w:r>
        <w:r w:rsidR="00A628CE">
          <w:rPr>
            <w:webHidden/>
          </w:rPr>
          <w:tab/>
        </w:r>
        <w:r w:rsidR="00A628CE">
          <w:rPr>
            <w:webHidden/>
          </w:rPr>
          <w:fldChar w:fldCharType="begin"/>
        </w:r>
        <w:r w:rsidR="00A628CE">
          <w:rPr>
            <w:webHidden/>
          </w:rPr>
          <w:instrText xml:space="preserve"> PAGEREF _Toc467271979 \h </w:instrText>
        </w:r>
        <w:r w:rsidR="00A628CE">
          <w:rPr>
            <w:webHidden/>
          </w:rPr>
        </w:r>
        <w:r w:rsidR="00A628CE">
          <w:rPr>
            <w:webHidden/>
          </w:rPr>
          <w:fldChar w:fldCharType="separate"/>
        </w:r>
        <w:r w:rsidR="00A628CE">
          <w:rPr>
            <w:webHidden/>
          </w:rPr>
          <w:t>28</w:t>
        </w:r>
        <w:r w:rsidR="00A628CE">
          <w:rPr>
            <w:webHidden/>
          </w:rPr>
          <w:fldChar w:fldCharType="end"/>
        </w:r>
      </w:hyperlink>
    </w:p>
    <w:p w14:paraId="512F7C3E" w14:textId="77777777" w:rsidR="00C34ED1" w:rsidRDefault="00B144F8">
      <w:pPr>
        <w:pStyle w:val="TOC1"/>
        <w:rPr>
          <w:rFonts w:asciiTheme="minorHAnsi" w:eastAsiaTheme="minorEastAsia" w:hAnsiTheme="minorHAnsi" w:cstheme="minorBidi"/>
          <w:b w:val="0"/>
          <w:sz w:val="22"/>
          <w:szCs w:val="22"/>
        </w:rPr>
      </w:pPr>
      <w:hyperlink w:anchor="_Toc467271980" w:history="1">
        <w:r w:rsidR="00A628CE">
          <w:rPr>
            <w:rStyle w:val="Hyperlink"/>
          </w:rPr>
          <w:t>7.</w:t>
        </w:r>
        <w:r w:rsidR="00A628CE">
          <w:rPr>
            <w:rFonts w:asciiTheme="minorHAnsi" w:eastAsiaTheme="minorEastAsia" w:hAnsiTheme="minorHAnsi" w:cstheme="minorBidi"/>
            <w:b w:val="0"/>
            <w:sz w:val="22"/>
            <w:szCs w:val="22"/>
          </w:rPr>
          <w:tab/>
        </w:r>
        <w:r w:rsidR="00A628CE">
          <w:rPr>
            <w:rStyle w:val="Hyperlink"/>
          </w:rPr>
          <w:t>CQL Learning Tool</w:t>
        </w:r>
        <w:r w:rsidR="00A628CE">
          <w:rPr>
            <w:webHidden/>
          </w:rPr>
          <w:tab/>
        </w:r>
        <w:r w:rsidR="00A628CE">
          <w:rPr>
            <w:webHidden/>
          </w:rPr>
          <w:fldChar w:fldCharType="begin"/>
        </w:r>
        <w:r w:rsidR="00A628CE">
          <w:rPr>
            <w:webHidden/>
          </w:rPr>
          <w:instrText xml:space="preserve"> PAGEREF _Toc467271980 \h </w:instrText>
        </w:r>
        <w:r w:rsidR="00A628CE">
          <w:rPr>
            <w:webHidden/>
          </w:rPr>
        </w:r>
        <w:r w:rsidR="00A628CE">
          <w:rPr>
            <w:webHidden/>
          </w:rPr>
          <w:fldChar w:fldCharType="separate"/>
        </w:r>
        <w:r w:rsidR="00A628CE">
          <w:rPr>
            <w:webHidden/>
          </w:rPr>
          <w:t>30</w:t>
        </w:r>
        <w:r w:rsidR="00A628CE">
          <w:rPr>
            <w:webHidden/>
          </w:rPr>
          <w:fldChar w:fldCharType="end"/>
        </w:r>
      </w:hyperlink>
    </w:p>
    <w:p w14:paraId="25BE3263" w14:textId="77777777" w:rsidR="00C34ED1" w:rsidRDefault="00B144F8">
      <w:pPr>
        <w:pStyle w:val="TOC2"/>
        <w:rPr>
          <w:rFonts w:asciiTheme="minorHAnsi" w:eastAsiaTheme="minorEastAsia" w:hAnsiTheme="minorHAnsi" w:cstheme="minorBidi"/>
          <w:sz w:val="22"/>
          <w:szCs w:val="22"/>
        </w:rPr>
      </w:pPr>
      <w:hyperlink w:anchor="_Toc467271981" w:history="1">
        <w:r w:rsidR="00A628CE">
          <w:rPr>
            <w:rStyle w:val="Hyperlink"/>
          </w:rPr>
          <w:t>7.1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_Toc467271981 \h </w:instrText>
        </w:r>
        <w:r w:rsidR="00A628CE">
          <w:rPr>
            <w:webHidden/>
          </w:rPr>
        </w:r>
        <w:r w:rsidR="00A628CE">
          <w:rPr>
            <w:webHidden/>
          </w:rPr>
          <w:fldChar w:fldCharType="separate"/>
        </w:r>
        <w:r w:rsidR="00A628CE">
          <w:rPr>
            <w:webHidden/>
          </w:rPr>
          <w:t>30</w:t>
        </w:r>
        <w:r w:rsidR="00A628CE">
          <w:rPr>
            <w:webHidden/>
          </w:rPr>
          <w:fldChar w:fldCharType="end"/>
        </w:r>
      </w:hyperlink>
    </w:p>
    <w:p w14:paraId="0C9FCDF8" w14:textId="77777777" w:rsidR="00C34ED1" w:rsidRDefault="00B144F8">
      <w:pPr>
        <w:pStyle w:val="TOC1"/>
        <w:rPr>
          <w:rFonts w:asciiTheme="minorHAnsi" w:eastAsiaTheme="minorEastAsia" w:hAnsiTheme="minorHAnsi" w:cstheme="minorBidi"/>
          <w:b w:val="0"/>
          <w:sz w:val="22"/>
          <w:szCs w:val="22"/>
        </w:rPr>
      </w:pPr>
      <w:hyperlink w:anchor="_Toc467271982" w:history="1">
        <w:r w:rsidR="00A628CE">
          <w:rPr>
            <w:rStyle w:val="Hyperlink"/>
          </w:rPr>
          <w:t>8.</w:t>
        </w:r>
        <w:r w:rsidR="00A628CE">
          <w:rPr>
            <w:rFonts w:asciiTheme="minorHAnsi" w:eastAsiaTheme="minorEastAsia" w:hAnsiTheme="minorHAnsi" w:cstheme="minorBidi"/>
            <w:b w:val="0"/>
            <w:sz w:val="22"/>
            <w:szCs w:val="22"/>
          </w:rPr>
          <w:tab/>
        </w:r>
        <w:r w:rsidR="00A628CE">
          <w:rPr>
            <w:rStyle w:val="Hyperlink"/>
          </w:rPr>
          <w:t>Importing Patients from the Patient Bank</w:t>
        </w:r>
        <w:r w:rsidR="00A628CE">
          <w:rPr>
            <w:webHidden/>
          </w:rPr>
          <w:tab/>
        </w:r>
        <w:r w:rsidR="00A628CE">
          <w:rPr>
            <w:webHidden/>
          </w:rPr>
          <w:fldChar w:fldCharType="begin"/>
        </w:r>
        <w:r w:rsidR="00A628CE">
          <w:rPr>
            <w:webHidden/>
          </w:rPr>
          <w:instrText xml:space="preserve"> PAGEREF _Toc467271982 \h </w:instrText>
        </w:r>
        <w:r w:rsidR="00A628CE">
          <w:rPr>
            <w:webHidden/>
          </w:rPr>
        </w:r>
        <w:r w:rsidR="00A628CE">
          <w:rPr>
            <w:webHidden/>
          </w:rPr>
          <w:fldChar w:fldCharType="separate"/>
        </w:r>
        <w:r w:rsidR="00A628CE">
          <w:rPr>
            <w:webHidden/>
          </w:rPr>
          <w:t>33</w:t>
        </w:r>
        <w:r w:rsidR="00A628CE">
          <w:rPr>
            <w:webHidden/>
          </w:rPr>
          <w:fldChar w:fldCharType="end"/>
        </w:r>
      </w:hyperlink>
    </w:p>
    <w:p w14:paraId="69AD59F0" w14:textId="77777777" w:rsidR="00C34ED1" w:rsidRDefault="00B144F8">
      <w:pPr>
        <w:pStyle w:val="TOC2"/>
        <w:rPr>
          <w:rFonts w:asciiTheme="minorHAnsi" w:eastAsiaTheme="minorEastAsia" w:hAnsiTheme="minorHAnsi" w:cstheme="minorBidi"/>
          <w:sz w:val="22"/>
          <w:szCs w:val="22"/>
        </w:rPr>
      </w:pPr>
      <w:hyperlink w:anchor="_Toc467271983" w:history="1">
        <w:r w:rsidR="00A628CE">
          <w:rPr>
            <w:rStyle w:val="Hyperlink"/>
          </w:rPr>
          <w:t>8.1</w:t>
        </w:r>
        <w:r w:rsidR="00A628CE">
          <w:rPr>
            <w:rFonts w:asciiTheme="minorHAnsi" w:eastAsiaTheme="minorEastAsia" w:hAnsiTheme="minorHAnsi" w:cstheme="minorBidi"/>
            <w:sz w:val="22"/>
            <w:szCs w:val="22"/>
          </w:rPr>
          <w:tab/>
        </w:r>
        <w:r w:rsidR="00A628CE">
          <w:rPr>
            <w:rStyle w:val="Hyperlink"/>
          </w:rPr>
          <w:t>Overview</w:t>
        </w:r>
        <w:r w:rsidR="00A628CE">
          <w:rPr>
            <w:webHidden/>
          </w:rPr>
          <w:tab/>
        </w:r>
        <w:r w:rsidR="00A628CE">
          <w:rPr>
            <w:webHidden/>
          </w:rPr>
          <w:fldChar w:fldCharType="begin"/>
        </w:r>
        <w:r w:rsidR="00A628CE">
          <w:rPr>
            <w:webHidden/>
          </w:rPr>
          <w:instrText xml:space="preserve"> PAGEREF _Toc467271983 \h </w:instrText>
        </w:r>
        <w:r w:rsidR="00A628CE">
          <w:rPr>
            <w:webHidden/>
          </w:rPr>
        </w:r>
        <w:r w:rsidR="00A628CE">
          <w:rPr>
            <w:webHidden/>
          </w:rPr>
          <w:fldChar w:fldCharType="separate"/>
        </w:r>
        <w:r w:rsidR="00A628CE">
          <w:rPr>
            <w:webHidden/>
          </w:rPr>
          <w:t>33</w:t>
        </w:r>
        <w:r w:rsidR="00A628CE">
          <w:rPr>
            <w:webHidden/>
          </w:rPr>
          <w:fldChar w:fldCharType="end"/>
        </w:r>
      </w:hyperlink>
    </w:p>
    <w:p w14:paraId="3A604AE4" w14:textId="77777777" w:rsidR="00C34ED1" w:rsidRDefault="00B144F8">
      <w:pPr>
        <w:pStyle w:val="TOC2"/>
        <w:rPr>
          <w:rFonts w:asciiTheme="minorHAnsi" w:eastAsiaTheme="minorEastAsia" w:hAnsiTheme="minorHAnsi" w:cstheme="minorBidi"/>
          <w:sz w:val="22"/>
          <w:szCs w:val="22"/>
        </w:rPr>
      </w:pPr>
      <w:hyperlink w:anchor="_Toc467271984" w:history="1">
        <w:r w:rsidR="00A628CE">
          <w:rPr>
            <w:rStyle w:val="Hyperlink"/>
          </w:rPr>
          <w:t>8.2</w:t>
        </w:r>
        <w:r w:rsidR="00A628CE">
          <w:rPr>
            <w:rFonts w:asciiTheme="minorHAnsi" w:eastAsiaTheme="minorEastAsia" w:hAnsiTheme="minorHAnsi" w:cstheme="minorBidi"/>
            <w:sz w:val="22"/>
            <w:szCs w:val="22"/>
          </w:rPr>
          <w:tab/>
        </w:r>
        <w:r w:rsidR="00A628CE">
          <w:rPr>
            <w:rStyle w:val="Hyperlink"/>
          </w:rPr>
          <w:t>Filtering Patient Results</w:t>
        </w:r>
        <w:r w:rsidR="00A628CE">
          <w:rPr>
            <w:webHidden/>
          </w:rPr>
          <w:tab/>
        </w:r>
        <w:r w:rsidR="00A628CE">
          <w:rPr>
            <w:webHidden/>
          </w:rPr>
          <w:fldChar w:fldCharType="begin"/>
        </w:r>
        <w:r w:rsidR="00A628CE">
          <w:rPr>
            <w:webHidden/>
          </w:rPr>
          <w:instrText xml:space="preserve"> PAGEREF _Toc467271984 \h </w:instrText>
        </w:r>
        <w:r w:rsidR="00A628CE">
          <w:rPr>
            <w:webHidden/>
          </w:rPr>
        </w:r>
        <w:r w:rsidR="00A628CE">
          <w:rPr>
            <w:webHidden/>
          </w:rPr>
          <w:fldChar w:fldCharType="separate"/>
        </w:r>
        <w:r w:rsidR="00A628CE">
          <w:rPr>
            <w:webHidden/>
          </w:rPr>
          <w:t>35</w:t>
        </w:r>
        <w:r w:rsidR="00A628CE">
          <w:rPr>
            <w:webHidden/>
          </w:rPr>
          <w:fldChar w:fldCharType="end"/>
        </w:r>
      </w:hyperlink>
    </w:p>
    <w:p w14:paraId="1B25EC97" w14:textId="77777777" w:rsidR="00C34ED1" w:rsidRDefault="00B144F8">
      <w:pPr>
        <w:pStyle w:val="TOC2"/>
        <w:rPr>
          <w:rFonts w:asciiTheme="minorHAnsi" w:eastAsiaTheme="minorEastAsia" w:hAnsiTheme="minorHAnsi" w:cstheme="minorBidi"/>
          <w:sz w:val="22"/>
          <w:szCs w:val="22"/>
        </w:rPr>
      </w:pPr>
      <w:hyperlink w:anchor="_Toc467271985" w:history="1">
        <w:r w:rsidR="00A628CE">
          <w:rPr>
            <w:rStyle w:val="Hyperlink"/>
          </w:rPr>
          <w:t>8.3</w:t>
        </w:r>
        <w:r w:rsidR="00A628CE">
          <w:rPr>
            <w:rFonts w:asciiTheme="minorHAnsi" w:eastAsiaTheme="minorEastAsia" w:hAnsiTheme="minorHAnsi" w:cstheme="minorBidi"/>
            <w:sz w:val="22"/>
            <w:szCs w:val="22"/>
          </w:rPr>
          <w:tab/>
        </w:r>
        <w:r w:rsidR="00A628CE">
          <w:rPr>
            <w:rStyle w:val="Hyperlink"/>
          </w:rPr>
          <w:t>Using Test Patients</w:t>
        </w:r>
        <w:r w:rsidR="00A628CE">
          <w:rPr>
            <w:webHidden/>
          </w:rPr>
          <w:tab/>
        </w:r>
        <w:r w:rsidR="00A628CE">
          <w:rPr>
            <w:webHidden/>
          </w:rPr>
          <w:fldChar w:fldCharType="begin"/>
        </w:r>
        <w:r w:rsidR="00A628CE">
          <w:rPr>
            <w:webHidden/>
          </w:rPr>
          <w:instrText xml:space="preserve"> PAGEREF _Toc467271985 \h </w:instrText>
        </w:r>
        <w:r w:rsidR="00A628CE">
          <w:rPr>
            <w:webHidden/>
          </w:rPr>
        </w:r>
        <w:r w:rsidR="00A628CE">
          <w:rPr>
            <w:webHidden/>
          </w:rPr>
          <w:fldChar w:fldCharType="separate"/>
        </w:r>
        <w:r w:rsidR="00A628CE">
          <w:rPr>
            <w:webHidden/>
          </w:rPr>
          <w:t>35</w:t>
        </w:r>
        <w:r w:rsidR="00A628CE">
          <w:rPr>
            <w:webHidden/>
          </w:rPr>
          <w:fldChar w:fldCharType="end"/>
        </w:r>
      </w:hyperlink>
    </w:p>
    <w:p w14:paraId="18F21594" w14:textId="77777777" w:rsidR="00C34ED1" w:rsidRDefault="00B144F8">
      <w:pPr>
        <w:pStyle w:val="TOC1"/>
        <w:rPr>
          <w:rFonts w:asciiTheme="minorHAnsi" w:eastAsiaTheme="minorEastAsia" w:hAnsiTheme="minorHAnsi" w:cstheme="minorBidi"/>
          <w:b w:val="0"/>
          <w:sz w:val="22"/>
          <w:szCs w:val="22"/>
        </w:rPr>
      </w:pPr>
      <w:hyperlink w:anchor="_Toc467271986" w:history="1">
        <w:r w:rsidR="00A628CE">
          <w:rPr>
            <w:rStyle w:val="Hyperlink"/>
          </w:rPr>
          <w:t>9.</w:t>
        </w:r>
        <w:r w:rsidR="00A628CE">
          <w:rPr>
            <w:rFonts w:asciiTheme="minorHAnsi" w:eastAsiaTheme="minorEastAsia" w:hAnsiTheme="minorHAnsi" w:cstheme="minorBidi"/>
            <w:b w:val="0"/>
            <w:sz w:val="22"/>
            <w:szCs w:val="22"/>
          </w:rPr>
          <w:tab/>
        </w:r>
        <w:r w:rsidR="00A628CE">
          <w:rPr>
            <w:rStyle w:val="Hyperlink"/>
          </w:rPr>
          <w:t>Additional Tools</w:t>
        </w:r>
        <w:r w:rsidR="00A628CE">
          <w:rPr>
            <w:webHidden/>
          </w:rPr>
          <w:tab/>
        </w:r>
        <w:r w:rsidR="00A628CE">
          <w:rPr>
            <w:webHidden/>
          </w:rPr>
          <w:fldChar w:fldCharType="begin"/>
        </w:r>
        <w:r w:rsidR="00A628CE">
          <w:rPr>
            <w:webHidden/>
          </w:rPr>
          <w:instrText xml:space="preserve"> PAGEREF _Toc467271986 \h </w:instrText>
        </w:r>
        <w:r w:rsidR="00A628CE">
          <w:rPr>
            <w:webHidden/>
          </w:rPr>
        </w:r>
        <w:r w:rsidR="00A628CE">
          <w:rPr>
            <w:webHidden/>
          </w:rPr>
          <w:fldChar w:fldCharType="separate"/>
        </w:r>
        <w:r w:rsidR="00A628CE">
          <w:rPr>
            <w:webHidden/>
          </w:rPr>
          <w:t>38</w:t>
        </w:r>
        <w:r w:rsidR="00A628CE">
          <w:rPr>
            <w:webHidden/>
          </w:rPr>
          <w:fldChar w:fldCharType="end"/>
        </w:r>
      </w:hyperlink>
    </w:p>
    <w:p w14:paraId="1A329580" w14:textId="77777777" w:rsidR="00C34ED1" w:rsidRDefault="00B144F8">
      <w:pPr>
        <w:pStyle w:val="TOC2"/>
        <w:rPr>
          <w:rFonts w:asciiTheme="minorHAnsi" w:eastAsiaTheme="minorEastAsia" w:hAnsiTheme="minorHAnsi" w:cstheme="minorBidi"/>
          <w:sz w:val="22"/>
          <w:szCs w:val="22"/>
        </w:rPr>
      </w:pPr>
      <w:hyperlink w:anchor="_Toc467271987" w:history="1">
        <w:r w:rsidR="00A628CE">
          <w:rPr>
            <w:rStyle w:val="Hyperlink"/>
          </w:rPr>
          <w:t>9.1</w:t>
        </w:r>
        <w:r w:rsidR="00A628CE">
          <w:rPr>
            <w:rFonts w:asciiTheme="minorHAnsi" w:eastAsiaTheme="minorEastAsia" w:hAnsiTheme="minorHAnsi" w:cstheme="minorBidi"/>
            <w:sz w:val="22"/>
            <w:szCs w:val="22"/>
          </w:rPr>
          <w:tab/>
        </w:r>
        <w:r w:rsidR="00A628CE">
          <w:rPr>
            <w:rStyle w:val="Hyperlink"/>
          </w:rPr>
          <w:t>Complexity and Change Dashboard</w:t>
        </w:r>
        <w:r w:rsidR="00A628CE">
          <w:rPr>
            <w:webHidden/>
          </w:rPr>
          <w:tab/>
        </w:r>
        <w:r w:rsidR="00A628CE">
          <w:rPr>
            <w:webHidden/>
          </w:rPr>
          <w:fldChar w:fldCharType="begin"/>
        </w:r>
        <w:r w:rsidR="00A628CE">
          <w:rPr>
            <w:webHidden/>
          </w:rPr>
          <w:instrText xml:space="preserve"> PAGEREF _Toc467271987 \h </w:instrText>
        </w:r>
        <w:r w:rsidR="00A628CE">
          <w:rPr>
            <w:webHidden/>
          </w:rPr>
        </w:r>
        <w:r w:rsidR="00A628CE">
          <w:rPr>
            <w:webHidden/>
          </w:rPr>
          <w:fldChar w:fldCharType="separate"/>
        </w:r>
        <w:r w:rsidR="00A628CE">
          <w:rPr>
            <w:webHidden/>
          </w:rPr>
          <w:t>38</w:t>
        </w:r>
        <w:r w:rsidR="00A628CE">
          <w:rPr>
            <w:webHidden/>
          </w:rPr>
          <w:fldChar w:fldCharType="end"/>
        </w:r>
      </w:hyperlink>
    </w:p>
    <w:p w14:paraId="219E14F6" w14:textId="77777777" w:rsidR="00C34ED1" w:rsidRDefault="00B144F8">
      <w:pPr>
        <w:pStyle w:val="TOC1"/>
        <w:rPr>
          <w:rFonts w:asciiTheme="minorHAnsi" w:eastAsiaTheme="minorEastAsia" w:hAnsiTheme="minorHAnsi" w:cstheme="minorBidi"/>
          <w:b w:val="0"/>
          <w:sz w:val="22"/>
          <w:szCs w:val="22"/>
        </w:rPr>
      </w:pPr>
      <w:hyperlink w:anchor="_Toc467271988" w:history="1">
        <w:r w:rsidR="00A628CE">
          <w:rPr>
            <w:rStyle w:val="Hyperlink"/>
          </w:rPr>
          <w:t>10.</w:t>
        </w:r>
        <w:r w:rsidR="00A628CE">
          <w:rPr>
            <w:rFonts w:asciiTheme="minorHAnsi" w:eastAsiaTheme="minorEastAsia" w:hAnsiTheme="minorHAnsi" w:cstheme="minorBidi"/>
            <w:b w:val="0"/>
            <w:sz w:val="22"/>
            <w:szCs w:val="22"/>
          </w:rPr>
          <w:tab/>
        </w:r>
        <w:r w:rsidR="00A628CE">
          <w:rPr>
            <w:rStyle w:val="Hyperlink"/>
          </w:rPr>
          <w:t>Feedback and Support</w:t>
        </w:r>
        <w:r w:rsidR="00A628CE">
          <w:rPr>
            <w:webHidden/>
          </w:rPr>
          <w:tab/>
        </w:r>
        <w:r w:rsidR="00A628CE">
          <w:rPr>
            <w:webHidden/>
          </w:rPr>
          <w:fldChar w:fldCharType="begin"/>
        </w:r>
        <w:r w:rsidR="00A628CE">
          <w:rPr>
            <w:webHidden/>
          </w:rPr>
          <w:instrText xml:space="preserve"> PAGEREF _Toc467271988 \h </w:instrText>
        </w:r>
        <w:r w:rsidR="00A628CE">
          <w:rPr>
            <w:webHidden/>
          </w:rPr>
        </w:r>
        <w:r w:rsidR="00A628CE">
          <w:rPr>
            <w:webHidden/>
          </w:rPr>
          <w:fldChar w:fldCharType="separate"/>
        </w:r>
        <w:r w:rsidR="00A628CE">
          <w:rPr>
            <w:webHidden/>
          </w:rPr>
          <w:t>41</w:t>
        </w:r>
        <w:r w:rsidR="00A628CE">
          <w:rPr>
            <w:webHidden/>
          </w:rPr>
          <w:fldChar w:fldCharType="end"/>
        </w:r>
      </w:hyperlink>
    </w:p>
    <w:p w14:paraId="4896E374" w14:textId="77777777" w:rsidR="00C34ED1" w:rsidRDefault="00B144F8">
      <w:pPr>
        <w:pStyle w:val="TOC1"/>
        <w:rPr>
          <w:rFonts w:asciiTheme="minorHAnsi" w:eastAsiaTheme="minorEastAsia" w:hAnsiTheme="minorHAnsi" w:cstheme="minorBidi"/>
          <w:b w:val="0"/>
          <w:sz w:val="22"/>
          <w:szCs w:val="22"/>
        </w:rPr>
      </w:pPr>
      <w:hyperlink w:anchor="_Toc467271989" w:history="1">
        <w:r w:rsidR="00A628CE">
          <w:rPr>
            <w:rStyle w:val="Hyperlink"/>
          </w:rPr>
          <w:t>11.</w:t>
        </w:r>
        <w:r w:rsidR="00A628CE">
          <w:rPr>
            <w:rFonts w:asciiTheme="minorHAnsi" w:eastAsiaTheme="minorEastAsia" w:hAnsiTheme="minorHAnsi" w:cstheme="minorBidi"/>
            <w:b w:val="0"/>
            <w:sz w:val="22"/>
            <w:szCs w:val="22"/>
          </w:rPr>
          <w:tab/>
        </w:r>
        <w:r w:rsidR="00A628CE">
          <w:rPr>
            <w:rStyle w:val="Hyperlink"/>
          </w:rPr>
          <w:t>Frequently Asked Questions</w:t>
        </w:r>
        <w:r w:rsidR="00A628CE">
          <w:rPr>
            <w:webHidden/>
          </w:rPr>
          <w:tab/>
        </w:r>
        <w:r w:rsidR="00A628CE">
          <w:rPr>
            <w:webHidden/>
          </w:rPr>
          <w:fldChar w:fldCharType="begin"/>
        </w:r>
        <w:r w:rsidR="00A628CE">
          <w:rPr>
            <w:webHidden/>
          </w:rPr>
          <w:instrText xml:space="preserve"> PAGEREF _Toc467271989 \h </w:instrText>
        </w:r>
        <w:r w:rsidR="00A628CE">
          <w:rPr>
            <w:webHidden/>
          </w:rPr>
        </w:r>
        <w:r w:rsidR="00A628CE">
          <w:rPr>
            <w:webHidden/>
          </w:rPr>
          <w:fldChar w:fldCharType="separate"/>
        </w:r>
        <w:r w:rsidR="00A628CE">
          <w:rPr>
            <w:webHidden/>
          </w:rPr>
          <w:t>42</w:t>
        </w:r>
        <w:r w:rsidR="00A628CE">
          <w:rPr>
            <w:webHidden/>
          </w:rPr>
          <w:fldChar w:fldCharType="end"/>
        </w:r>
      </w:hyperlink>
    </w:p>
    <w:p w14:paraId="5FA0BAEC" w14:textId="77777777" w:rsidR="00C34ED1" w:rsidRDefault="00B144F8">
      <w:pPr>
        <w:pStyle w:val="TOC1"/>
        <w:rPr>
          <w:rFonts w:asciiTheme="minorHAnsi" w:eastAsiaTheme="minorEastAsia" w:hAnsiTheme="minorHAnsi" w:cstheme="minorBidi"/>
          <w:b w:val="0"/>
          <w:sz w:val="22"/>
          <w:szCs w:val="22"/>
        </w:rPr>
      </w:pPr>
      <w:hyperlink w:anchor="_Toc467271990" w:history="1">
        <w:r w:rsidR="00A628CE">
          <w:rPr>
            <w:rStyle w:val="Hyperlink"/>
          </w:rPr>
          <w:t>Acronyms</w:t>
        </w:r>
        <w:r w:rsidR="00A628CE">
          <w:rPr>
            <w:webHidden/>
          </w:rPr>
          <w:tab/>
        </w:r>
        <w:r w:rsidR="00A628CE">
          <w:rPr>
            <w:webHidden/>
          </w:rPr>
          <w:fldChar w:fldCharType="begin"/>
        </w:r>
        <w:r w:rsidR="00A628CE">
          <w:rPr>
            <w:webHidden/>
          </w:rPr>
          <w:instrText xml:space="preserve"> PAGEREF _Toc467271990 \h </w:instrText>
        </w:r>
        <w:r w:rsidR="00A628CE">
          <w:rPr>
            <w:webHidden/>
          </w:rPr>
        </w:r>
        <w:r w:rsidR="00A628CE">
          <w:rPr>
            <w:webHidden/>
          </w:rPr>
          <w:fldChar w:fldCharType="separate"/>
        </w:r>
        <w:r w:rsidR="00A628CE">
          <w:rPr>
            <w:webHidden/>
          </w:rPr>
          <w:t>44</w:t>
        </w:r>
        <w:r w:rsidR="00A628CE">
          <w:rPr>
            <w:webHidden/>
          </w:rPr>
          <w:fldChar w:fldCharType="end"/>
        </w:r>
      </w:hyperlink>
    </w:p>
    <w:p w14:paraId="342FCB26" w14:textId="77777777" w:rsidR="00C34ED1" w:rsidRDefault="00A628CE">
      <w:pPr>
        <w:rPr>
          <w:noProof/>
        </w:rPr>
      </w:pPr>
      <w:r>
        <w:rPr>
          <w:noProof/>
        </w:rPr>
        <w:fldChar w:fldCharType="end"/>
      </w:r>
    </w:p>
    <w:p w14:paraId="28913B5C" w14:textId="77777777" w:rsidR="00C34ED1" w:rsidRDefault="00C34ED1">
      <w:pPr>
        <w:rPr>
          <w:noProof/>
        </w:rPr>
      </w:pPr>
    </w:p>
    <w:p w14:paraId="669F07FE" w14:textId="77777777" w:rsidR="00C34ED1" w:rsidRDefault="00C34ED1">
      <w:pPr>
        <w:sectPr w:rsidR="00C34ED1">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14:paraId="7E0297BA" w14:textId="77777777" w:rsidR="00C34ED1" w:rsidRDefault="00A628CE">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4483AF7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_Toc467271991 \h </w:instrText>
      </w:r>
      <w:r>
        <w:rPr>
          <w:noProof/>
        </w:rPr>
      </w:r>
      <w:r>
        <w:rPr>
          <w:noProof/>
        </w:rPr>
        <w:fldChar w:fldCharType="separate"/>
      </w:r>
      <w:r>
        <w:rPr>
          <w:noProof/>
        </w:rPr>
        <w:t>3</w:t>
      </w:r>
      <w:r>
        <w:rPr>
          <w:noProof/>
        </w:rPr>
        <w:fldChar w:fldCharType="end"/>
      </w:r>
    </w:p>
    <w:p w14:paraId="0AEF032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_Toc467271992 \h </w:instrText>
      </w:r>
      <w:r>
        <w:rPr>
          <w:noProof/>
        </w:rPr>
      </w:r>
      <w:r>
        <w:rPr>
          <w:noProof/>
        </w:rPr>
        <w:fldChar w:fldCharType="separate"/>
      </w:r>
      <w:r>
        <w:rPr>
          <w:noProof/>
        </w:rPr>
        <w:t>4</w:t>
      </w:r>
      <w:r>
        <w:rPr>
          <w:noProof/>
        </w:rPr>
        <w:fldChar w:fldCharType="end"/>
      </w:r>
    </w:p>
    <w:p w14:paraId="0E57EA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_Toc467271993 \h </w:instrText>
      </w:r>
      <w:r>
        <w:rPr>
          <w:noProof/>
        </w:rPr>
      </w:r>
      <w:r>
        <w:rPr>
          <w:noProof/>
        </w:rPr>
        <w:fldChar w:fldCharType="separate"/>
      </w:r>
      <w:r>
        <w:rPr>
          <w:noProof/>
        </w:rPr>
        <w:t>4</w:t>
      </w:r>
      <w:r>
        <w:rPr>
          <w:noProof/>
        </w:rPr>
        <w:fldChar w:fldCharType="end"/>
      </w:r>
    </w:p>
    <w:p w14:paraId="5DD942D9"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_Toc467271994 \h </w:instrText>
      </w:r>
      <w:r>
        <w:rPr>
          <w:noProof/>
        </w:rPr>
      </w:r>
      <w:r>
        <w:rPr>
          <w:noProof/>
        </w:rPr>
        <w:fldChar w:fldCharType="separate"/>
      </w:r>
      <w:r>
        <w:rPr>
          <w:noProof/>
        </w:rPr>
        <w:t>5</w:t>
      </w:r>
      <w:r>
        <w:rPr>
          <w:noProof/>
        </w:rPr>
        <w:fldChar w:fldCharType="end"/>
      </w:r>
    </w:p>
    <w:p w14:paraId="72E66BA0"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_Toc467271995 \h </w:instrText>
      </w:r>
      <w:r>
        <w:rPr>
          <w:noProof/>
        </w:rPr>
      </w:r>
      <w:r>
        <w:rPr>
          <w:noProof/>
        </w:rPr>
        <w:fldChar w:fldCharType="separate"/>
      </w:r>
      <w:r>
        <w:rPr>
          <w:noProof/>
        </w:rPr>
        <w:t>6</w:t>
      </w:r>
      <w:r>
        <w:rPr>
          <w:noProof/>
        </w:rPr>
        <w:fldChar w:fldCharType="end"/>
      </w:r>
    </w:p>
    <w:p w14:paraId="0CBBCF7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_Toc467271996 \h </w:instrText>
      </w:r>
      <w:r>
        <w:rPr>
          <w:noProof/>
        </w:rPr>
      </w:r>
      <w:r>
        <w:rPr>
          <w:noProof/>
        </w:rPr>
        <w:fldChar w:fldCharType="separate"/>
      </w:r>
      <w:r>
        <w:rPr>
          <w:noProof/>
        </w:rPr>
        <w:t>8</w:t>
      </w:r>
      <w:r>
        <w:rPr>
          <w:noProof/>
        </w:rPr>
        <w:fldChar w:fldCharType="end"/>
      </w:r>
    </w:p>
    <w:p w14:paraId="1C11CE56"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_Toc467271997 \h </w:instrText>
      </w:r>
      <w:r>
        <w:rPr>
          <w:noProof/>
        </w:rPr>
      </w:r>
      <w:r>
        <w:rPr>
          <w:noProof/>
        </w:rPr>
        <w:fldChar w:fldCharType="separate"/>
      </w:r>
      <w:r>
        <w:rPr>
          <w:noProof/>
        </w:rPr>
        <w:t>9</w:t>
      </w:r>
      <w:r>
        <w:rPr>
          <w:noProof/>
        </w:rPr>
        <w:fldChar w:fldCharType="end"/>
      </w:r>
    </w:p>
    <w:p w14:paraId="72257A2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_Toc467271998 \h </w:instrText>
      </w:r>
      <w:r>
        <w:rPr>
          <w:noProof/>
        </w:rPr>
      </w:r>
      <w:r>
        <w:rPr>
          <w:noProof/>
        </w:rPr>
        <w:fldChar w:fldCharType="separate"/>
      </w:r>
      <w:r>
        <w:rPr>
          <w:noProof/>
        </w:rPr>
        <w:t>9</w:t>
      </w:r>
      <w:r>
        <w:rPr>
          <w:noProof/>
        </w:rPr>
        <w:fldChar w:fldCharType="end"/>
      </w:r>
    </w:p>
    <w:p w14:paraId="22CB295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_Toc467271999 \h </w:instrText>
      </w:r>
      <w:r>
        <w:rPr>
          <w:noProof/>
        </w:rPr>
      </w:r>
      <w:r>
        <w:rPr>
          <w:noProof/>
        </w:rPr>
        <w:fldChar w:fldCharType="separate"/>
      </w:r>
      <w:r>
        <w:rPr>
          <w:noProof/>
        </w:rPr>
        <w:t>10</w:t>
      </w:r>
      <w:r>
        <w:rPr>
          <w:noProof/>
        </w:rPr>
        <w:fldChar w:fldCharType="end"/>
      </w:r>
    </w:p>
    <w:p w14:paraId="66FECBD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_Toc467272000 \h </w:instrText>
      </w:r>
      <w:r>
        <w:rPr>
          <w:noProof/>
        </w:rPr>
      </w:r>
      <w:r>
        <w:rPr>
          <w:noProof/>
        </w:rPr>
        <w:fldChar w:fldCharType="separate"/>
      </w:r>
      <w:r>
        <w:rPr>
          <w:noProof/>
        </w:rPr>
        <w:t>13</w:t>
      </w:r>
      <w:r>
        <w:rPr>
          <w:noProof/>
        </w:rPr>
        <w:fldChar w:fldCharType="end"/>
      </w:r>
    </w:p>
    <w:p w14:paraId="57DF0F5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_Toc467272001 \h </w:instrText>
      </w:r>
      <w:r>
        <w:rPr>
          <w:noProof/>
        </w:rPr>
      </w:r>
      <w:r>
        <w:rPr>
          <w:noProof/>
        </w:rPr>
        <w:fldChar w:fldCharType="separate"/>
      </w:r>
      <w:r>
        <w:rPr>
          <w:noProof/>
        </w:rPr>
        <w:t>14</w:t>
      </w:r>
      <w:r>
        <w:rPr>
          <w:noProof/>
        </w:rPr>
        <w:fldChar w:fldCharType="end"/>
      </w:r>
    </w:p>
    <w:p w14:paraId="235D19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_Toc467272002 \h </w:instrText>
      </w:r>
      <w:r>
        <w:rPr>
          <w:noProof/>
        </w:rPr>
      </w:r>
      <w:r>
        <w:rPr>
          <w:noProof/>
        </w:rPr>
        <w:fldChar w:fldCharType="separate"/>
      </w:r>
      <w:r>
        <w:rPr>
          <w:noProof/>
        </w:rPr>
        <w:t>15</w:t>
      </w:r>
      <w:r>
        <w:rPr>
          <w:noProof/>
        </w:rPr>
        <w:fldChar w:fldCharType="end"/>
      </w:r>
    </w:p>
    <w:p w14:paraId="45B5D3C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_Toc467272003 \h </w:instrText>
      </w:r>
      <w:r>
        <w:rPr>
          <w:noProof/>
        </w:rPr>
      </w:r>
      <w:r>
        <w:rPr>
          <w:noProof/>
        </w:rPr>
        <w:fldChar w:fldCharType="separate"/>
      </w:r>
      <w:r>
        <w:rPr>
          <w:noProof/>
        </w:rPr>
        <w:t>16</w:t>
      </w:r>
      <w:r>
        <w:rPr>
          <w:noProof/>
        </w:rPr>
        <w:fldChar w:fldCharType="end"/>
      </w:r>
    </w:p>
    <w:p w14:paraId="6B8B593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_Toc467272004 \h </w:instrText>
      </w:r>
      <w:r>
        <w:rPr>
          <w:noProof/>
        </w:rPr>
      </w:r>
      <w:r>
        <w:rPr>
          <w:noProof/>
        </w:rPr>
        <w:fldChar w:fldCharType="separate"/>
      </w:r>
      <w:r>
        <w:rPr>
          <w:noProof/>
        </w:rPr>
        <w:t>17</w:t>
      </w:r>
      <w:r>
        <w:rPr>
          <w:noProof/>
        </w:rPr>
        <w:fldChar w:fldCharType="end"/>
      </w:r>
    </w:p>
    <w:p w14:paraId="5BEB0CA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15. Patient Builder View</w:t>
      </w:r>
      <w:r>
        <w:rPr>
          <w:noProof/>
        </w:rPr>
        <w:tab/>
      </w:r>
      <w:r>
        <w:rPr>
          <w:noProof/>
        </w:rPr>
        <w:fldChar w:fldCharType="begin"/>
      </w:r>
      <w:r>
        <w:rPr>
          <w:noProof/>
        </w:rPr>
        <w:instrText xml:space="preserve"> PAGEREF _Toc467272005 \h </w:instrText>
      </w:r>
      <w:r>
        <w:rPr>
          <w:noProof/>
        </w:rPr>
      </w:r>
      <w:r>
        <w:rPr>
          <w:noProof/>
        </w:rPr>
        <w:fldChar w:fldCharType="separate"/>
      </w:r>
      <w:r>
        <w:rPr>
          <w:noProof/>
        </w:rPr>
        <w:t>19</w:t>
      </w:r>
      <w:r>
        <w:rPr>
          <w:noProof/>
        </w:rPr>
        <w:fldChar w:fldCharType="end"/>
      </w:r>
    </w:p>
    <w:p w14:paraId="6350D21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16. Continuous Variable Measures Expected Populations</w:t>
      </w:r>
      <w:r>
        <w:rPr>
          <w:noProof/>
        </w:rPr>
        <w:tab/>
      </w:r>
      <w:r>
        <w:rPr>
          <w:noProof/>
        </w:rPr>
        <w:fldChar w:fldCharType="begin"/>
      </w:r>
      <w:r>
        <w:rPr>
          <w:noProof/>
        </w:rPr>
        <w:instrText xml:space="preserve"> PAGEREF _Toc467272006 \h </w:instrText>
      </w:r>
      <w:r>
        <w:rPr>
          <w:noProof/>
        </w:rPr>
      </w:r>
      <w:r>
        <w:rPr>
          <w:noProof/>
        </w:rPr>
        <w:fldChar w:fldCharType="separate"/>
      </w:r>
      <w:r>
        <w:rPr>
          <w:noProof/>
        </w:rPr>
        <w:t>21</w:t>
      </w:r>
      <w:r>
        <w:rPr>
          <w:noProof/>
        </w:rPr>
        <w:fldChar w:fldCharType="end"/>
      </w:r>
    </w:p>
    <w:p w14:paraId="2E99508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17. Building Patient History, including Edit Clinical Element View</w:t>
      </w:r>
      <w:r>
        <w:rPr>
          <w:noProof/>
        </w:rPr>
        <w:tab/>
      </w:r>
      <w:r>
        <w:rPr>
          <w:noProof/>
        </w:rPr>
        <w:fldChar w:fldCharType="begin"/>
      </w:r>
      <w:r>
        <w:rPr>
          <w:noProof/>
        </w:rPr>
        <w:instrText xml:space="preserve"> PAGEREF _Toc467272007 \h </w:instrText>
      </w:r>
      <w:r>
        <w:rPr>
          <w:noProof/>
        </w:rPr>
      </w:r>
      <w:r>
        <w:rPr>
          <w:noProof/>
        </w:rPr>
        <w:fldChar w:fldCharType="separate"/>
      </w:r>
      <w:r>
        <w:rPr>
          <w:noProof/>
        </w:rPr>
        <w:t>22</w:t>
      </w:r>
      <w:r>
        <w:rPr>
          <w:noProof/>
        </w:rPr>
        <w:fldChar w:fldCharType="end"/>
      </w:r>
    </w:p>
    <w:p w14:paraId="4AB3AC3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18. References Section of the Patient History Builder</w:t>
      </w:r>
      <w:r>
        <w:rPr>
          <w:noProof/>
        </w:rPr>
        <w:tab/>
      </w:r>
      <w:r>
        <w:rPr>
          <w:noProof/>
        </w:rPr>
        <w:fldChar w:fldCharType="begin"/>
      </w:r>
      <w:r>
        <w:rPr>
          <w:noProof/>
        </w:rPr>
        <w:instrText xml:space="preserve"> PAGEREF _Toc467272008 \h </w:instrText>
      </w:r>
      <w:r>
        <w:rPr>
          <w:noProof/>
        </w:rPr>
      </w:r>
      <w:r>
        <w:rPr>
          <w:noProof/>
        </w:rPr>
        <w:fldChar w:fldCharType="separate"/>
      </w:r>
      <w:r>
        <w:rPr>
          <w:noProof/>
        </w:rPr>
        <w:t>23</w:t>
      </w:r>
      <w:r>
        <w:rPr>
          <w:noProof/>
        </w:rPr>
        <w:fldChar w:fldCharType="end"/>
      </w:r>
    </w:p>
    <w:p w14:paraId="69E21A3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19. Editing a Medication</w:t>
      </w:r>
      <w:r>
        <w:rPr>
          <w:noProof/>
        </w:rPr>
        <w:tab/>
      </w:r>
      <w:r>
        <w:rPr>
          <w:noProof/>
        </w:rPr>
        <w:fldChar w:fldCharType="begin"/>
      </w:r>
      <w:r>
        <w:rPr>
          <w:noProof/>
        </w:rPr>
        <w:instrText xml:space="preserve"> PAGEREF _Toc467272009 \h </w:instrText>
      </w:r>
      <w:r>
        <w:rPr>
          <w:noProof/>
        </w:rPr>
      </w:r>
      <w:r>
        <w:rPr>
          <w:noProof/>
        </w:rPr>
        <w:fldChar w:fldCharType="separate"/>
      </w:r>
      <w:r>
        <w:rPr>
          <w:noProof/>
        </w:rPr>
        <w:t>24</w:t>
      </w:r>
      <w:r>
        <w:rPr>
          <w:noProof/>
        </w:rPr>
        <w:fldChar w:fldCharType="end"/>
      </w:r>
    </w:p>
    <w:p w14:paraId="221462DC"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20. Error Message for Outdated Patient Codes</w:t>
      </w:r>
      <w:r>
        <w:rPr>
          <w:noProof/>
        </w:rPr>
        <w:tab/>
      </w:r>
      <w:r>
        <w:rPr>
          <w:noProof/>
        </w:rPr>
        <w:fldChar w:fldCharType="begin"/>
      </w:r>
      <w:r>
        <w:rPr>
          <w:noProof/>
        </w:rPr>
        <w:instrText xml:space="preserve"> PAGEREF _Toc467272010 \h </w:instrText>
      </w:r>
      <w:r>
        <w:rPr>
          <w:noProof/>
        </w:rPr>
      </w:r>
      <w:r>
        <w:rPr>
          <w:noProof/>
        </w:rPr>
        <w:fldChar w:fldCharType="separate"/>
      </w:r>
      <w:r>
        <w:rPr>
          <w:noProof/>
        </w:rPr>
        <w:t>25</w:t>
      </w:r>
      <w:r>
        <w:rPr>
          <w:noProof/>
        </w:rPr>
        <w:fldChar w:fldCharType="end"/>
      </w:r>
    </w:p>
    <w:p w14:paraId="0321523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21</w:t>
      </w:r>
      <w:r>
        <w:rPr>
          <w:bCs/>
          <w:noProof/>
        </w:rPr>
        <w:t>.</w:t>
      </w:r>
      <w:r>
        <w:rPr>
          <w:noProof/>
        </w:rPr>
        <w:t xml:space="preserve"> Patient Dashboard View</w:t>
      </w:r>
      <w:r>
        <w:rPr>
          <w:noProof/>
        </w:rPr>
        <w:tab/>
      </w:r>
      <w:r>
        <w:rPr>
          <w:noProof/>
        </w:rPr>
        <w:fldChar w:fldCharType="begin"/>
      </w:r>
      <w:r>
        <w:rPr>
          <w:noProof/>
        </w:rPr>
        <w:instrText xml:space="preserve"> PAGEREF _Toc467272011 \h </w:instrText>
      </w:r>
      <w:r>
        <w:rPr>
          <w:noProof/>
        </w:rPr>
      </w:r>
      <w:r>
        <w:rPr>
          <w:noProof/>
        </w:rPr>
        <w:fldChar w:fldCharType="separate"/>
      </w:r>
      <w:r>
        <w:rPr>
          <w:noProof/>
        </w:rPr>
        <w:t>27</w:t>
      </w:r>
      <w:r>
        <w:rPr>
          <w:noProof/>
        </w:rPr>
        <w:fldChar w:fldCharType="end"/>
      </w:r>
    </w:p>
    <w:p w14:paraId="305BB59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22</w:t>
      </w:r>
      <w:r>
        <w:rPr>
          <w:bCs/>
          <w:noProof/>
        </w:rPr>
        <w:t>.</w:t>
      </w:r>
      <w:r>
        <w:rPr>
          <w:noProof/>
        </w:rPr>
        <w:t xml:space="preserve"> Patient Dashboard Logic</w:t>
      </w:r>
      <w:r>
        <w:rPr>
          <w:noProof/>
        </w:rPr>
        <w:tab/>
      </w:r>
      <w:r>
        <w:rPr>
          <w:noProof/>
        </w:rPr>
        <w:fldChar w:fldCharType="begin"/>
      </w:r>
      <w:r>
        <w:rPr>
          <w:noProof/>
        </w:rPr>
        <w:instrText xml:space="preserve"> PAGEREF _Toc467272012 \h </w:instrText>
      </w:r>
      <w:r>
        <w:rPr>
          <w:noProof/>
        </w:rPr>
      </w:r>
      <w:r>
        <w:rPr>
          <w:noProof/>
        </w:rPr>
        <w:fldChar w:fldCharType="separate"/>
      </w:r>
      <w:r>
        <w:rPr>
          <w:noProof/>
        </w:rPr>
        <w:t>28</w:t>
      </w:r>
      <w:r>
        <w:rPr>
          <w:noProof/>
        </w:rPr>
        <w:fldChar w:fldCharType="end"/>
      </w:r>
    </w:p>
    <w:p w14:paraId="49531344"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23. Patient Dashboard Options</w:t>
      </w:r>
      <w:r>
        <w:rPr>
          <w:noProof/>
        </w:rPr>
        <w:tab/>
      </w:r>
      <w:r>
        <w:rPr>
          <w:noProof/>
        </w:rPr>
        <w:fldChar w:fldCharType="begin"/>
      </w:r>
      <w:r>
        <w:rPr>
          <w:noProof/>
        </w:rPr>
        <w:instrText xml:space="preserve"> PAGEREF _Toc467272013 \h </w:instrText>
      </w:r>
      <w:r>
        <w:rPr>
          <w:noProof/>
        </w:rPr>
      </w:r>
      <w:r>
        <w:rPr>
          <w:noProof/>
        </w:rPr>
        <w:fldChar w:fldCharType="separate"/>
      </w:r>
      <w:r>
        <w:rPr>
          <w:noProof/>
        </w:rPr>
        <w:t>28</w:t>
      </w:r>
      <w:r>
        <w:rPr>
          <w:noProof/>
        </w:rPr>
        <w:fldChar w:fldCharType="end"/>
      </w:r>
    </w:p>
    <w:p w14:paraId="1316F0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24. Patient Dashboard Inline Edit</w:t>
      </w:r>
      <w:r>
        <w:rPr>
          <w:noProof/>
        </w:rPr>
        <w:tab/>
      </w:r>
      <w:r>
        <w:rPr>
          <w:noProof/>
        </w:rPr>
        <w:fldChar w:fldCharType="begin"/>
      </w:r>
      <w:r>
        <w:rPr>
          <w:noProof/>
        </w:rPr>
        <w:instrText xml:space="preserve"> PAGEREF _Toc467272014 \h </w:instrText>
      </w:r>
      <w:r>
        <w:rPr>
          <w:noProof/>
        </w:rPr>
      </w:r>
      <w:r>
        <w:rPr>
          <w:noProof/>
        </w:rPr>
        <w:fldChar w:fldCharType="separate"/>
      </w:r>
      <w:r>
        <w:rPr>
          <w:noProof/>
        </w:rPr>
        <w:t>28</w:t>
      </w:r>
      <w:r>
        <w:rPr>
          <w:noProof/>
        </w:rPr>
        <w:fldChar w:fldCharType="end"/>
      </w:r>
    </w:p>
    <w:p w14:paraId="720C555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25. Navigating to the CQL Learning Tool</w:t>
      </w:r>
      <w:r>
        <w:rPr>
          <w:noProof/>
        </w:rPr>
        <w:tab/>
      </w:r>
      <w:r>
        <w:rPr>
          <w:noProof/>
        </w:rPr>
        <w:fldChar w:fldCharType="begin"/>
      </w:r>
      <w:r>
        <w:rPr>
          <w:noProof/>
        </w:rPr>
        <w:instrText xml:space="preserve"> PAGEREF _Toc467272015 \h </w:instrText>
      </w:r>
      <w:r>
        <w:rPr>
          <w:noProof/>
        </w:rPr>
      </w:r>
      <w:r>
        <w:rPr>
          <w:noProof/>
        </w:rPr>
        <w:fldChar w:fldCharType="separate"/>
      </w:r>
      <w:r>
        <w:rPr>
          <w:noProof/>
        </w:rPr>
        <w:t>30</w:t>
      </w:r>
      <w:r>
        <w:rPr>
          <w:noProof/>
        </w:rPr>
        <w:fldChar w:fldCharType="end"/>
      </w:r>
    </w:p>
    <w:p w14:paraId="5E33C9D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26. CQL Learning Tool</w:t>
      </w:r>
      <w:r>
        <w:rPr>
          <w:noProof/>
        </w:rPr>
        <w:tab/>
      </w:r>
      <w:r>
        <w:rPr>
          <w:noProof/>
        </w:rPr>
        <w:fldChar w:fldCharType="begin"/>
      </w:r>
      <w:r>
        <w:rPr>
          <w:noProof/>
        </w:rPr>
        <w:instrText xml:space="preserve"> PAGEREF _Toc467272016 \h </w:instrText>
      </w:r>
      <w:r>
        <w:rPr>
          <w:noProof/>
        </w:rPr>
      </w:r>
      <w:r>
        <w:rPr>
          <w:noProof/>
        </w:rPr>
        <w:fldChar w:fldCharType="separate"/>
      </w:r>
      <w:r>
        <w:rPr>
          <w:noProof/>
        </w:rPr>
        <w:t>31</w:t>
      </w:r>
      <w:r>
        <w:rPr>
          <w:noProof/>
        </w:rPr>
        <w:fldChar w:fldCharType="end"/>
      </w:r>
    </w:p>
    <w:p w14:paraId="03D437DF"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27. CQL Learning Tool after Evaluation</w:t>
      </w:r>
      <w:r>
        <w:rPr>
          <w:noProof/>
        </w:rPr>
        <w:tab/>
      </w:r>
      <w:r>
        <w:rPr>
          <w:noProof/>
        </w:rPr>
        <w:fldChar w:fldCharType="begin"/>
      </w:r>
      <w:r>
        <w:rPr>
          <w:noProof/>
        </w:rPr>
        <w:instrText xml:space="preserve"> PAGEREF _Toc467272017 \h </w:instrText>
      </w:r>
      <w:r>
        <w:rPr>
          <w:noProof/>
        </w:rPr>
      </w:r>
      <w:r>
        <w:rPr>
          <w:noProof/>
        </w:rPr>
        <w:fldChar w:fldCharType="separate"/>
      </w:r>
      <w:r>
        <w:rPr>
          <w:noProof/>
        </w:rPr>
        <w:t>32</w:t>
      </w:r>
      <w:r>
        <w:rPr>
          <w:noProof/>
        </w:rPr>
        <w:fldChar w:fldCharType="end"/>
      </w:r>
    </w:p>
    <w:p w14:paraId="7F7020E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28. Patient Bank View</w:t>
      </w:r>
      <w:r>
        <w:rPr>
          <w:noProof/>
        </w:rPr>
        <w:tab/>
      </w:r>
      <w:r>
        <w:rPr>
          <w:noProof/>
        </w:rPr>
        <w:fldChar w:fldCharType="begin"/>
      </w:r>
      <w:r>
        <w:rPr>
          <w:noProof/>
        </w:rPr>
        <w:instrText xml:space="preserve"> PAGEREF _Toc467272018 \h </w:instrText>
      </w:r>
      <w:r>
        <w:rPr>
          <w:noProof/>
        </w:rPr>
      </w:r>
      <w:r>
        <w:rPr>
          <w:noProof/>
        </w:rPr>
        <w:fldChar w:fldCharType="separate"/>
      </w:r>
      <w:r>
        <w:rPr>
          <w:noProof/>
        </w:rPr>
        <w:t>34</w:t>
      </w:r>
      <w:r>
        <w:rPr>
          <w:noProof/>
        </w:rPr>
        <w:fldChar w:fldCharType="end"/>
      </w:r>
    </w:p>
    <w:p w14:paraId="0BAB3548"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29. Patient Listing Example</w:t>
      </w:r>
      <w:r>
        <w:rPr>
          <w:noProof/>
        </w:rPr>
        <w:tab/>
      </w:r>
      <w:r>
        <w:rPr>
          <w:noProof/>
        </w:rPr>
        <w:fldChar w:fldCharType="begin"/>
      </w:r>
      <w:r>
        <w:rPr>
          <w:noProof/>
        </w:rPr>
        <w:instrText xml:space="preserve"> PAGEREF _Toc467272019 \h </w:instrText>
      </w:r>
      <w:r>
        <w:rPr>
          <w:noProof/>
        </w:rPr>
      </w:r>
      <w:r>
        <w:rPr>
          <w:noProof/>
        </w:rPr>
        <w:fldChar w:fldCharType="separate"/>
      </w:r>
      <w:r>
        <w:rPr>
          <w:noProof/>
        </w:rPr>
        <w:t>34</w:t>
      </w:r>
      <w:r>
        <w:rPr>
          <w:noProof/>
        </w:rPr>
        <w:fldChar w:fldCharType="end"/>
      </w:r>
    </w:p>
    <w:p w14:paraId="4227CC45"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30. Example Filter Usage</w:t>
      </w:r>
      <w:r>
        <w:rPr>
          <w:noProof/>
        </w:rPr>
        <w:tab/>
      </w:r>
      <w:r>
        <w:rPr>
          <w:noProof/>
        </w:rPr>
        <w:fldChar w:fldCharType="begin"/>
      </w:r>
      <w:r>
        <w:rPr>
          <w:noProof/>
        </w:rPr>
        <w:instrText xml:space="preserve"> PAGEREF _Toc467272020 \h </w:instrText>
      </w:r>
      <w:r>
        <w:rPr>
          <w:noProof/>
        </w:rPr>
      </w:r>
      <w:r>
        <w:rPr>
          <w:noProof/>
        </w:rPr>
        <w:fldChar w:fldCharType="separate"/>
      </w:r>
      <w:r>
        <w:rPr>
          <w:noProof/>
        </w:rPr>
        <w:t>35</w:t>
      </w:r>
      <w:r>
        <w:rPr>
          <w:noProof/>
        </w:rPr>
        <w:fldChar w:fldCharType="end"/>
      </w:r>
    </w:p>
    <w:p w14:paraId="0BD446F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31. Patient Result Details</w:t>
      </w:r>
      <w:r>
        <w:rPr>
          <w:noProof/>
        </w:rPr>
        <w:tab/>
      </w:r>
      <w:r>
        <w:rPr>
          <w:noProof/>
        </w:rPr>
        <w:fldChar w:fldCharType="begin"/>
      </w:r>
      <w:r>
        <w:rPr>
          <w:noProof/>
        </w:rPr>
        <w:instrText xml:space="preserve"> PAGEREF _Toc467272021 \h </w:instrText>
      </w:r>
      <w:r>
        <w:rPr>
          <w:noProof/>
        </w:rPr>
      </w:r>
      <w:r>
        <w:rPr>
          <w:noProof/>
        </w:rPr>
        <w:fldChar w:fldCharType="separate"/>
      </w:r>
      <w:r>
        <w:rPr>
          <w:noProof/>
        </w:rPr>
        <w:t>36</w:t>
      </w:r>
      <w:r>
        <w:rPr>
          <w:noProof/>
        </w:rPr>
        <w:fldChar w:fldCharType="end"/>
      </w:r>
    </w:p>
    <w:p w14:paraId="69B41C2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Selected Patients</w:t>
      </w:r>
      <w:r>
        <w:rPr>
          <w:noProof/>
        </w:rPr>
        <w:tab/>
      </w:r>
      <w:r>
        <w:rPr>
          <w:noProof/>
        </w:rPr>
        <w:fldChar w:fldCharType="begin"/>
      </w:r>
      <w:r>
        <w:rPr>
          <w:noProof/>
        </w:rPr>
        <w:instrText xml:space="preserve"> PAGEREF _Toc467272022 \h </w:instrText>
      </w:r>
      <w:r>
        <w:rPr>
          <w:noProof/>
        </w:rPr>
      </w:r>
      <w:r>
        <w:rPr>
          <w:noProof/>
        </w:rPr>
        <w:fldChar w:fldCharType="separate"/>
      </w:r>
      <w:r>
        <w:rPr>
          <w:noProof/>
        </w:rPr>
        <w:t>36</w:t>
      </w:r>
      <w:r>
        <w:rPr>
          <w:noProof/>
        </w:rPr>
        <w:fldChar w:fldCharType="end"/>
      </w:r>
    </w:p>
    <w:p w14:paraId="3DA989AB"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33. Selecting Sets of Measures to Compare</w:t>
      </w:r>
      <w:r>
        <w:rPr>
          <w:noProof/>
        </w:rPr>
        <w:tab/>
      </w:r>
      <w:r>
        <w:rPr>
          <w:noProof/>
        </w:rPr>
        <w:fldChar w:fldCharType="begin"/>
      </w:r>
      <w:r>
        <w:rPr>
          <w:noProof/>
        </w:rPr>
        <w:instrText xml:space="preserve"> PAGEREF _Toc467272023 \h </w:instrText>
      </w:r>
      <w:r>
        <w:rPr>
          <w:noProof/>
        </w:rPr>
      </w:r>
      <w:r>
        <w:rPr>
          <w:noProof/>
        </w:rPr>
        <w:fldChar w:fldCharType="separate"/>
      </w:r>
      <w:r>
        <w:rPr>
          <w:noProof/>
        </w:rPr>
        <w:t>38</w:t>
      </w:r>
      <w:r>
        <w:rPr>
          <w:noProof/>
        </w:rPr>
        <w:fldChar w:fldCharType="end"/>
      </w:r>
    </w:p>
    <w:p w14:paraId="2C133C1D"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34. Complexity Graph</w:t>
      </w:r>
      <w:r>
        <w:rPr>
          <w:noProof/>
        </w:rPr>
        <w:tab/>
      </w:r>
      <w:r>
        <w:rPr>
          <w:noProof/>
        </w:rPr>
        <w:fldChar w:fldCharType="begin"/>
      </w:r>
      <w:r>
        <w:rPr>
          <w:noProof/>
        </w:rPr>
        <w:instrText xml:space="preserve"> PAGEREF _Toc467272024 \h </w:instrText>
      </w:r>
      <w:r>
        <w:rPr>
          <w:noProof/>
        </w:rPr>
      </w:r>
      <w:r>
        <w:rPr>
          <w:noProof/>
        </w:rPr>
        <w:fldChar w:fldCharType="separate"/>
      </w:r>
      <w:r>
        <w:rPr>
          <w:noProof/>
        </w:rPr>
        <w:t>38</w:t>
      </w:r>
      <w:r>
        <w:rPr>
          <w:noProof/>
        </w:rPr>
        <w:fldChar w:fldCharType="end"/>
      </w:r>
    </w:p>
    <w:p w14:paraId="78F5F9F3"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35. Complexity Grid</w:t>
      </w:r>
      <w:r>
        <w:rPr>
          <w:noProof/>
        </w:rPr>
        <w:tab/>
      </w:r>
      <w:r>
        <w:rPr>
          <w:noProof/>
        </w:rPr>
        <w:fldChar w:fldCharType="begin"/>
      </w:r>
      <w:r>
        <w:rPr>
          <w:noProof/>
        </w:rPr>
        <w:instrText xml:space="preserve"> PAGEREF _Toc467272025 \h </w:instrText>
      </w:r>
      <w:r>
        <w:rPr>
          <w:noProof/>
        </w:rPr>
      </w:r>
      <w:r>
        <w:rPr>
          <w:noProof/>
        </w:rPr>
        <w:fldChar w:fldCharType="separate"/>
      </w:r>
      <w:r>
        <w:rPr>
          <w:noProof/>
        </w:rPr>
        <w:t>39</w:t>
      </w:r>
      <w:r>
        <w:rPr>
          <w:noProof/>
        </w:rPr>
        <w:fldChar w:fldCharType="end"/>
      </w:r>
    </w:p>
    <w:p w14:paraId="0F82E22E"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36. Measure Complexity Change Details</w:t>
      </w:r>
      <w:r>
        <w:rPr>
          <w:noProof/>
        </w:rPr>
        <w:tab/>
      </w:r>
      <w:r>
        <w:rPr>
          <w:noProof/>
        </w:rPr>
        <w:fldChar w:fldCharType="begin"/>
      </w:r>
      <w:r>
        <w:rPr>
          <w:noProof/>
        </w:rPr>
        <w:instrText xml:space="preserve"> PAGEREF _Toc467272026 \h </w:instrText>
      </w:r>
      <w:r>
        <w:rPr>
          <w:noProof/>
        </w:rPr>
      </w:r>
      <w:r>
        <w:rPr>
          <w:noProof/>
        </w:rPr>
        <w:fldChar w:fldCharType="separate"/>
      </w:r>
      <w:r>
        <w:rPr>
          <w:noProof/>
        </w:rPr>
        <w:t>39</w:t>
      </w:r>
      <w:r>
        <w:rPr>
          <w:noProof/>
        </w:rPr>
        <w:fldChar w:fldCharType="end"/>
      </w:r>
    </w:p>
    <w:p w14:paraId="2B2BBEC7"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37. Measure Difference Sorted by Size</w:t>
      </w:r>
      <w:r>
        <w:rPr>
          <w:noProof/>
        </w:rPr>
        <w:tab/>
      </w:r>
      <w:r>
        <w:rPr>
          <w:noProof/>
        </w:rPr>
        <w:fldChar w:fldCharType="begin"/>
      </w:r>
      <w:r>
        <w:rPr>
          <w:noProof/>
        </w:rPr>
        <w:instrText xml:space="preserve"> PAGEREF _Toc467272027 \h </w:instrText>
      </w:r>
      <w:r>
        <w:rPr>
          <w:noProof/>
        </w:rPr>
      </w:r>
      <w:r>
        <w:rPr>
          <w:noProof/>
        </w:rPr>
        <w:fldChar w:fldCharType="separate"/>
      </w:r>
      <w:r>
        <w:rPr>
          <w:noProof/>
        </w:rPr>
        <w:t>40</w:t>
      </w:r>
      <w:r>
        <w:rPr>
          <w:noProof/>
        </w:rPr>
        <w:fldChar w:fldCharType="end"/>
      </w:r>
    </w:p>
    <w:p w14:paraId="48429762"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38. User Group Link on Bonnie Splash Page</w:t>
      </w:r>
      <w:r>
        <w:rPr>
          <w:noProof/>
        </w:rPr>
        <w:tab/>
      </w:r>
      <w:r>
        <w:rPr>
          <w:noProof/>
        </w:rPr>
        <w:fldChar w:fldCharType="begin"/>
      </w:r>
      <w:r>
        <w:rPr>
          <w:noProof/>
        </w:rPr>
        <w:instrText xml:space="preserve"> PAGEREF _Toc467272028 \h </w:instrText>
      </w:r>
      <w:r>
        <w:rPr>
          <w:noProof/>
        </w:rPr>
      </w:r>
      <w:r>
        <w:rPr>
          <w:noProof/>
        </w:rPr>
        <w:fldChar w:fldCharType="separate"/>
      </w:r>
      <w:r>
        <w:rPr>
          <w:noProof/>
        </w:rPr>
        <w:t>41</w:t>
      </w:r>
      <w:r>
        <w:rPr>
          <w:noProof/>
        </w:rPr>
        <w:fldChar w:fldCharType="end"/>
      </w:r>
    </w:p>
    <w:p w14:paraId="3DB66231" w14:textId="77777777" w:rsidR="00C34ED1" w:rsidRDefault="00A628CE">
      <w:pPr>
        <w:pStyle w:val="TableofFigures"/>
        <w:tabs>
          <w:tab w:val="right" w:leader="dot" w:pos="9350"/>
        </w:tabs>
        <w:rPr>
          <w:rFonts w:asciiTheme="minorHAnsi" w:eastAsiaTheme="minorEastAsia" w:hAnsiTheme="minorHAnsi" w:cstheme="minorBidi"/>
          <w:noProof/>
          <w:sz w:val="22"/>
          <w:szCs w:val="22"/>
        </w:rPr>
      </w:pPr>
      <w:r>
        <w:rPr>
          <w:noProof/>
        </w:rPr>
        <w:t>Figure 39. User Group Link in the Application Header</w:t>
      </w:r>
      <w:r>
        <w:rPr>
          <w:noProof/>
        </w:rPr>
        <w:tab/>
      </w:r>
      <w:r>
        <w:rPr>
          <w:noProof/>
        </w:rPr>
        <w:fldChar w:fldCharType="begin"/>
      </w:r>
      <w:r>
        <w:rPr>
          <w:noProof/>
        </w:rPr>
        <w:instrText xml:space="preserve"> PAGEREF _Toc467272029 \h </w:instrText>
      </w:r>
      <w:r>
        <w:rPr>
          <w:noProof/>
        </w:rPr>
      </w:r>
      <w:r>
        <w:rPr>
          <w:noProof/>
        </w:rPr>
        <w:fldChar w:fldCharType="separate"/>
      </w:r>
      <w:r>
        <w:rPr>
          <w:noProof/>
        </w:rPr>
        <w:t>41</w:t>
      </w:r>
      <w:r>
        <w:rPr>
          <w:noProof/>
        </w:rPr>
        <w:fldChar w:fldCharType="end"/>
      </w:r>
    </w:p>
    <w:p w14:paraId="18E1D89B" w14:textId="77777777" w:rsidR="00C34ED1" w:rsidRDefault="00A628CE">
      <w:pPr>
        <w:sectPr w:rsidR="00C34ED1">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14:paraId="2B3F6DE1" w14:textId="77777777" w:rsidR="00C34ED1" w:rsidRDefault="00A628CE">
      <w:pPr>
        <w:pStyle w:val="Heading1"/>
      </w:pPr>
      <w:bookmarkStart w:id="5" w:name="_Toc510936693"/>
      <w:bookmarkStart w:id="6" w:name="_Toc510936873"/>
      <w:bookmarkStart w:id="7" w:name="_Toc510948564"/>
      <w:bookmarkStart w:id="8" w:name="_Toc467271944"/>
      <w:bookmarkStart w:id="9" w:name="_Toc497871702"/>
      <w:bookmarkStart w:id="10" w:name="_Toc497872046"/>
      <w:bookmarkStart w:id="11" w:name="_Toc497872814"/>
      <w:bookmarkStart w:id="12" w:name="_Toc497872969"/>
      <w:bookmarkStart w:id="13" w:name="_Toc497873017"/>
      <w:bookmarkEnd w:id="1"/>
      <w:bookmarkEnd w:id="2"/>
      <w:bookmarkEnd w:id="3"/>
      <w:bookmarkEnd w:id="4"/>
      <w:r>
        <w:lastRenderedPageBreak/>
        <w:t>Introduction</w:t>
      </w:r>
      <w:bookmarkEnd w:id="5"/>
      <w:bookmarkEnd w:id="6"/>
      <w:bookmarkEnd w:id="7"/>
      <w:bookmarkEnd w:id="8"/>
    </w:p>
    <w:p w14:paraId="3B6713BA" w14:textId="77777777" w:rsidR="00C34ED1" w:rsidRDefault="00A628CE">
      <w:pPr>
        <w:pStyle w:val="Heading2"/>
        <w:spacing w:before="0" w:after="120"/>
      </w:pPr>
      <w:bookmarkStart w:id="14" w:name="_Toc467271945"/>
      <w:r>
        <w:t>Background</w:t>
      </w:r>
      <w:bookmarkEnd w:id="14"/>
    </w:p>
    <w:p w14:paraId="7C6C88E1" w14:textId="77777777" w:rsidR="00C34ED1" w:rsidRDefault="00A628CE">
      <w:bookmarkStart w:id="15"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6ACC166C" w14:textId="77777777" w:rsidR="00C34ED1" w:rsidRDefault="00A628CE">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14:paraId="328522A6" w14:textId="77777777" w:rsidR="00C34ED1" w:rsidRDefault="00A628CE">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388F060F" w14:textId="77777777" w:rsidR="00C34ED1" w:rsidRDefault="00A628CE">
      <w:r>
        <w:t>Finally, the Bonnie software is freely available via an Apache 2.0 open source license. The Meaningful Use program makes all or parts of the Bonnie software available for inspection, verification, and even reuse by other government programs or federal contractors.</w:t>
      </w:r>
    </w:p>
    <w:p w14:paraId="61E8396D" w14:textId="77777777" w:rsidR="00C34ED1" w:rsidRDefault="00A628CE">
      <w:pPr>
        <w:pStyle w:val="Heading2"/>
      </w:pPr>
      <w:bookmarkStart w:id="16" w:name="_Toc467271946"/>
      <w:r>
        <w:t>Purpose</w:t>
      </w:r>
      <w:bookmarkEnd w:id="16"/>
    </w:p>
    <w:p w14:paraId="24EFEB7B" w14:textId="77777777" w:rsidR="00C34ED1" w:rsidRDefault="00A628CE">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14:paraId="2329A234" w14:textId="77777777" w:rsidR="00C34ED1" w:rsidRDefault="00A628CE">
      <w:pPr>
        <w:pStyle w:val="Heading2"/>
      </w:pPr>
      <w:bookmarkStart w:id="17" w:name="_Toc467271947"/>
      <w:bookmarkStart w:id="18" w:name="_Toc498235588"/>
      <w:bookmarkEnd w:id="15"/>
      <w:r>
        <w:t>Application Description</w:t>
      </w:r>
      <w:bookmarkEnd w:id="17"/>
    </w:p>
    <w:p w14:paraId="0F407A89" w14:textId="77777777" w:rsidR="00C34ED1" w:rsidRDefault="00A628CE">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14:paraId="37A9A4D9" w14:textId="77777777" w:rsidR="00C34ED1" w:rsidRDefault="00A628CE">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14:paraId="0225F2D3" w14:textId="77777777" w:rsidR="00C34ED1" w:rsidRDefault="00A628CE">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04E141E7" w14:textId="77777777" w:rsidR="00C34ED1" w:rsidRDefault="00A628CE">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14:paraId="50A9E5B4" w14:textId="77777777" w:rsidR="00C34ED1" w:rsidRDefault="00A628CE">
      <w:pPr>
        <w:sectPr w:rsidR="00C34ED1">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14:paraId="20DE105C" w14:textId="77777777" w:rsidR="00C34ED1" w:rsidRDefault="00A628CE">
      <w:pPr>
        <w:pStyle w:val="Heading1"/>
      </w:pPr>
      <w:bookmarkStart w:id="19" w:name="_Toc467271948"/>
      <w:r>
        <w:lastRenderedPageBreak/>
        <w:t>User Account Creation</w:t>
      </w:r>
      <w:bookmarkEnd w:id="19"/>
    </w:p>
    <w:p w14:paraId="02266C26" w14:textId="77777777" w:rsidR="00C34ED1" w:rsidRDefault="00A628CE">
      <w:pPr>
        <w:pStyle w:val="Heading2"/>
      </w:pPr>
      <w:bookmarkStart w:id="20" w:name="_Toc467271949"/>
      <w:r>
        <w:t>Login Page</w:t>
      </w:r>
      <w:bookmarkEnd w:id="20"/>
    </w:p>
    <w:p w14:paraId="170F8F4D" w14:textId="12FE6FA7" w:rsidR="00C34ED1" w:rsidRDefault="00A628CE">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rsidR="00551D04">
          <w:t xml:space="preserve">Figure </w:t>
        </w:r>
        <w:r w:rsidR="00551D04">
          <w:rPr>
            <w:noProof/>
          </w:rPr>
          <w:t>1</w:t>
        </w:r>
      </w:fldSimple>
      <w:r>
        <w:t xml:space="preserve"> shows the login screen for the Bonnie application. To log in, a user must provide the email address and password for a valid account.</w:t>
      </w:r>
    </w:p>
    <w:p w14:paraId="4AF937DE" w14:textId="77777777" w:rsidR="00C34ED1" w:rsidRDefault="00A628CE">
      <w:pPr>
        <w:pStyle w:val="Figure"/>
        <w:rPr>
          <w:b w:val="0"/>
        </w:rPr>
      </w:pPr>
      <w:r>
        <w:rPr>
          <w:noProof/>
        </w:rPr>
        <w:drawing>
          <wp:inline distT="0" distB="0" distL="0" distR="0" wp14:anchorId="1E0BE562" wp14:editId="496BA443">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55E127A6" w14:textId="5794B18E" w:rsidR="00C34ED1" w:rsidRDefault="00A628CE">
      <w:pPr>
        <w:pStyle w:val="FigureCaption"/>
      </w:pPr>
      <w:bookmarkStart w:id="21" w:name="_Ref459207064"/>
      <w:bookmarkStart w:id="22" w:name="_Toc467271991"/>
      <w:r>
        <w:t xml:space="preserve">Figure </w:t>
      </w:r>
      <w:fldSimple w:instr=" SEQ Figure \* ARABIC ">
        <w:r w:rsidR="00551D04">
          <w:rPr>
            <w:noProof/>
          </w:rPr>
          <w:t>1</w:t>
        </w:r>
      </w:fldSimple>
      <w:bookmarkEnd w:id="21"/>
      <w:r>
        <w:t xml:space="preserve">. </w:t>
      </w:r>
      <w:bookmarkStart w:id="23" w:name="_Toc439152610"/>
      <w:bookmarkStart w:id="24" w:name="_Toc439152756"/>
      <w:bookmarkStart w:id="25" w:name="_Toc439154841"/>
      <w:r>
        <w:t>Bonnie Login Page</w:t>
      </w:r>
      <w:bookmarkEnd w:id="22"/>
      <w:bookmarkEnd w:id="23"/>
      <w:bookmarkEnd w:id="24"/>
      <w:bookmarkEnd w:id="25"/>
    </w:p>
    <w:p w14:paraId="39BAE9A4" w14:textId="77777777" w:rsidR="00C34ED1" w:rsidRDefault="00A628CE">
      <w:pPr>
        <w:pStyle w:val="Heading2"/>
      </w:pPr>
      <w:bookmarkStart w:id="26" w:name="_Toc439152897"/>
      <w:bookmarkStart w:id="27" w:name="_Toc439155293"/>
      <w:bookmarkStart w:id="28" w:name="_Toc439155655"/>
      <w:bookmarkStart w:id="29" w:name="_Toc439155735"/>
      <w:bookmarkStart w:id="30" w:name="_Toc439156644"/>
      <w:bookmarkStart w:id="31" w:name="_Toc439157810"/>
      <w:bookmarkStart w:id="32" w:name="_Toc439158054"/>
      <w:bookmarkStart w:id="33" w:name="_Toc439158236"/>
      <w:bookmarkStart w:id="34" w:name="_Toc439922475"/>
      <w:bookmarkStart w:id="35" w:name="_Toc439923945"/>
      <w:bookmarkStart w:id="36" w:name="_Toc439924014"/>
      <w:bookmarkStart w:id="37" w:name="_Toc467271950"/>
      <w:bookmarkEnd w:id="26"/>
      <w:bookmarkEnd w:id="27"/>
      <w:bookmarkEnd w:id="28"/>
      <w:bookmarkEnd w:id="29"/>
      <w:bookmarkEnd w:id="30"/>
      <w:bookmarkEnd w:id="31"/>
      <w:bookmarkEnd w:id="32"/>
      <w:bookmarkEnd w:id="33"/>
      <w:bookmarkEnd w:id="34"/>
      <w:bookmarkEnd w:id="35"/>
      <w:bookmarkEnd w:id="36"/>
      <w:r>
        <w:t>Creating a New User</w:t>
      </w:r>
      <w:bookmarkEnd w:id="37"/>
    </w:p>
    <w:p w14:paraId="52A2065A" w14:textId="5326F4BC" w:rsidR="00C34ED1" w:rsidRDefault="00A628CE">
      <w:r>
        <w:t xml:space="preserve">A user can create a new account by clicking the “register” link on the login page. The register link brings the user to account creation page shown in </w:t>
      </w:r>
      <w:fldSimple w:instr=" REF _Ref459271439  \* MERGEFORMAT ">
        <w:r w:rsidR="00551D04">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2CDA995E" w14:textId="77777777" w:rsidR="00C34ED1" w:rsidRDefault="00A628CE">
      <w:pPr>
        <w:pStyle w:val="Figure"/>
        <w:rPr>
          <w:b w:val="0"/>
        </w:rPr>
      </w:pPr>
      <w:r>
        <w:rPr>
          <w:noProof/>
        </w:rPr>
        <w:lastRenderedPageBreak/>
        <w:drawing>
          <wp:inline distT="0" distB="0" distL="0" distR="0" wp14:anchorId="41897901" wp14:editId="51F3ECF6">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593A697D" w14:textId="63D7CD1D" w:rsidR="00C34ED1" w:rsidRDefault="00A628CE">
      <w:pPr>
        <w:pStyle w:val="FigureCaption"/>
      </w:pPr>
      <w:bookmarkStart w:id="38" w:name="_Ref459271439"/>
      <w:bookmarkStart w:id="39" w:name="_Toc467271992"/>
      <w:r>
        <w:t xml:space="preserve">Figure </w:t>
      </w:r>
      <w:fldSimple w:instr=" SEQ Figure \* ARABIC ">
        <w:r w:rsidR="00551D04">
          <w:rPr>
            <w:noProof/>
          </w:rPr>
          <w:t>2</w:t>
        </w:r>
      </w:fldSimple>
      <w:bookmarkEnd w:id="38"/>
      <w:r>
        <w:rPr>
          <w:bCs/>
        </w:rPr>
        <w:t>.</w:t>
      </w:r>
      <w:r>
        <w:t xml:space="preserve"> Account Registration Page</w:t>
      </w:r>
      <w:bookmarkEnd w:id="39"/>
    </w:p>
    <w:p w14:paraId="30EDBF0C" w14:textId="77777777" w:rsidR="00C34ED1" w:rsidRDefault="00A628CE">
      <w:pPr>
        <w:pStyle w:val="Heading2"/>
      </w:pPr>
      <w:bookmarkStart w:id="40" w:name="_Toc439152899"/>
      <w:bookmarkStart w:id="41" w:name="_Toc439155295"/>
      <w:bookmarkStart w:id="42" w:name="_Toc439155657"/>
      <w:bookmarkStart w:id="43" w:name="_Toc439155737"/>
      <w:bookmarkStart w:id="44" w:name="_Toc439156646"/>
      <w:bookmarkStart w:id="45" w:name="_Toc439157812"/>
      <w:bookmarkStart w:id="46" w:name="_Toc439158056"/>
      <w:bookmarkStart w:id="47" w:name="_Toc439158238"/>
      <w:bookmarkStart w:id="48" w:name="_Toc439922477"/>
      <w:bookmarkStart w:id="49" w:name="_Toc439923947"/>
      <w:bookmarkStart w:id="50" w:name="_Toc439924016"/>
      <w:bookmarkStart w:id="51" w:name="_Toc439152900"/>
      <w:bookmarkStart w:id="52" w:name="_Toc439155296"/>
      <w:bookmarkStart w:id="53" w:name="_Toc439155658"/>
      <w:bookmarkStart w:id="54" w:name="_Toc439155738"/>
      <w:bookmarkStart w:id="55" w:name="_Toc439156647"/>
      <w:bookmarkStart w:id="56" w:name="_Toc439157813"/>
      <w:bookmarkStart w:id="57" w:name="_Toc439158057"/>
      <w:bookmarkStart w:id="58" w:name="_Toc439158239"/>
      <w:bookmarkStart w:id="59" w:name="_Toc439922478"/>
      <w:bookmarkStart w:id="60" w:name="_Toc439923948"/>
      <w:bookmarkStart w:id="61" w:name="_Toc439924017"/>
      <w:bookmarkStart w:id="62" w:name="_Toc467271951"/>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Resetting a Password</w:t>
      </w:r>
      <w:bookmarkEnd w:id="62"/>
    </w:p>
    <w:p w14:paraId="2BC6F2A6" w14:textId="1FF4098F" w:rsidR="00C34ED1" w:rsidRDefault="00A628CE">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rsidR="00551D04">
        <w:t xml:space="preserve">Figure </w:t>
      </w:r>
      <w:r w:rsidR="00551D04">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0A578221" w14:textId="77777777" w:rsidR="00C34ED1" w:rsidRDefault="00A628CE">
      <w:pPr>
        <w:pStyle w:val="Figure"/>
        <w:rPr>
          <w:b w:val="0"/>
        </w:rPr>
      </w:pPr>
      <w:r>
        <w:rPr>
          <w:noProof/>
        </w:rPr>
        <w:drawing>
          <wp:inline distT="0" distB="0" distL="0" distR="0" wp14:anchorId="15D66BCB" wp14:editId="5DF1F6BA">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5A27EBD3" w14:textId="032928F8" w:rsidR="00C34ED1" w:rsidRDefault="00A628CE">
      <w:pPr>
        <w:pStyle w:val="FigureCaption"/>
      </w:pPr>
      <w:bookmarkStart w:id="63" w:name="_Toc467271993"/>
      <w:r>
        <w:t xml:space="preserve">Figure </w:t>
      </w:r>
      <w:fldSimple w:instr=" SEQ Figure \* ARABIC ">
        <w:r w:rsidR="00551D04">
          <w:rPr>
            <w:noProof/>
          </w:rPr>
          <w:t>3</w:t>
        </w:r>
      </w:fldSimple>
      <w:r>
        <w:t xml:space="preserve">. </w:t>
      </w:r>
      <w:bookmarkStart w:id="64" w:name="_Toc439154842"/>
      <w:r>
        <w:t>Password Reset Page</w:t>
      </w:r>
      <w:bookmarkEnd w:id="63"/>
      <w:bookmarkEnd w:id="64"/>
    </w:p>
    <w:p w14:paraId="488EF490" w14:textId="77777777" w:rsidR="00C34ED1" w:rsidRDefault="00A628CE">
      <w:pPr>
        <w:pStyle w:val="Heading2"/>
      </w:pPr>
      <w:bookmarkStart w:id="65" w:name="_Toc439152902"/>
      <w:bookmarkStart w:id="66" w:name="_Toc439155298"/>
      <w:bookmarkStart w:id="67" w:name="_Toc439155660"/>
      <w:bookmarkStart w:id="68" w:name="_Toc439155740"/>
      <w:bookmarkStart w:id="69" w:name="_Toc439156649"/>
      <w:bookmarkStart w:id="70" w:name="_Toc439157815"/>
      <w:bookmarkStart w:id="71" w:name="_Toc439158059"/>
      <w:bookmarkStart w:id="72" w:name="_Toc439158241"/>
      <w:bookmarkStart w:id="73" w:name="_Toc439922480"/>
      <w:bookmarkStart w:id="74" w:name="_Toc439923950"/>
      <w:bookmarkStart w:id="75" w:name="_Toc439924019"/>
      <w:bookmarkStart w:id="76" w:name="_Toc467271952"/>
      <w:bookmarkEnd w:id="65"/>
      <w:bookmarkEnd w:id="66"/>
      <w:bookmarkEnd w:id="67"/>
      <w:bookmarkEnd w:id="68"/>
      <w:bookmarkEnd w:id="69"/>
      <w:bookmarkEnd w:id="70"/>
      <w:bookmarkEnd w:id="71"/>
      <w:bookmarkEnd w:id="72"/>
      <w:bookmarkEnd w:id="73"/>
      <w:bookmarkEnd w:id="74"/>
      <w:bookmarkEnd w:id="75"/>
      <w:r>
        <w:lastRenderedPageBreak/>
        <w:t>Account Management</w:t>
      </w:r>
      <w:bookmarkEnd w:id="76"/>
    </w:p>
    <w:p w14:paraId="2F491C45" w14:textId="62EF7D70" w:rsidR="00C34ED1" w:rsidRDefault="00A628CE">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14:paraId="22CE4262" w14:textId="77777777" w:rsidR="00C34ED1" w:rsidRDefault="00A628CE">
      <w:pPr>
        <w:pStyle w:val="Figure"/>
        <w:rPr>
          <w:b w:val="0"/>
        </w:rPr>
      </w:pPr>
      <w:r>
        <w:rPr>
          <w:noProof/>
        </w:rPr>
        <w:drawing>
          <wp:inline distT="0" distB="0" distL="0" distR="0" wp14:anchorId="26932F50" wp14:editId="778ADF8F">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14:paraId="5DD56FBC" w14:textId="358D3753" w:rsidR="00C34ED1" w:rsidRDefault="00A628CE">
      <w:pPr>
        <w:pStyle w:val="FigureCaption"/>
      </w:pPr>
      <w:bookmarkStart w:id="77" w:name="_Toc467271994"/>
      <w:r>
        <w:t xml:space="preserve">Figure </w:t>
      </w:r>
      <w:fldSimple w:instr=" SEQ Figure \* ARABIC ">
        <w:r w:rsidR="00551D04">
          <w:rPr>
            <w:noProof/>
          </w:rPr>
          <w:t>4</w:t>
        </w:r>
      </w:fldSimple>
      <w:r>
        <w:rPr>
          <w:noProof/>
        </w:rPr>
        <w:t>.</w:t>
      </w:r>
      <w:r>
        <w:t xml:space="preserve"> Account Management Page</w:t>
      </w:r>
      <w:bookmarkEnd w:id="77"/>
    </w:p>
    <w:p w14:paraId="602C59BC" w14:textId="77777777" w:rsidR="00C34ED1" w:rsidRDefault="00C34ED1"/>
    <w:p w14:paraId="207B645B" w14:textId="77777777" w:rsidR="00C34ED1" w:rsidRDefault="00C34ED1">
      <w:pPr>
        <w:sectPr w:rsidR="00C34ED1">
          <w:headerReference w:type="first" r:id="rId30"/>
          <w:footerReference w:type="first" r:id="rId31"/>
          <w:pgSz w:w="12240" w:h="15840" w:code="1"/>
          <w:pgMar w:top="1440" w:right="1440" w:bottom="1440" w:left="1440" w:header="504" w:footer="504" w:gutter="0"/>
          <w:cols w:space="720"/>
          <w:titlePg/>
          <w:docGrid w:linePitch="360"/>
        </w:sectPr>
      </w:pPr>
    </w:p>
    <w:p w14:paraId="38C5AF7B" w14:textId="77777777" w:rsidR="00C34ED1" w:rsidRDefault="00A628CE">
      <w:pPr>
        <w:pStyle w:val="Heading1"/>
      </w:pPr>
      <w:bookmarkStart w:id="78" w:name="_Toc467271953"/>
      <w:r>
        <w:lastRenderedPageBreak/>
        <w:t>Measure Dashboard</w:t>
      </w:r>
      <w:bookmarkEnd w:id="78"/>
    </w:p>
    <w:p w14:paraId="12E9D2E9" w14:textId="77777777" w:rsidR="00C34ED1" w:rsidRDefault="00A628CE">
      <w:pPr>
        <w:pStyle w:val="Heading2"/>
      </w:pPr>
      <w:bookmarkStart w:id="79" w:name="_Toc467271954"/>
      <w:r>
        <w:t>Overview</w:t>
      </w:r>
      <w:bookmarkEnd w:id="79"/>
    </w:p>
    <w:p w14:paraId="2F4CE43A" w14:textId="4DE36387" w:rsidR="00C34ED1" w:rsidRDefault="00A628CE">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14:paraId="33DC45A9" w14:textId="77777777" w:rsidR="00C34ED1" w:rsidRDefault="00A628CE">
      <w:pPr>
        <w:pStyle w:val="Figure"/>
        <w:rPr>
          <w:b w:val="0"/>
        </w:rPr>
      </w:pPr>
      <w:r>
        <w:rPr>
          <w:noProof/>
        </w:rPr>
        <w:drawing>
          <wp:inline distT="0" distB="0" distL="0" distR="0" wp14:anchorId="25AF6670" wp14:editId="54F9A955">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14:paraId="24692DE7" w14:textId="1A9BA5FB" w:rsidR="00C34ED1" w:rsidRDefault="00A628CE">
      <w:pPr>
        <w:pStyle w:val="FigureCaption"/>
      </w:pPr>
      <w:bookmarkStart w:id="80" w:name="_Ref467148223"/>
      <w:bookmarkStart w:id="81" w:name="_Toc467271995"/>
      <w:r>
        <w:t xml:space="preserve">Figure </w:t>
      </w:r>
      <w:fldSimple w:instr=" SEQ Figure \* ARABIC ">
        <w:r w:rsidR="00551D04">
          <w:rPr>
            <w:noProof/>
          </w:rPr>
          <w:t>5</w:t>
        </w:r>
      </w:fldSimple>
      <w:bookmarkEnd w:id="80"/>
      <w:r>
        <w:t>. Measure Dashboard View</w:t>
      </w:r>
      <w:bookmarkEnd w:id="81"/>
    </w:p>
    <w:p w14:paraId="7212B1A9" w14:textId="694C1A12" w:rsidR="00C34ED1" w:rsidRDefault="00A628CE">
      <w:r>
        <w:t xml:space="preserve">The Measure Dashboard View employs the following user interface (UI) elements (indicated by their item numbers in </w:t>
      </w:r>
      <w:fldSimple w:instr=" REF _Ref440185712 ">
        <w:r>
          <w:t xml:space="preserve">Figure </w:t>
        </w:r>
        <w:r>
          <w:rPr>
            <w:noProof/>
          </w:rPr>
          <w:t>5</w:t>
        </w:r>
      </w:fldSimple>
      <w:r>
        <w:t>):</w:t>
      </w:r>
    </w:p>
    <w:p w14:paraId="523689D1" w14:textId="77777777" w:rsidR="00C34ED1" w:rsidRDefault="00A628CE">
      <w:pPr>
        <w:pStyle w:val="NumberedList"/>
        <w:numPr>
          <w:ilvl w:val="0"/>
          <w:numId w:val="39"/>
        </w:numPr>
      </w:pPr>
      <w:r>
        <w:t>Header – Allows the user to navigate to different parts of the application, access account information, send a support email (Contact), and log out of the application.</w:t>
      </w:r>
    </w:p>
    <w:p w14:paraId="115206A6" w14:textId="77777777" w:rsidR="00C34ED1" w:rsidRDefault="00A628CE">
      <w:pPr>
        <w:pStyle w:val="NumberedList"/>
        <w:numPr>
          <w:ilvl w:val="0"/>
          <w:numId w:val="39"/>
        </w:numPr>
      </w:pPr>
      <w:r>
        <w:t>Measure Period Date – Displays the measurement period used for calculating measures.</w:t>
      </w:r>
    </w:p>
    <w:p w14:paraId="12D5BB1D" w14:textId="77777777" w:rsidR="00C34ED1" w:rsidRDefault="00A628CE">
      <w:pPr>
        <w:pStyle w:val="NumberedList"/>
        <w:numPr>
          <w:ilvl w:val="0"/>
          <w:numId w:val="39"/>
        </w:numPr>
      </w:pPr>
      <w:r>
        <w:t>Measures Download Button – Allows the user to download a bundle containing all of their measures.</w:t>
      </w:r>
    </w:p>
    <w:p w14:paraId="2C7812D7" w14:textId="77777777" w:rsidR="00C34ED1" w:rsidRDefault="00A628CE">
      <w:pPr>
        <w:pStyle w:val="NumberedList"/>
        <w:numPr>
          <w:ilvl w:val="0"/>
          <w:numId w:val="39"/>
        </w:numPr>
      </w:pPr>
      <w:r>
        <w:t>Upload Button – Allows the user to upload a new measure.</w:t>
      </w:r>
    </w:p>
    <w:p w14:paraId="15778AA4" w14:textId="77777777" w:rsidR="00C34ED1" w:rsidRDefault="00A628CE">
      <w:pPr>
        <w:pStyle w:val="NumberedList"/>
        <w:numPr>
          <w:ilvl w:val="0"/>
          <w:numId w:val="39"/>
        </w:numPr>
      </w:pPr>
      <w:r>
        <w:t>Expected Column – Displays the percentage of passing patients for the measure.</w:t>
      </w:r>
    </w:p>
    <w:p w14:paraId="260E6276" w14:textId="77777777" w:rsidR="00C34ED1" w:rsidRDefault="00A628CE">
      <w:pPr>
        <w:pStyle w:val="NumberedList"/>
        <w:numPr>
          <w:ilvl w:val="0"/>
          <w:numId w:val="39"/>
        </w:numPr>
      </w:pPr>
      <w:r>
        <w:t>Status Column – Displays the current status of the measure (New, Pass, Fail)</w:t>
      </w:r>
    </w:p>
    <w:p w14:paraId="10E41B24" w14:textId="77777777" w:rsidR="00C34ED1" w:rsidRDefault="00A628CE">
      <w:pPr>
        <w:pStyle w:val="NumberedList"/>
        <w:numPr>
          <w:ilvl w:val="0"/>
          <w:numId w:val="39"/>
        </w:numPr>
      </w:pPr>
      <w:r>
        <w:t>Test Patient Column – Displays the number of patients passing out of the total number of patients.</w:t>
      </w:r>
    </w:p>
    <w:p w14:paraId="19F1F87E" w14:textId="77777777" w:rsidR="00C34ED1" w:rsidRDefault="00A628CE">
      <w:pPr>
        <w:pStyle w:val="NumberedList"/>
        <w:numPr>
          <w:ilvl w:val="0"/>
          <w:numId w:val="39"/>
        </w:numPr>
      </w:pPr>
      <w:r>
        <w:t>Measure Title – Displays the title for the measure and allows navigation to the measure view.</w:t>
      </w:r>
    </w:p>
    <w:p w14:paraId="72D6A707" w14:textId="77777777" w:rsidR="00C34ED1" w:rsidRDefault="00A628CE">
      <w:pPr>
        <w:pStyle w:val="NumberedList"/>
        <w:numPr>
          <w:ilvl w:val="0"/>
          <w:numId w:val="39"/>
        </w:numPr>
      </w:pPr>
      <w:r>
        <w:lastRenderedPageBreak/>
        <w:t>Subpopulation and stratification titles – Displays the titles for subpopulations or stratifications of a measure.</w:t>
      </w:r>
    </w:p>
    <w:p w14:paraId="2FD2ACA8" w14:textId="77777777" w:rsidR="00C34ED1" w:rsidRDefault="00A628CE">
      <w:pPr>
        <w:pStyle w:val="NumberedList"/>
        <w:numPr>
          <w:ilvl w:val="0"/>
          <w:numId w:val="39"/>
        </w:numPr>
      </w:pPr>
      <w:r>
        <w:t>Edit Title Button – Allows the user to rename a subpopulation or stratification.</w:t>
      </w:r>
    </w:p>
    <w:p w14:paraId="40367F46" w14:textId="77777777" w:rsidR="00C34ED1" w:rsidRDefault="00A628CE">
      <w:pPr>
        <w:pStyle w:val="NumberedList"/>
        <w:numPr>
          <w:ilvl w:val="0"/>
          <w:numId w:val="39"/>
        </w:numPr>
      </w:pPr>
      <w:r>
        <w:t>Update Button – Allows the user to update a previously loaded measure.</w:t>
      </w:r>
    </w:p>
    <w:p w14:paraId="05BD7CE5" w14:textId="77777777" w:rsidR="00C34ED1" w:rsidRDefault="00A628CE">
      <w:pPr>
        <w:pStyle w:val="NumberedList"/>
        <w:numPr>
          <w:ilvl w:val="0"/>
          <w:numId w:val="39"/>
        </w:numPr>
      </w:pPr>
      <w:r>
        <w:t>Add Patient Button – Allows the user to start building a new patient for a measure.</w:t>
      </w:r>
    </w:p>
    <w:p w14:paraId="516D1636" w14:textId="77777777" w:rsidR="00C34ED1" w:rsidRDefault="00A628CE">
      <w:pPr>
        <w:pStyle w:val="Heading2"/>
      </w:pPr>
      <w:bookmarkStart w:id="82" w:name="_Toc439155302"/>
      <w:bookmarkStart w:id="83" w:name="_Toc439155664"/>
      <w:bookmarkStart w:id="84" w:name="_Toc439155744"/>
      <w:bookmarkStart w:id="85" w:name="_Toc439156653"/>
      <w:bookmarkStart w:id="86" w:name="_Toc439157819"/>
      <w:bookmarkStart w:id="87" w:name="_Toc439158063"/>
      <w:bookmarkStart w:id="88" w:name="_Toc439158245"/>
      <w:bookmarkStart w:id="89" w:name="_Toc439922484"/>
      <w:bookmarkStart w:id="90" w:name="_Toc439923954"/>
      <w:bookmarkStart w:id="91" w:name="_Toc439924023"/>
      <w:bookmarkStart w:id="92" w:name="_Toc467271955"/>
      <w:bookmarkEnd w:id="82"/>
      <w:bookmarkEnd w:id="83"/>
      <w:bookmarkEnd w:id="84"/>
      <w:bookmarkEnd w:id="85"/>
      <w:bookmarkEnd w:id="86"/>
      <w:bookmarkEnd w:id="87"/>
      <w:bookmarkEnd w:id="88"/>
      <w:bookmarkEnd w:id="89"/>
      <w:bookmarkEnd w:id="90"/>
      <w:bookmarkEnd w:id="91"/>
      <w:r>
        <w:t>Loading a New Measure</w:t>
      </w:r>
      <w:bookmarkEnd w:id="92"/>
    </w:p>
    <w:p w14:paraId="60F9F839" w14:textId="77777777" w:rsidR="00C34ED1" w:rsidRDefault="00A628CE">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14:paraId="70B47E0B" w14:textId="77777777" w:rsidR="00C34ED1" w:rsidRDefault="00A628CE">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14:paraId="575455F2" w14:textId="77777777" w:rsidR="00C34ED1" w:rsidRDefault="00A628CE">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14:paraId="5971F8C2" w14:textId="77777777" w:rsidR="00C34ED1" w:rsidRDefault="00A628CE">
      <w:r>
        <w:t>The steps for loading a new measure as an entire MAT package are as follows:</w:t>
      </w:r>
    </w:p>
    <w:p w14:paraId="04610E23" w14:textId="54019777" w:rsidR="00C34ED1" w:rsidRDefault="00A628CE">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6.</w:t>
      </w:r>
    </w:p>
    <w:p w14:paraId="1A67F829" w14:textId="77777777" w:rsidR="00C34ED1" w:rsidRDefault="00A628CE">
      <w:pPr>
        <w:pStyle w:val="NumberedList"/>
        <w:numPr>
          <w:ilvl w:val="0"/>
          <w:numId w:val="32"/>
        </w:numPr>
      </w:pPr>
      <w:r>
        <w:t>On the New Measure Dialog:</w:t>
      </w:r>
    </w:p>
    <w:p w14:paraId="21A7ED27" w14:textId="77777777" w:rsidR="00C34ED1" w:rsidRDefault="00A628CE">
      <w:pPr>
        <w:pStyle w:val="NumberedList2bulleted"/>
        <w:spacing w:before="0" w:after="120"/>
        <w:rPr>
          <w:rFonts w:cs="Times New Roman"/>
        </w:rPr>
      </w:pPr>
      <w:r>
        <w:rPr>
          <w:rFonts w:cs="Times New Roman"/>
        </w:rPr>
        <w:t>Choose a MAT export zip file.</w:t>
      </w:r>
    </w:p>
    <w:p w14:paraId="4241A3BF" w14:textId="77777777" w:rsidR="00C34ED1" w:rsidRDefault="00A628CE">
      <w:pPr>
        <w:pStyle w:val="NumberedList2bulleted"/>
        <w:spacing w:before="0" w:after="120"/>
        <w:rPr>
          <w:rFonts w:cs="Times New Roman"/>
        </w:rPr>
      </w:pPr>
      <w:r>
        <w:rPr>
          <w:rFonts w:cs="Times New Roman"/>
        </w:rPr>
        <w:t>Specify if the measure is eligible professional (EP) or eligible hospital (EH).</w:t>
      </w:r>
    </w:p>
    <w:p w14:paraId="6B33A12A" w14:textId="77777777" w:rsidR="00C34ED1" w:rsidRDefault="00A628CE">
      <w:pPr>
        <w:pStyle w:val="NumberedList2bulleted"/>
        <w:spacing w:before="0" w:after="120"/>
        <w:rPr>
          <w:rFonts w:cs="Times New Roman"/>
        </w:rPr>
      </w:pPr>
      <w:r>
        <w:rPr>
          <w:rFonts w:cs="Times New Roman"/>
        </w:rPr>
        <w:t>Specify if the measure is Patient-based or Episode of Care.</w:t>
      </w:r>
    </w:p>
    <w:p w14:paraId="36BAACBD" w14:textId="77777777" w:rsidR="00C34ED1" w:rsidRDefault="00A628CE">
      <w:pPr>
        <w:pStyle w:val="NumberedList2bulleted"/>
        <w:spacing w:before="0" w:after="120"/>
        <w:rPr>
          <w:rFonts w:cs="Times New Roman"/>
        </w:rPr>
      </w:pPr>
      <w:r>
        <w:rPr>
          <w:rFonts w:cs="Times New Roman"/>
        </w:rPr>
        <w:t>Click the “Load” button.</w:t>
      </w:r>
    </w:p>
    <w:p w14:paraId="32819877" w14:textId="77777777" w:rsidR="00C34ED1" w:rsidRDefault="00A628CE">
      <w:pPr>
        <w:pStyle w:val="Figure"/>
        <w:rPr>
          <w:b w:val="0"/>
        </w:rPr>
      </w:pPr>
      <w:r>
        <w:rPr>
          <w:noProof/>
        </w:rPr>
        <w:lastRenderedPageBreak/>
        <w:drawing>
          <wp:inline distT="0" distB="0" distL="0" distR="0" wp14:anchorId="08E20922" wp14:editId="62851C5D">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30C2E3D9" w14:textId="4E023108" w:rsidR="00C34ED1" w:rsidRDefault="00A628CE">
      <w:pPr>
        <w:pStyle w:val="FigureCaption"/>
        <w:spacing w:before="0" w:after="120"/>
      </w:pPr>
      <w:bookmarkStart w:id="93" w:name="_Toc467271996"/>
      <w:r>
        <w:t xml:space="preserve">Figure </w:t>
      </w:r>
      <w:fldSimple w:instr=" SEQ Figure \* ARABIC ">
        <w:r w:rsidR="00551D04">
          <w:rPr>
            <w:noProof/>
          </w:rPr>
          <w:t>6</w:t>
        </w:r>
      </w:fldSimple>
      <w:r>
        <w:rPr>
          <w:noProof/>
        </w:rPr>
        <w:t>.</w:t>
      </w:r>
      <w:r>
        <w:t xml:space="preserve"> New Measure Dialog – MAT Package</w:t>
      </w:r>
      <w:bookmarkEnd w:id="93"/>
    </w:p>
    <w:p w14:paraId="3FABD4C6" w14:textId="77777777" w:rsidR="00C34ED1" w:rsidRDefault="00A628CE">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14:paraId="3E0E7AB5" w14:textId="6872193E" w:rsidR="00C34ED1" w:rsidRDefault="00A628CE">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rsidR="00551D04">
        <w:t xml:space="preserve">Figure </w:t>
      </w:r>
      <w:r w:rsidR="00551D04">
        <w:rPr>
          <w:noProof/>
        </w:rPr>
        <w:t>5</w:t>
      </w:r>
      <w:r>
        <w:rPr>
          <w:rStyle w:val="numberreference"/>
          <w:rFonts w:ascii="Times New Roman" w:hAnsi="Times New Roman"/>
          <w:b w:val="0"/>
          <w:color w:val="auto"/>
        </w:rPr>
        <w:fldChar w:fldCharType="end"/>
      </w:r>
      <w:r>
        <w:t>) on the Measure Dashboard, which opens the New Measure Dialog shown in Figure 7.</w:t>
      </w:r>
    </w:p>
    <w:p w14:paraId="4C86563B" w14:textId="77777777" w:rsidR="00C34ED1" w:rsidRDefault="00A628CE">
      <w:pPr>
        <w:pStyle w:val="NumberedList"/>
        <w:numPr>
          <w:ilvl w:val="0"/>
          <w:numId w:val="50"/>
        </w:numPr>
      </w:pPr>
      <w:r>
        <w:t>On the New Measure Dialog:</w:t>
      </w:r>
    </w:p>
    <w:p w14:paraId="58A70586" w14:textId="77777777" w:rsidR="00C34ED1" w:rsidRDefault="00A628CE">
      <w:pPr>
        <w:pStyle w:val="NumberedList"/>
        <w:numPr>
          <w:ilvl w:val="1"/>
          <w:numId w:val="50"/>
        </w:numPr>
        <w:ind w:left="1080"/>
      </w:pPr>
      <w:r>
        <w:t>Choose a measure XML file from a MAT package.</w:t>
      </w:r>
    </w:p>
    <w:p w14:paraId="1A8BDBB2" w14:textId="77777777" w:rsidR="00C34ED1" w:rsidRDefault="00A628CE">
      <w:pPr>
        <w:pStyle w:val="NumberedList"/>
        <w:numPr>
          <w:ilvl w:val="0"/>
          <w:numId w:val="0"/>
        </w:numPr>
        <w:ind w:left="1620" w:hanging="450"/>
      </w:pPr>
      <w:r>
        <w:t>(1)</w:t>
      </w:r>
      <w:r>
        <w:tab/>
        <w:t>The New Measure dialog will show VSAC Username and VSAC Password fields.</w:t>
      </w:r>
    </w:p>
    <w:p w14:paraId="0277F25E" w14:textId="77777777" w:rsidR="00C34ED1" w:rsidRDefault="00A628CE">
      <w:pPr>
        <w:pStyle w:val="NumberedList"/>
        <w:numPr>
          <w:ilvl w:val="1"/>
          <w:numId w:val="50"/>
        </w:numPr>
        <w:ind w:left="1080"/>
      </w:pPr>
      <w:r>
        <w:t>Enter your VSAC credentials.</w:t>
      </w:r>
    </w:p>
    <w:p w14:paraId="4E99A430" w14:textId="77777777" w:rsidR="00C34ED1" w:rsidRDefault="00A628CE">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14:paraId="773CAD70" w14:textId="77777777" w:rsidR="00C34ED1" w:rsidRDefault="00A628CE">
      <w:pPr>
        <w:pStyle w:val="NumberedList"/>
        <w:numPr>
          <w:ilvl w:val="1"/>
          <w:numId w:val="50"/>
        </w:numPr>
        <w:ind w:left="1080"/>
      </w:pPr>
      <w:r>
        <w:t>Specify if the measure is eligible professional (EP) or eligible hospital (EH).</w:t>
      </w:r>
    </w:p>
    <w:p w14:paraId="6DD69706" w14:textId="77777777" w:rsidR="00C34ED1" w:rsidRDefault="00A628CE">
      <w:pPr>
        <w:pStyle w:val="NumberedList"/>
        <w:numPr>
          <w:ilvl w:val="1"/>
          <w:numId w:val="50"/>
        </w:numPr>
        <w:ind w:left="1080"/>
      </w:pPr>
      <w:r>
        <w:t>Specify if the measure is Patient-based or Episode of Care.</w:t>
      </w:r>
    </w:p>
    <w:p w14:paraId="5C6CAC67" w14:textId="77777777" w:rsidR="00C34ED1" w:rsidRDefault="00A628CE">
      <w:pPr>
        <w:pStyle w:val="NumberedList"/>
        <w:numPr>
          <w:ilvl w:val="1"/>
          <w:numId w:val="50"/>
        </w:numPr>
        <w:ind w:left="1080"/>
      </w:pPr>
      <w:r>
        <w:t>Click the “Load” button.</w:t>
      </w:r>
    </w:p>
    <w:p w14:paraId="501EC28F" w14:textId="77777777" w:rsidR="00C34ED1" w:rsidRDefault="00A628CE">
      <w:pPr>
        <w:pStyle w:val="Figure"/>
        <w:rPr>
          <w:b w:val="0"/>
        </w:rPr>
      </w:pPr>
      <w:r>
        <w:rPr>
          <w:noProof/>
        </w:rPr>
        <w:lastRenderedPageBreak/>
        <w:drawing>
          <wp:inline distT="0" distB="0" distL="0" distR="0" wp14:anchorId="279E12C6" wp14:editId="7642FA7C">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14:paraId="471ACB4E" w14:textId="77670CB3" w:rsidR="00C34ED1" w:rsidRDefault="00A628CE">
      <w:pPr>
        <w:pStyle w:val="FigureCaption"/>
      </w:pPr>
      <w:bookmarkStart w:id="94" w:name="_Toc467271997"/>
      <w:r>
        <w:t xml:space="preserve">Figure </w:t>
      </w:r>
      <w:fldSimple w:instr=" SEQ Figure \* ARABIC ">
        <w:r w:rsidR="00551D04">
          <w:rPr>
            <w:noProof/>
          </w:rPr>
          <w:t>7</w:t>
        </w:r>
      </w:fldSimple>
      <w:r>
        <w:t>. New Measure Dialog – XML File</w:t>
      </w:r>
      <w:bookmarkEnd w:id="94"/>
    </w:p>
    <w:p w14:paraId="69F643A1" w14:textId="639741A9" w:rsidR="00C34ED1" w:rsidRDefault="00A628CE">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rsidR="00551D04">
          <w:t xml:space="preserve">Figure </w:t>
        </w:r>
        <w:r w:rsidR="00551D04">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14:paraId="278D5E97" w14:textId="77777777" w:rsidR="00C34ED1" w:rsidRDefault="00A628CE">
      <w:pPr>
        <w:pStyle w:val="Figure"/>
        <w:rPr>
          <w:b w:val="0"/>
        </w:rPr>
      </w:pPr>
      <w:r>
        <w:rPr>
          <w:noProof/>
        </w:rPr>
        <w:drawing>
          <wp:inline distT="0" distB="0" distL="0" distR="0" wp14:anchorId="02906EF9" wp14:editId="79FDE6BF">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14:paraId="75729E4B" w14:textId="3C85F3C2" w:rsidR="00C34ED1" w:rsidRDefault="00A628CE">
      <w:pPr>
        <w:pStyle w:val="FigureCaption"/>
      </w:pPr>
      <w:bookmarkStart w:id="95" w:name="_Ref459099953"/>
      <w:bookmarkStart w:id="96" w:name="_Toc467271998"/>
      <w:r>
        <w:t xml:space="preserve">Figure </w:t>
      </w:r>
      <w:fldSimple w:instr=" SEQ Figure \* ARABIC ">
        <w:r w:rsidR="00551D04">
          <w:rPr>
            <w:noProof/>
          </w:rPr>
          <w:t>8</w:t>
        </w:r>
      </w:fldSimple>
      <w:bookmarkEnd w:id="95"/>
      <w:r>
        <w:t xml:space="preserve">. </w:t>
      </w:r>
      <w:bookmarkStart w:id="97" w:name="_Toc439154844"/>
      <w:r>
        <w:t>Finalize Measure Dialog</w:t>
      </w:r>
      <w:bookmarkEnd w:id="96"/>
      <w:bookmarkEnd w:id="97"/>
    </w:p>
    <w:p w14:paraId="492FA279" w14:textId="77777777" w:rsidR="00C34ED1" w:rsidRDefault="00A628CE">
      <w:pPr>
        <w:pStyle w:val="Heading2"/>
      </w:pPr>
      <w:bookmarkStart w:id="98" w:name="_Toc439155304"/>
      <w:bookmarkStart w:id="99" w:name="_Toc439155666"/>
      <w:bookmarkStart w:id="100" w:name="_Toc439155746"/>
      <w:bookmarkStart w:id="101" w:name="_Toc439156655"/>
      <w:bookmarkStart w:id="102" w:name="_Toc439157821"/>
      <w:bookmarkStart w:id="103" w:name="_Toc439158065"/>
      <w:bookmarkStart w:id="104" w:name="_Toc439158247"/>
      <w:bookmarkStart w:id="105" w:name="_Toc439922486"/>
      <w:bookmarkStart w:id="106" w:name="_Toc439923956"/>
      <w:bookmarkStart w:id="107" w:name="_Toc439924025"/>
      <w:bookmarkStart w:id="108" w:name="_Toc467271956"/>
      <w:bookmarkEnd w:id="98"/>
      <w:bookmarkEnd w:id="99"/>
      <w:bookmarkEnd w:id="100"/>
      <w:bookmarkEnd w:id="101"/>
      <w:bookmarkEnd w:id="102"/>
      <w:bookmarkEnd w:id="103"/>
      <w:bookmarkEnd w:id="104"/>
      <w:bookmarkEnd w:id="105"/>
      <w:bookmarkEnd w:id="106"/>
      <w:bookmarkEnd w:id="107"/>
      <w:r>
        <w:lastRenderedPageBreak/>
        <w:t>Updating a Measure</w:t>
      </w:r>
      <w:bookmarkEnd w:id="108"/>
    </w:p>
    <w:p w14:paraId="4378E648" w14:textId="77777777" w:rsidR="00C34ED1" w:rsidRDefault="00A628CE">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14:paraId="10272855" w14:textId="34CEF815" w:rsidR="00C34ED1" w:rsidRDefault="00A628CE">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rsidR="00551D04">
          <w:t xml:space="preserve">Figure </w:t>
        </w:r>
        <w:r w:rsidR="00551D04">
          <w:rPr>
            <w:noProof/>
          </w:rPr>
          <w:t>9</w:t>
        </w:r>
      </w:fldSimple>
      <w:r>
        <w:t>.</w:t>
      </w:r>
    </w:p>
    <w:p w14:paraId="494305FE" w14:textId="77777777" w:rsidR="00C34ED1" w:rsidRDefault="00A628CE">
      <w:pPr>
        <w:pStyle w:val="NumberedList"/>
        <w:numPr>
          <w:ilvl w:val="0"/>
          <w:numId w:val="32"/>
        </w:numPr>
      </w:pPr>
      <w:r>
        <w:t>Select a new MAT export zip with the updated measure definition.</w:t>
      </w:r>
    </w:p>
    <w:p w14:paraId="2B49B532" w14:textId="77777777" w:rsidR="00C34ED1" w:rsidRDefault="00A628CE">
      <w:pPr>
        <w:pStyle w:val="NumberedList"/>
        <w:numPr>
          <w:ilvl w:val="0"/>
          <w:numId w:val="32"/>
        </w:numPr>
      </w:pPr>
      <w:r>
        <w:t>Update the episode of care if it has changed.</w:t>
      </w:r>
    </w:p>
    <w:p w14:paraId="45B9036C" w14:textId="77777777" w:rsidR="00C34ED1" w:rsidRDefault="00A628CE">
      <w:pPr>
        <w:pStyle w:val="NumberedList"/>
        <w:spacing w:after="240"/>
      </w:pPr>
      <w:r>
        <w:t>Click the “Load” button to load the new version of the measure.</w:t>
      </w:r>
    </w:p>
    <w:p w14:paraId="65C53247" w14:textId="77777777" w:rsidR="00C34ED1" w:rsidRDefault="00A628CE">
      <w:pPr>
        <w:pStyle w:val="Figure"/>
        <w:rPr>
          <w:b w:val="0"/>
        </w:rPr>
      </w:pPr>
      <w:r>
        <w:rPr>
          <w:noProof/>
        </w:rPr>
        <w:drawing>
          <wp:inline distT="0" distB="0" distL="0" distR="0" wp14:anchorId="1C8A389C" wp14:editId="7DAA6F97">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14:paraId="5926CB26" w14:textId="1AC7D9AE" w:rsidR="00C34ED1" w:rsidRDefault="00A628CE">
      <w:pPr>
        <w:pStyle w:val="FigureCaption"/>
      </w:pPr>
      <w:bookmarkStart w:id="109" w:name="_Ref459100171"/>
      <w:bookmarkStart w:id="110" w:name="_Toc467271999"/>
      <w:r>
        <w:t xml:space="preserve">Figure </w:t>
      </w:r>
      <w:fldSimple w:instr=" SEQ Figure \* ARABIC ">
        <w:r w:rsidR="00551D04">
          <w:rPr>
            <w:noProof/>
          </w:rPr>
          <w:t>9</w:t>
        </w:r>
      </w:fldSimple>
      <w:bookmarkEnd w:id="109"/>
      <w:r>
        <w:t>. Updating Measure Dialog</w:t>
      </w:r>
      <w:bookmarkEnd w:id="110"/>
    </w:p>
    <w:p w14:paraId="404C4639" w14:textId="77777777" w:rsidR="00C34ED1" w:rsidRDefault="00A628CE">
      <w:pPr>
        <w:pStyle w:val="Heading2"/>
      </w:pPr>
      <w:bookmarkStart w:id="111" w:name="_Toc439155306"/>
      <w:bookmarkStart w:id="112" w:name="_Toc439155668"/>
      <w:bookmarkStart w:id="113" w:name="_Toc439155748"/>
      <w:bookmarkStart w:id="114" w:name="_Toc439156657"/>
      <w:bookmarkStart w:id="115" w:name="_Toc439157823"/>
      <w:bookmarkStart w:id="116" w:name="_Toc439158067"/>
      <w:bookmarkStart w:id="117" w:name="_Toc439158249"/>
      <w:bookmarkStart w:id="118" w:name="_Toc439922488"/>
      <w:bookmarkStart w:id="119" w:name="_Toc439923958"/>
      <w:bookmarkStart w:id="120" w:name="_Toc439924027"/>
      <w:bookmarkStart w:id="121" w:name="_Toc467271957"/>
      <w:bookmarkEnd w:id="111"/>
      <w:bookmarkEnd w:id="112"/>
      <w:bookmarkEnd w:id="113"/>
      <w:bookmarkEnd w:id="114"/>
      <w:bookmarkEnd w:id="115"/>
      <w:bookmarkEnd w:id="116"/>
      <w:bookmarkEnd w:id="117"/>
      <w:bookmarkEnd w:id="118"/>
      <w:bookmarkEnd w:id="119"/>
      <w:bookmarkEnd w:id="120"/>
      <w:r>
        <w:t>Creating Synthetic Test Records</w:t>
      </w:r>
      <w:bookmarkEnd w:id="121"/>
    </w:p>
    <w:p w14:paraId="492ED53E" w14:textId="0DD7D520" w:rsidR="00C34ED1" w:rsidRDefault="00A628CE">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ins w:id="122" w:author="Tohline, Chris" w:date="2016-12-02T15:38:00Z">
        <w:r w:rsidR="00551D04">
          <w:fldChar w:fldCharType="begin"/>
        </w:r>
        <w:r w:rsidR="00551D04">
          <w:instrText xml:space="preserve"> REF _Ref468456447 </w:instrText>
        </w:r>
      </w:ins>
      <w:r w:rsidR="00551D04">
        <w:fldChar w:fldCharType="separate"/>
      </w:r>
      <w:ins w:id="123" w:author="Tohline, Chris" w:date="2016-12-02T15:38:00Z">
        <w:r w:rsidR="00551D04">
          <w:t xml:space="preserve">Figure </w:t>
        </w:r>
        <w:r w:rsidR="00551D04">
          <w:rPr>
            <w:noProof/>
          </w:rPr>
          <w:t>16</w:t>
        </w:r>
        <w:r w:rsidR="00551D04">
          <w:fldChar w:fldCharType="end"/>
        </w:r>
      </w:ins>
      <w:fldSimple w:instr=" REF _Ref440364143  ">
        <w:del w:id="124" w:author="Tohline, Chris" w:date="2016-12-02T15:36:00Z">
          <w:r w:rsidDel="00551D04">
            <w:delText xml:space="preserve">Figure </w:delText>
          </w:r>
          <w:r w:rsidDel="00551D04">
            <w:rPr>
              <w:noProof/>
            </w:rPr>
            <w:delText>15</w:delText>
          </w:r>
        </w:del>
      </w:fldSimple>
      <w:r>
        <w:t xml:space="preserve">. For more information, reference Section </w:t>
      </w:r>
      <w:fldSimple w:instr=" REF _Ref459208168 \r  ">
        <w:r w:rsidR="00551D04">
          <w:t>5</w:t>
        </w:r>
      </w:fldSimple>
      <w:r>
        <w:t xml:space="preserve">, </w:t>
      </w:r>
      <w:r>
        <w:rPr>
          <w:i/>
        </w:rPr>
        <w:t>Building a Patient Test Record.</w:t>
      </w:r>
    </w:p>
    <w:p w14:paraId="24B791E1" w14:textId="1D1CC0CE" w:rsidR="00C34ED1" w:rsidRDefault="00A628CE">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w:t>
      </w:r>
      <w:r>
        <w:lastRenderedPageBreak/>
        <w:t xml:space="preserve">percentage of patients associated with the measure 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rsidR="00551D04">
          <w:t xml:space="preserve">Figure </w:t>
        </w:r>
        <w:r w:rsidR="00551D04">
          <w:rPr>
            <w:noProof/>
          </w:rPr>
          <w:t>10</w:t>
        </w:r>
      </w:fldSimple>
      <w:r>
        <w:t xml:space="preserve"> in Section </w:t>
      </w:r>
      <w:fldSimple w:instr=" REF _Ref459208213 \r  ">
        <w:r w:rsidR="00551D04">
          <w:t>4</w:t>
        </w:r>
      </w:fldSimple>
      <w:r>
        <w:t>, shows more detailed results for a measure.</w:t>
      </w:r>
    </w:p>
    <w:p w14:paraId="31641CDC" w14:textId="77777777" w:rsidR="00C34ED1" w:rsidRDefault="00C34ED1"/>
    <w:p w14:paraId="68B3FFA2" w14:textId="77777777" w:rsidR="00C34ED1" w:rsidRDefault="00C34ED1">
      <w:pPr>
        <w:sectPr w:rsidR="00C34ED1">
          <w:pgSz w:w="12240" w:h="15840" w:code="1"/>
          <w:pgMar w:top="1440" w:right="1440" w:bottom="1440" w:left="1440" w:header="504" w:footer="504" w:gutter="0"/>
          <w:cols w:space="720"/>
          <w:titlePg/>
          <w:docGrid w:linePitch="360"/>
        </w:sectPr>
      </w:pPr>
    </w:p>
    <w:p w14:paraId="5C62D047" w14:textId="77777777" w:rsidR="00C34ED1" w:rsidRDefault="00A628CE">
      <w:pPr>
        <w:pStyle w:val="Heading1"/>
      </w:pPr>
      <w:bookmarkStart w:id="125" w:name="_Toc465345867"/>
      <w:bookmarkStart w:id="126" w:name="_Toc465345868"/>
      <w:bookmarkStart w:id="127" w:name="_Ref459207928"/>
      <w:bookmarkStart w:id="128" w:name="_Ref459208213"/>
      <w:bookmarkStart w:id="129" w:name="_Toc467271958"/>
      <w:bookmarkEnd w:id="125"/>
      <w:bookmarkEnd w:id="126"/>
      <w:r>
        <w:lastRenderedPageBreak/>
        <w:t>Measure Results View</w:t>
      </w:r>
      <w:bookmarkEnd w:id="127"/>
      <w:bookmarkEnd w:id="128"/>
      <w:bookmarkEnd w:id="129"/>
    </w:p>
    <w:p w14:paraId="55DD193F" w14:textId="77777777" w:rsidR="00C34ED1" w:rsidRDefault="00A628CE">
      <w:pPr>
        <w:pStyle w:val="Heading2"/>
      </w:pPr>
      <w:bookmarkStart w:id="130" w:name="_Toc467271959"/>
      <w:r>
        <w:t>Overview</w:t>
      </w:r>
      <w:bookmarkEnd w:id="130"/>
    </w:p>
    <w:p w14:paraId="1E1E5D7B" w14:textId="58C8F2B6" w:rsidR="00C34ED1" w:rsidRDefault="00A628CE">
      <w:r>
        <w:t xml:space="preserve">As shown in </w:t>
      </w:r>
      <w:fldSimple w:instr=" REF _Ref459100358   \* MERGEFORMAT ">
        <w:r w:rsidR="00551D04">
          <w:t xml:space="preserve">Figure </w:t>
        </w:r>
        <w:r w:rsidR="00551D04">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14:paraId="0DF4F820" w14:textId="77777777" w:rsidR="00C34ED1" w:rsidRDefault="00A628CE">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14:paraId="09DF9F32" w14:textId="2F9989A2" w:rsidR="00C34ED1" w:rsidRDefault="00A628CE">
      <w:r>
        <w:t xml:space="preserve">The following UI elements appear at the top of the Measure View page (indicated by their item numbers in </w:t>
      </w:r>
      <w:fldSimple w:instr=" REF _Ref459100358  \* MERGEFORMAT ">
        <w:r w:rsidR="00551D04">
          <w:t xml:space="preserve">Figure </w:t>
        </w:r>
        <w:r w:rsidR="00551D04">
          <w:rPr>
            <w:noProof/>
          </w:rPr>
          <w:t>10</w:t>
        </w:r>
      </w:fldSimple>
      <w:r>
        <w:t>):</w:t>
      </w:r>
    </w:p>
    <w:p w14:paraId="62EB0426" w14:textId="77777777" w:rsidR="00C34ED1" w:rsidRDefault="00A628CE">
      <w:pPr>
        <w:pStyle w:val="NumberedList"/>
        <w:numPr>
          <w:ilvl w:val="0"/>
          <w:numId w:val="41"/>
        </w:numPr>
      </w:pPr>
      <w:r>
        <w:t>Measure Title – Displays the title and description of the measure.</w:t>
      </w:r>
    </w:p>
    <w:p w14:paraId="6D0B0E7A" w14:textId="77777777" w:rsidR="00C34ED1" w:rsidRDefault="00A628CE">
      <w:pPr>
        <w:pStyle w:val="NumberedList"/>
        <w:numPr>
          <w:ilvl w:val="0"/>
          <w:numId w:val="32"/>
        </w:numPr>
      </w:pPr>
      <w:r>
        <w:t>Measure Actions – Allows the user to delete or update a measure definition, activate an alternate view of the measure logic, or open the Beta Clinical Quality Language (CQL) Learning Tool.</w:t>
      </w:r>
    </w:p>
    <w:p w14:paraId="5C375501" w14:textId="77777777" w:rsidR="00C34ED1" w:rsidRDefault="00A628CE">
      <w:pPr>
        <w:pStyle w:val="NumberedList"/>
        <w:numPr>
          <w:ilvl w:val="0"/>
          <w:numId w:val="32"/>
        </w:numPr>
      </w:pPr>
      <w:r>
        <w:t>Measure Complexity – Indicates the measure’s degree of complexity.</w:t>
      </w:r>
    </w:p>
    <w:p w14:paraId="51C4FCC6" w14:textId="77777777" w:rsidR="00C34ED1" w:rsidRDefault="00A628CE">
      <w:pPr>
        <w:pStyle w:val="NumberedList"/>
        <w:numPr>
          <w:ilvl w:val="0"/>
          <w:numId w:val="32"/>
        </w:numPr>
      </w:pPr>
      <w:r>
        <w:t>Measure Subpopulations or Stratifications – Allows access to different subpopulations or stratifications in the measure.</w:t>
      </w:r>
    </w:p>
    <w:p w14:paraId="0D2229F9" w14:textId="77777777" w:rsidR="00C34ED1" w:rsidRDefault="00A628CE">
      <w:pPr>
        <w:pStyle w:val="NumberedList"/>
        <w:numPr>
          <w:ilvl w:val="0"/>
          <w:numId w:val="32"/>
        </w:numPr>
      </w:pPr>
      <w:r>
        <w:t>Measure Logic – Displays a representation of the logic for the measure.</w:t>
      </w:r>
    </w:p>
    <w:p w14:paraId="72B0FA77" w14:textId="77777777" w:rsidR="00C34ED1" w:rsidRDefault="00A628CE">
      <w:pPr>
        <w:pStyle w:val="NumberedList"/>
        <w:numPr>
          <w:ilvl w:val="0"/>
          <w:numId w:val="32"/>
        </w:numPr>
      </w:pPr>
      <w:r>
        <w:t>Logic Highlighted With Coverage – Displays the logic for the measure, highlighting which lines of the measure are covered by the test patients.</w:t>
      </w:r>
    </w:p>
    <w:p w14:paraId="0A858C3D" w14:textId="77777777" w:rsidR="00C34ED1" w:rsidRDefault="00A628CE">
      <w:pPr>
        <w:pStyle w:val="NumberedList"/>
        <w:numPr>
          <w:ilvl w:val="0"/>
          <w:numId w:val="32"/>
        </w:numPr>
      </w:pPr>
      <w:r>
        <w:t>Patient Actions – Allows the user to export patient records and access the Patient Bank.</w:t>
      </w:r>
    </w:p>
    <w:p w14:paraId="4061ADF1" w14:textId="77777777" w:rsidR="00C34ED1" w:rsidRDefault="00A628CE">
      <w:pPr>
        <w:pStyle w:val="NumberedList"/>
        <w:numPr>
          <w:ilvl w:val="0"/>
          <w:numId w:val="32"/>
        </w:numPr>
      </w:pPr>
      <w:r>
        <w:t>Percent Successful – Displays the percent of patients currently meeting expectations for the measure.</w:t>
      </w:r>
    </w:p>
    <w:p w14:paraId="7E5ACFB6" w14:textId="77777777" w:rsidR="00C34ED1" w:rsidRDefault="00A628CE">
      <w:pPr>
        <w:pStyle w:val="NumberedList"/>
        <w:numPr>
          <w:ilvl w:val="0"/>
          <w:numId w:val="32"/>
        </w:numPr>
      </w:pPr>
      <w:r>
        <w:t>Patients Passing Count – Displays the current number of patients meeting expectations over the total number of patients in the test deck for the measure.</w:t>
      </w:r>
    </w:p>
    <w:p w14:paraId="7CDF7F29" w14:textId="77777777" w:rsidR="00C34ED1" w:rsidRDefault="00A628CE">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14:paraId="15817BAD" w14:textId="559789D6" w:rsidR="00B51125" w:rsidRDefault="00A628CE" w:rsidP="00CB4914">
      <w:pPr>
        <w:pStyle w:val="NumberedList"/>
        <w:numPr>
          <w:ilvl w:val="0"/>
          <w:numId w:val="32"/>
        </w:numPr>
      </w:pPr>
      <w:r>
        <w:t>Add Patient – Allows the addition of a new patient to the test deck for this measure.</w:t>
      </w:r>
    </w:p>
    <w:p w14:paraId="237263C8" w14:textId="77777777" w:rsidR="00C34ED1" w:rsidRDefault="00A628CE">
      <w:pPr>
        <w:pStyle w:val="NumberedList"/>
        <w:numPr>
          <w:ilvl w:val="0"/>
          <w:numId w:val="32"/>
        </w:numPr>
      </w:pPr>
      <w:r>
        <w:t>Failing Patient – Displays an example of a patient that is not currently meeting expectations for the measure.</w:t>
      </w:r>
    </w:p>
    <w:p w14:paraId="766AB184" w14:textId="77777777" w:rsidR="00C34ED1" w:rsidRDefault="00A628CE">
      <w:pPr>
        <w:pStyle w:val="NumberedList"/>
        <w:numPr>
          <w:ilvl w:val="0"/>
          <w:numId w:val="32"/>
        </w:numPr>
      </w:pPr>
      <w:r>
        <w:t>Passing Patient – Displays an example of a patient that is meeting expectations.</w:t>
      </w:r>
    </w:p>
    <w:p w14:paraId="76290831" w14:textId="77777777" w:rsidR="00C34ED1" w:rsidRDefault="00A628CE">
      <w:pPr>
        <w:pStyle w:val="NumberedList"/>
        <w:numPr>
          <w:ilvl w:val="0"/>
          <w:numId w:val="32"/>
        </w:numPr>
      </w:pPr>
      <w:r>
        <w:lastRenderedPageBreak/>
        <w:t>Patient Name – Displays the name given to the patient.</w:t>
      </w:r>
    </w:p>
    <w:p w14:paraId="1F2C27BB" w14:textId="77777777" w:rsidR="00C34ED1" w:rsidRDefault="00A628CE">
      <w:pPr>
        <w:pStyle w:val="NumberedList"/>
        <w:numPr>
          <w:ilvl w:val="0"/>
          <w:numId w:val="32"/>
        </w:numPr>
      </w:pPr>
      <w:r>
        <w:t>Patient Status – Displays PASS or FAIL to indicate if the patient is meeting expectations.</w:t>
      </w:r>
    </w:p>
    <w:p w14:paraId="7BFCE202" w14:textId="77777777" w:rsidR="00C34ED1" w:rsidRDefault="00A628CE">
      <w:pPr>
        <w:pStyle w:val="NumberedList"/>
      </w:pPr>
      <w:r>
        <w:t>Expand Patient Results Button – Displays the calculation details of a patient. This display will show the expected and actual values for the patient against the measure.</w:t>
      </w:r>
    </w:p>
    <w:p w14:paraId="2F7765F5" w14:textId="77777777" w:rsidR="00C34ED1" w:rsidRDefault="00A628CE">
      <w:pPr>
        <w:pStyle w:val="NumberedList"/>
      </w:pPr>
      <w:r>
        <w:t>Measure Details – Clicking this button navigates the user to the Measure Details view. This is the current view.</w:t>
      </w:r>
    </w:p>
    <w:p w14:paraId="128F2BF8" w14:textId="5E9165D9" w:rsidR="00C34ED1" w:rsidRDefault="00A628CE">
      <w:pPr>
        <w:pStyle w:val="NumberedList"/>
        <w:spacing w:after="240"/>
        <w:rPr>
          <w:ins w:id="131" w:author="Tohline, Chris" w:date="2016-12-09T17:41:00Z"/>
        </w:rPr>
      </w:pPr>
      <w:r>
        <w:t>Patient Dashboard – Clicking this button navigates the user to the Patient Dashboard view. This view is explained in greater detail in Section</w:t>
      </w:r>
      <w:ins w:id="132" w:author="Tohline, Chris" w:date="2016-12-09T17:45:00Z">
        <w:r w:rsidR="00CB4914">
          <w:t xml:space="preserve"> </w:t>
        </w:r>
      </w:ins>
      <w:del w:id="133" w:author="Tohline, Chris" w:date="2016-12-09T17:45:00Z">
        <w:r w:rsidDel="00CB4914">
          <w:delText xml:space="preserve"> </w:delText>
        </w:r>
        <w:r w:rsidDel="00CB4914">
          <w:fldChar w:fldCharType="begin"/>
        </w:r>
        <w:r w:rsidDel="00CB4914">
          <w:delInstrText xml:space="preserve"> REF _Ref464544871 \w \h </w:delInstrText>
        </w:r>
        <w:r w:rsidDel="00CB4914">
          <w:fldChar w:fldCharType="separate"/>
        </w:r>
        <w:r w:rsidR="00551D04" w:rsidDel="00CB4914">
          <w:delText>6</w:delText>
        </w:r>
        <w:r w:rsidDel="00CB4914">
          <w:fldChar w:fldCharType="end"/>
        </w:r>
      </w:del>
      <w:ins w:id="134" w:author="Tohline, Chris" w:date="2016-12-09T17:45:00Z">
        <w:r w:rsidR="00CB4914">
          <w:fldChar w:fldCharType="begin"/>
        </w:r>
        <w:r w:rsidR="00CB4914">
          <w:instrText xml:space="preserve"> REF _Ref469068854 \r </w:instrText>
        </w:r>
      </w:ins>
      <w:r w:rsidR="00CB4914">
        <w:fldChar w:fldCharType="separate"/>
      </w:r>
      <w:ins w:id="135" w:author="Tohline, Chris" w:date="2016-12-09T17:45:00Z">
        <w:r w:rsidR="00CB4914">
          <w:t>7</w:t>
        </w:r>
        <w:r w:rsidR="00CB4914">
          <w:fldChar w:fldCharType="end"/>
        </w:r>
      </w:ins>
      <w:r>
        <w:t>.</w:t>
      </w:r>
    </w:p>
    <w:p w14:paraId="44ADA008" w14:textId="5F5A9955" w:rsidR="00CB4914" w:rsidRDefault="00CB4914" w:rsidP="00CB4914">
      <w:pPr>
        <w:pStyle w:val="NumberedList"/>
      </w:pPr>
      <w:ins w:id="136" w:author="Tohline, Chris" w:date="2016-12-09T17:42:00Z">
        <w:r w:rsidRPr="00CB4914">
          <w:t>Measure Upload History – Displays a list of each time the measure was uploaded, and whether the patients passed or failed at that point in time.</w:t>
        </w:r>
      </w:ins>
      <w:ins w:id="137" w:author="Tohline, Chris" w:date="2016-12-09T17:44:00Z">
        <w:r>
          <w:t xml:space="preserve"> This view is explained in greater detail in Section </w:t>
        </w:r>
        <w:r>
          <w:fldChar w:fldCharType="begin"/>
        </w:r>
        <w:r>
          <w:instrText xml:space="preserve"> REF _Ref469068821 \r </w:instrText>
        </w:r>
      </w:ins>
      <w:r>
        <w:fldChar w:fldCharType="separate"/>
      </w:r>
      <w:ins w:id="138" w:author="Tohline, Chris" w:date="2016-12-09T17:44:00Z">
        <w:r>
          <w:t>6</w:t>
        </w:r>
        <w:r>
          <w:fldChar w:fldCharType="end"/>
        </w:r>
        <w:r>
          <w:t>.</w:t>
        </w:r>
      </w:ins>
    </w:p>
    <w:p w14:paraId="199672E8" w14:textId="226A4FAA" w:rsidR="00C34ED1" w:rsidRDefault="00C6554A">
      <w:pPr>
        <w:pStyle w:val="Figure"/>
        <w:rPr>
          <w:b w:val="0"/>
        </w:rPr>
      </w:pPr>
      <w:ins w:id="139" w:author="Tohline, Chris" w:date="2016-12-09T17:54:00Z">
        <w:r>
          <w:rPr>
            <w:noProof/>
          </w:rPr>
          <w:lastRenderedPageBreak/>
          <w:drawing>
            <wp:inline distT="0" distB="0" distL="0" distR="0" wp14:anchorId="07CE606C" wp14:editId="27250DCB">
              <wp:extent cx="6135624" cy="3950208"/>
              <wp:effectExtent l="19050" t="19050" r="1778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5624" cy="3950208"/>
                      </a:xfrm>
                      <a:prstGeom prst="rect">
                        <a:avLst/>
                      </a:prstGeom>
                      <a:ln>
                        <a:solidFill>
                          <a:schemeClr val="tx1"/>
                        </a:solidFill>
                      </a:ln>
                    </pic:spPr>
                  </pic:pic>
                </a:graphicData>
              </a:graphic>
            </wp:inline>
          </w:drawing>
        </w:r>
      </w:ins>
      <w:del w:id="140" w:author="Tohline, Chris" w:date="2016-12-09T17:55:00Z">
        <w:r w:rsidR="00A628CE" w:rsidDel="00C6554A">
          <w:rPr>
            <w:noProof/>
          </w:rPr>
          <w:drawing>
            <wp:inline distT="0" distB="0" distL="0" distR="0" wp14:anchorId="426A83AD" wp14:editId="637EEBB2">
              <wp:extent cx="6134735" cy="3770633"/>
              <wp:effectExtent l="25400" t="25400" r="37465" b="13970"/>
              <wp:docPr id="34" name="Picture 34"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1822" cy="3781135"/>
                      </a:xfrm>
                      <a:prstGeom prst="rect">
                        <a:avLst/>
                      </a:prstGeom>
                      <a:ln>
                        <a:solidFill>
                          <a:schemeClr val="tx1"/>
                        </a:solidFill>
                      </a:ln>
                    </pic:spPr>
                  </pic:pic>
                </a:graphicData>
              </a:graphic>
            </wp:inline>
          </w:drawing>
        </w:r>
      </w:del>
    </w:p>
    <w:p w14:paraId="3BC2EF65" w14:textId="7DD5EAEB" w:rsidR="00C34ED1" w:rsidRDefault="00A628CE">
      <w:pPr>
        <w:pStyle w:val="FigureCaption"/>
      </w:pPr>
      <w:bookmarkStart w:id="141" w:name="_Ref459100358"/>
      <w:bookmarkStart w:id="142" w:name="_Ref459109233"/>
      <w:bookmarkStart w:id="143" w:name="_Toc467272000"/>
      <w:r>
        <w:t xml:space="preserve">Figure </w:t>
      </w:r>
      <w:fldSimple w:instr=" SEQ Figure \* ARABIC ">
        <w:r w:rsidR="00551D04">
          <w:rPr>
            <w:noProof/>
          </w:rPr>
          <w:t>10</w:t>
        </w:r>
      </w:fldSimple>
      <w:bookmarkEnd w:id="141"/>
      <w:r>
        <w:t>. Measure View</w:t>
      </w:r>
      <w:bookmarkEnd w:id="142"/>
      <w:bookmarkEnd w:id="143"/>
    </w:p>
    <w:p w14:paraId="4066C99D" w14:textId="6025584B" w:rsidR="00C34ED1" w:rsidRDefault="00A628CE">
      <w:r>
        <w:lastRenderedPageBreak/>
        <w:t xml:space="preserve">The following UI elements (indicated by their item numbers in </w:t>
      </w:r>
      <w:fldSimple w:instr=" REF _Ref459100555 ">
        <w:r w:rsidR="00551D04">
          <w:t xml:space="preserve">Figure </w:t>
        </w:r>
        <w:r w:rsidR="00551D04">
          <w:rPr>
            <w:noProof/>
          </w:rPr>
          <w:t>11</w:t>
        </w:r>
      </w:fldSimple>
      <w:r>
        <w:t>) appear at the bottom of the Measure View Page:</w:t>
      </w:r>
    </w:p>
    <w:p w14:paraId="4251504C" w14:textId="77777777" w:rsidR="00C34ED1" w:rsidRDefault="00A628CE">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14:paraId="4482394B" w14:textId="77777777" w:rsidR="00C34ED1" w:rsidRDefault="00A628CE">
      <w:pPr>
        <w:pStyle w:val="NumberedList"/>
      </w:pPr>
      <w:r>
        <w:t>Supplemental Data Elements – Any additional data elements that can be associated with a patient for a given measure. Generally, this includes non-medical patient demographic information.</w:t>
      </w:r>
    </w:p>
    <w:p w14:paraId="52DCC93D" w14:textId="77777777" w:rsidR="00C34ED1" w:rsidRDefault="00A628CE">
      <w:pPr>
        <w:pStyle w:val="Figure"/>
        <w:rPr>
          <w:b w:val="0"/>
        </w:rPr>
      </w:pPr>
      <w:r>
        <w:rPr>
          <w:noProof/>
        </w:rPr>
        <w:drawing>
          <wp:inline distT="0" distB="0" distL="0" distR="0" wp14:anchorId="720771AB" wp14:editId="22A096B2">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2517" cy="3286656"/>
                    </a:xfrm>
                    <a:prstGeom prst="rect">
                      <a:avLst/>
                    </a:prstGeom>
                    <a:ln>
                      <a:solidFill>
                        <a:schemeClr val="tx1"/>
                      </a:solidFill>
                    </a:ln>
                  </pic:spPr>
                </pic:pic>
              </a:graphicData>
            </a:graphic>
          </wp:inline>
        </w:drawing>
      </w:r>
    </w:p>
    <w:p w14:paraId="7B20FE93" w14:textId="6FF318AC" w:rsidR="00C34ED1" w:rsidRDefault="00A628CE">
      <w:pPr>
        <w:pStyle w:val="FigureCaption"/>
      </w:pPr>
      <w:bookmarkStart w:id="144" w:name="_Ref459100555"/>
      <w:bookmarkStart w:id="145" w:name="_Toc467272001"/>
      <w:r>
        <w:t xml:space="preserve">Figure </w:t>
      </w:r>
      <w:fldSimple w:instr=" SEQ Figure \* ARABIC ">
        <w:r w:rsidR="00551D04">
          <w:rPr>
            <w:noProof/>
          </w:rPr>
          <w:t>11</w:t>
        </w:r>
      </w:fldSimple>
      <w:bookmarkEnd w:id="144"/>
      <w:r>
        <w:t>. Measure Data Criteria and Supplemental Data Elements</w:t>
      </w:r>
      <w:bookmarkEnd w:id="145"/>
    </w:p>
    <w:p w14:paraId="3BD3504D" w14:textId="77777777" w:rsidR="00C34ED1" w:rsidRDefault="00A628CE">
      <w:pPr>
        <w:pStyle w:val="Heading2"/>
      </w:pPr>
      <w:bookmarkStart w:id="146" w:name="_Toc439158071"/>
      <w:bookmarkStart w:id="147" w:name="_Toc439158253"/>
      <w:bookmarkStart w:id="148" w:name="_Toc439922492"/>
      <w:bookmarkStart w:id="149" w:name="_Toc439923962"/>
      <w:bookmarkStart w:id="150" w:name="_Toc439924031"/>
      <w:bookmarkStart w:id="151" w:name="_Toc439158072"/>
      <w:bookmarkStart w:id="152" w:name="_Toc439158102"/>
      <w:bookmarkStart w:id="153" w:name="_Toc439158254"/>
      <w:bookmarkStart w:id="154" w:name="_Toc439158284"/>
      <w:bookmarkStart w:id="155" w:name="_Toc439158300"/>
      <w:bookmarkStart w:id="156" w:name="_Toc439158872"/>
      <w:bookmarkStart w:id="157" w:name="_Toc439226574"/>
      <w:bookmarkStart w:id="158" w:name="_Toc439685373"/>
      <w:bookmarkStart w:id="159" w:name="_Toc439685389"/>
      <w:bookmarkStart w:id="160" w:name="_Toc439919289"/>
      <w:bookmarkStart w:id="161" w:name="_Toc439919370"/>
      <w:bookmarkStart w:id="162" w:name="_Toc439922457"/>
      <w:bookmarkStart w:id="163" w:name="_Toc439922493"/>
      <w:bookmarkStart w:id="164" w:name="_Toc439922525"/>
      <w:bookmarkStart w:id="165" w:name="_Toc439923963"/>
      <w:bookmarkStart w:id="166" w:name="_Toc439923995"/>
      <w:bookmarkStart w:id="167" w:name="_Toc439924032"/>
      <w:bookmarkStart w:id="168" w:name="_Toc439924063"/>
      <w:bookmarkStart w:id="169" w:name="_Toc46727196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t>Measure Logic</w:t>
      </w:r>
      <w:bookmarkEnd w:id="169"/>
    </w:p>
    <w:p w14:paraId="34BC8067" w14:textId="77777777" w:rsidR="00C34ED1" w:rsidRDefault="00A628CE">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14:paraId="3E96AE82" w14:textId="40B7CBCE" w:rsidR="00C34ED1" w:rsidRDefault="00A628CE">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rsidR="00551D04">
          <w:t>4.4</w:t>
        </w:r>
      </w:fldSimple>
      <w:r>
        <w:t xml:space="preserve">, </w:t>
      </w:r>
      <w:r>
        <w:rPr>
          <w:i/>
        </w:rPr>
        <w:t>Calculation Results</w:t>
      </w:r>
      <w:r>
        <w:t>) and to visualize the test coverage of the measure logic.</w:t>
      </w:r>
    </w:p>
    <w:p w14:paraId="35B188D2" w14:textId="77777777" w:rsidR="00C34ED1" w:rsidRDefault="00A628CE">
      <w:pPr>
        <w:pStyle w:val="Heading2"/>
      </w:pPr>
      <w:bookmarkStart w:id="170" w:name="_Toc467271961"/>
      <w:r>
        <w:lastRenderedPageBreak/>
        <w:t>Creating a New Test Record</w:t>
      </w:r>
      <w:bookmarkEnd w:id="170"/>
    </w:p>
    <w:p w14:paraId="76DAA0B9" w14:textId="771EEDD1" w:rsidR="00C34ED1" w:rsidRDefault="00A628CE">
      <w:r>
        <w:t>To create a new test record, begin by clicking the “Add Patient” button (item #11) in the Measure View (</w:t>
      </w:r>
      <w:fldSimple w:instr=" REF _Ref459100358  ">
        <w:r w:rsidR="00551D04">
          <w:t xml:space="preserve">Figure </w:t>
        </w:r>
        <w:r w:rsidR="00551D04">
          <w:rPr>
            <w:noProof/>
          </w:rPr>
          <w:t>10</w:t>
        </w:r>
      </w:fldSimple>
      <w:r>
        <w:t xml:space="preserve">). This action opens the Patient Builder (shown in </w:t>
      </w:r>
      <w:ins w:id="171" w:author="Tohline, Chris" w:date="2016-12-02T15:40:00Z">
        <w:r w:rsidR="00551D04">
          <w:fldChar w:fldCharType="begin"/>
        </w:r>
        <w:r w:rsidR="00551D04">
          <w:instrText xml:space="preserve"> REF _Ref468456447 </w:instrText>
        </w:r>
      </w:ins>
      <w:r w:rsidR="00551D04">
        <w:fldChar w:fldCharType="separate"/>
      </w:r>
      <w:ins w:id="172" w:author="Tohline, Chris" w:date="2016-12-02T15:40:00Z">
        <w:r w:rsidR="00551D04">
          <w:t xml:space="preserve">Figure </w:t>
        </w:r>
        <w:r w:rsidR="00551D04">
          <w:rPr>
            <w:noProof/>
          </w:rPr>
          <w:t>16</w:t>
        </w:r>
        <w:r w:rsidR="00551D04">
          <w:fldChar w:fldCharType="end"/>
        </w:r>
      </w:ins>
      <w:fldSimple w:instr=" REF _Ref440364143  ">
        <w:del w:id="173" w:author="Tohline, Chris" w:date="2016-12-02T15:34:00Z">
          <w:r w:rsidDel="00551D04">
            <w:delText xml:space="preserve">Figure </w:delText>
          </w:r>
          <w:r w:rsidDel="00551D04">
            <w:rPr>
              <w:noProof/>
            </w:rPr>
            <w:delText>15</w:delText>
          </w:r>
        </w:del>
      </w:fldSimple>
      <w:r>
        <w:t>). Once a patient record has been created, the application returns the user to the Measure View where the user can evaluate the results of calculating the patient against the measure.</w:t>
      </w:r>
    </w:p>
    <w:p w14:paraId="3C54E181" w14:textId="77777777" w:rsidR="00C34ED1" w:rsidRDefault="00A628CE">
      <w:pPr>
        <w:pStyle w:val="Heading2"/>
        <w:keepLines/>
      </w:pPr>
      <w:bookmarkStart w:id="174" w:name="_Ref459207965"/>
      <w:bookmarkStart w:id="175" w:name="_Ref459208120"/>
      <w:bookmarkStart w:id="176" w:name="_Ref459208249"/>
      <w:bookmarkStart w:id="177" w:name="_Toc467271962"/>
      <w:r>
        <w:t>Calculation Results</w:t>
      </w:r>
      <w:bookmarkEnd w:id="174"/>
      <w:bookmarkEnd w:id="175"/>
      <w:bookmarkEnd w:id="176"/>
      <w:bookmarkEnd w:id="177"/>
    </w:p>
    <w:p w14:paraId="1F5BD4ED" w14:textId="0EEDF26D" w:rsidR="00C34ED1" w:rsidRDefault="00A628CE">
      <w:pPr>
        <w:keepNext/>
        <w:keepLines/>
      </w:pPr>
      <w:r>
        <w:t>Once the user has constructed a test patient record, the user can calculate that patient against the logic of the measure in the Measure View (</w:t>
      </w:r>
      <w:fldSimple w:instr=" REF _Ref459100358 ">
        <w:r w:rsidR="00551D04">
          <w:t xml:space="preserve">Figure </w:t>
        </w:r>
        <w:r w:rsidR="00551D04">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14:paraId="21045161" w14:textId="77777777" w:rsidR="00C34ED1" w:rsidRDefault="00A628CE">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3DB2C271" w14:textId="26E7A83C" w:rsidR="00C34ED1" w:rsidRDefault="00A628CE">
      <w:r>
        <w:t xml:space="preserve">The Expanded Results View employs the following UI elements (as indicated by their item numbers in </w:t>
      </w:r>
      <w:fldSimple w:instr=" REF _Ref459100788  ">
        <w:r w:rsidR="00551D04">
          <w:t xml:space="preserve">Figure </w:t>
        </w:r>
        <w:r w:rsidR="00551D04">
          <w:rPr>
            <w:noProof/>
          </w:rPr>
          <w:t>12</w:t>
        </w:r>
      </w:fldSimple>
      <w:r>
        <w:t>):</w:t>
      </w:r>
    </w:p>
    <w:p w14:paraId="0DDA387A" w14:textId="77777777" w:rsidR="00C34ED1" w:rsidRDefault="00A628CE">
      <w:pPr>
        <w:pStyle w:val="NumberedList"/>
        <w:numPr>
          <w:ilvl w:val="0"/>
          <w:numId w:val="42"/>
        </w:numPr>
      </w:pPr>
      <w:r>
        <w:t>Failing Population – A population for which the patient fails.</w:t>
      </w:r>
    </w:p>
    <w:p w14:paraId="07B5687B" w14:textId="77777777" w:rsidR="00C34ED1" w:rsidRDefault="00A628CE">
      <w:pPr>
        <w:pStyle w:val="NumberedList"/>
        <w:numPr>
          <w:ilvl w:val="0"/>
          <w:numId w:val="42"/>
        </w:numPr>
      </w:pPr>
      <w:r>
        <w:t>Passing Population – A population for which the patient passes.</w:t>
      </w:r>
    </w:p>
    <w:p w14:paraId="5575E716" w14:textId="77777777" w:rsidR="00C34ED1" w:rsidRDefault="00A628CE">
      <w:pPr>
        <w:pStyle w:val="NumberedList"/>
        <w:numPr>
          <w:ilvl w:val="0"/>
          <w:numId w:val="32"/>
        </w:numPr>
      </w:pPr>
      <w:r>
        <w:t>Population Column – A list of the population types.</w:t>
      </w:r>
    </w:p>
    <w:p w14:paraId="272F1DDF" w14:textId="77777777" w:rsidR="00C34ED1" w:rsidRDefault="00A628CE">
      <w:pPr>
        <w:pStyle w:val="NumberedList"/>
        <w:numPr>
          <w:ilvl w:val="0"/>
          <w:numId w:val="32"/>
        </w:numPr>
      </w:pPr>
      <w:r>
        <w:t>Expected Value – The user-defined expected value for the population.</w:t>
      </w:r>
    </w:p>
    <w:p w14:paraId="5599B68C" w14:textId="77777777" w:rsidR="00C34ED1" w:rsidRDefault="00A628CE">
      <w:pPr>
        <w:pStyle w:val="NumberedList"/>
        <w:numPr>
          <w:ilvl w:val="0"/>
          <w:numId w:val="32"/>
        </w:numPr>
      </w:pPr>
      <w:r>
        <w:t>Actual Value – The calculated value for that population.</w:t>
      </w:r>
    </w:p>
    <w:p w14:paraId="04FCFE17" w14:textId="77777777" w:rsidR="00C34ED1" w:rsidRDefault="00A628CE">
      <w:pPr>
        <w:pStyle w:val="NumberedList"/>
        <w:numPr>
          <w:ilvl w:val="0"/>
          <w:numId w:val="32"/>
        </w:numPr>
      </w:pPr>
      <w:r>
        <w:t>Edit Patient Button – Allows editing of the selected patient.</w:t>
      </w:r>
    </w:p>
    <w:p w14:paraId="78AC7B0A" w14:textId="77777777" w:rsidR="00C34ED1" w:rsidRDefault="00A628CE">
      <w:pPr>
        <w:pStyle w:val="NumberedList"/>
        <w:numPr>
          <w:ilvl w:val="0"/>
          <w:numId w:val="32"/>
        </w:numPr>
      </w:pPr>
      <w:r>
        <w:t>Clone Patient Button – Allows cloning of the selected patient.</w:t>
      </w:r>
    </w:p>
    <w:p w14:paraId="0BF921CD" w14:textId="77777777" w:rsidR="00C34ED1" w:rsidRDefault="00A628CE">
      <w:pPr>
        <w:pStyle w:val="NumberedList"/>
        <w:numPr>
          <w:ilvl w:val="0"/>
          <w:numId w:val="32"/>
        </w:numPr>
      </w:pPr>
      <w:r>
        <w:t>Delete Patient Button – Allows deleting of the selected patient.</w:t>
      </w:r>
    </w:p>
    <w:p w14:paraId="6F926FFD" w14:textId="77777777" w:rsidR="00C34ED1" w:rsidRDefault="00A628CE">
      <w:pPr>
        <w:pStyle w:val="NumberedList"/>
        <w:spacing w:after="240"/>
      </w:pPr>
      <w:r>
        <w:t>Share Patient Button – Allows sharing the selected patient to the Patient Bank. If already shared, this will display as “Unshare” and will allow the patient to be retracted from the Patient Bank.</w:t>
      </w:r>
    </w:p>
    <w:p w14:paraId="5FDF37CA" w14:textId="77777777" w:rsidR="00C34ED1" w:rsidRDefault="00A628CE">
      <w:pPr>
        <w:pStyle w:val="Figure"/>
        <w:rPr>
          <w:b w:val="0"/>
        </w:rPr>
      </w:pPr>
      <w:r>
        <w:rPr>
          <w:noProof/>
        </w:rPr>
        <w:lastRenderedPageBreak/>
        <w:drawing>
          <wp:inline distT="0" distB="0" distL="0" distR="0" wp14:anchorId="05C201F6" wp14:editId="7ED1DEEE">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14:paraId="116C3C64" w14:textId="115AF9E8" w:rsidR="00C34ED1" w:rsidRDefault="00A628CE">
      <w:pPr>
        <w:pStyle w:val="FigureCaption"/>
      </w:pPr>
      <w:bookmarkStart w:id="178" w:name="_Ref459100788"/>
      <w:bookmarkStart w:id="179" w:name="_Toc467272002"/>
      <w:r>
        <w:t xml:space="preserve">Figure </w:t>
      </w:r>
      <w:fldSimple w:instr=" SEQ Figure \* ARABIC ">
        <w:r w:rsidR="00551D04">
          <w:rPr>
            <w:noProof/>
          </w:rPr>
          <w:t>12</w:t>
        </w:r>
      </w:fldSimple>
      <w:bookmarkEnd w:id="178"/>
      <w:r>
        <w:t>. Expanded Results View</w:t>
      </w:r>
      <w:bookmarkEnd w:id="179"/>
    </w:p>
    <w:p w14:paraId="00559369" w14:textId="124372D2" w:rsidR="00C34ED1" w:rsidRDefault="00A628CE">
      <w:pPr>
        <w:spacing w:after="240"/>
      </w:pPr>
      <w:r>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14:paraId="6E04D6C5" w14:textId="77777777" w:rsidR="00C34ED1" w:rsidRDefault="00A628CE">
      <w:pPr>
        <w:pStyle w:val="Figure"/>
        <w:rPr>
          <w:b w:val="0"/>
        </w:rPr>
      </w:pPr>
      <w:r>
        <w:rPr>
          <w:noProof/>
        </w:rPr>
        <w:drawing>
          <wp:inline distT="0" distB="0" distL="0" distR="0" wp14:anchorId="546242E0" wp14:editId="58AC734D">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1"/>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B0232D" w14:textId="2C57514E" w:rsidR="00C34ED1" w:rsidRDefault="00A628CE">
      <w:pPr>
        <w:pStyle w:val="FigureCaption"/>
      </w:pPr>
      <w:bookmarkStart w:id="180" w:name="_Ref459100814"/>
      <w:bookmarkStart w:id="181" w:name="_Toc467272003"/>
      <w:r>
        <w:t xml:space="preserve">Figure </w:t>
      </w:r>
      <w:fldSimple w:instr=" SEQ Figure \* ARABIC ">
        <w:r w:rsidR="00551D04">
          <w:rPr>
            <w:noProof/>
          </w:rPr>
          <w:t>13</w:t>
        </w:r>
      </w:fldSimple>
      <w:bookmarkEnd w:id="180"/>
      <w:r>
        <w:t xml:space="preserve">. </w:t>
      </w:r>
      <w:bookmarkStart w:id="182" w:name="_Toc439154846"/>
      <w:r>
        <w:t>Logic Calculation Highlight – Passing Results</w:t>
      </w:r>
      <w:bookmarkEnd w:id="181"/>
      <w:bookmarkEnd w:id="182"/>
    </w:p>
    <w:p w14:paraId="624254E1" w14:textId="11DFD16C" w:rsidR="00C34ED1" w:rsidRDefault="00B144F8">
      <w:fldSimple w:instr=" REF _Ref459100814 ">
        <w:r w:rsidR="00551D04">
          <w:t xml:space="preserve">Figure </w:t>
        </w:r>
        <w:r w:rsidR="00551D04">
          <w:rPr>
            <w:noProof/>
          </w:rPr>
          <w:t>13</w:t>
        </w:r>
      </w:fldSimple>
      <w:r w:rsidR="00A628CE">
        <w:t xml:space="preserve"> shows the results of a single patient calculated against the measure logic. The highlighting of the measure logic for calculation is intended to provide a clearer understanding of </w:t>
      </w:r>
      <w:r w:rsidR="00A628CE">
        <w:lastRenderedPageBreak/>
        <w:t>why a patient is calculating to a specific population. The highlighting of the logic text uses the following indications of status:</w:t>
      </w:r>
    </w:p>
    <w:p w14:paraId="25BF2C48" w14:textId="77777777" w:rsidR="00C34ED1" w:rsidRDefault="00A628CE">
      <w:pPr>
        <w:pStyle w:val="BulletListMultiple"/>
        <w:spacing w:before="0" w:after="120"/>
      </w:pPr>
      <w:r>
        <w:t>Logic evaluated to TRUE – Green highlighting along with a checkmark icon</w:t>
      </w:r>
    </w:p>
    <w:p w14:paraId="32129941" w14:textId="77777777" w:rsidR="00C34ED1" w:rsidRDefault="00A628CE">
      <w:pPr>
        <w:pStyle w:val="BulletListMultiple"/>
        <w:spacing w:before="0" w:after="120"/>
      </w:pPr>
      <w:r>
        <w:t>Logic evaluated to FALSE – Red highlighting along with an “x” icon</w:t>
      </w:r>
    </w:p>
    <w:p w14:paraId="0E8E16F4" w14:textId="77777777" w:rsidR="00C34ED1" w:rsidRDefault="00A628CE">
      <w:pPr>
        <w:pStyle w:val="BulletListMultipleLast"/>
      </w:pPr>
      <w:r>
        <w:t>Unaligned Specific Occurrences – Red highlighting along with a bold red asterisk icon (“</w:t>
      </w:r>
      <w:r>
        <w:rPr>
          <w:b/>
          <w:szCs w:val="24"/>
        </w:rPr>
        <w:t>*</w:t>
      </w:r>
      <w:r>
        <w:t>”)</w:t>
      </w:r>
    </w:p>
    <w:p w14:paraId="7C1334ED" w14:textId="67C86D2A" w:rsidR="00C34ED1" w:rsidRDefault="00A628CE">
      <w:r>
        <w:t xml:space="preserve">The results of the calculation in </w:t>
      </w:r>
      <w:fldSimple w:instr=" REF _Ref459100814 ">
        <w:r w:rsidR="00551D04">
          <w:t xml:space="preserve">Figure </w:t>
        </w:r>
        <w:r w:rsidR="00551D04">
          <w:rPr>
            <w:noProof/>
          </w:rPr>
          <w:t>13</w:t>
        </w:r>
      </w:fldSimple>
      <w:r>
        <w:t xml:space="preserve"> are that the patient aligns with the logic of the initial patient population (IPP). The highlighting of the logic in </w:t>
      </w:r>
      <w:fldSimple w:instr=" REF _Ref459100814 ">
        <w:r w:rsidR="00551D04">
          <w:t xml:space="preserve">Figure </w:t>
        </w:r>
        <w:r w:rsidR="00551D04">
          <w:rPr>
            <w:noProof/>
          </w:rPr>
          <w:t>13</w:t>
        </w:r>
      </w:fldSimple>
      <w:r>
        <w:t xml:space="preserve"> indicates that every AND condition evaluated to true and at least one condition from each OR evaluated to true. Based on this calculation, the IPP evaluates to true for the patient.</w:t>
      </w:r>
    </w:p>
    <w:p w14:paraId="07E26156" w14:textId="77777777" w:rsidR="00C34ED1" w:rsidRDefault="00A628CE">
      <w:pPr>
        <w:pStyle w:val="Figure"/>
        <w:rPr>
          <w:b w:val="0"/>
        </w:rPr>
      </w:pPr>
      <w:r>
        <w:rPr>
          <w:noProof/>
        </w:rPr>
        <w:drawing>
          <wp:inline distT="0" distB="0" distL="0" distR="0" wp14:anchorId="6AD02856" wp14:editId="4EA8638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737325"/>
                    </a:xfrm>
                    <a:prstGeom prst="rect">
                      <a:avLst/>
                    </a:prstGeom>
                    <a:ln>
                      <a:solidFill>
                        <a:schemeClr val="tx1"/>
                      </a:solidFill>
                    </a:ln>
                  </pic:spPr>
                </pic:pic>
              </a:graphicData>
            </a:graphic>
          </wp:inline>
        </w:drawing>
      </w:r>
    </w:p>
    <w:p w14:paraId="12BCCFD3" w14:textId="2040DADD" w:rsidR="00C34ED1" w:rsidRDefault="00A628CE">
      <w:pPr>
        <w:pStyle w:val="FigureCaption"/>
      </w:pPr>
      <w:bookmarkStart w:id="183" w:name="_Ref459100823"/>
      <w:bookmarkStart w:id="184" w:name="_Toc467272004"/>
      <w:r>
        <w:t xml:space="preserve">Figure </w:t>
      </w:r>
      <w:fldSimple w:instr=" SEQ Figure \* ARABIC ">
        <w:r w:rsidR="00551D04">
          <w:rPr>
            <w:noProof/>
          </w:rPr>
          <w:t>14</w:t>
        </w:r>
      </w:fldSimple>
      <w:bookmarkEnd w:id="183"/>
      <w:r>
        <w:t>. Logic Calculation Highlight – Failing Results</w:t>
      </w:r>
      <w:bookmarkEnd w:id="184"/>
    </w:p>
    <w:p w14:paraId="707D923D" w14:textId="19CCCA51" w:rsidR="00C34ED1" w:rsidRDefault="00A628CE">
      <w:r>
        <w:t xml:space="preserve">In </w:t>
      </w:r>
      <w:fldSimple w:instr=" REF _Ref459100823  ">
        <w:r w:rsidR="00551D04">
          <w:t xml:space="preserve">Figure </w:t>
        </w:r>
        <w:r w:rsidR="00551D04">
          <w:rPr>
            <w:noProof/>
          </w:rPr>
          <w:t>14</w:t>
        </w:r>
      </w:fldSimple>
      <w:r>
        <w:t xml:space="preserve">, all the logical statements are highlighted in red, indicating that all statements evaluate to false. </w:t>
      </w:r>
      <w:fldSimple w:instr=" REF _Ref459100823  ">
        <w:r w:rsidR="00551D04">
          <w:t xml:space="preserve">Figure </w:t>
        </w:r>
        <w:r w:rsidR="00551D04">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rsidR="00551D04">
          <w:t xml:space="preserve">Figure </w:t>
        </w:r>
        <w:r w:rsidR="00551D04">
          <w:rPr>
            <w:noProof/>
          </w:rPr>
          <w:t>14</w:t>
        </w:r>
      </w:fldSimple>
      <w:r>
        <w:t xml:space="preserve"> indicate that the patient is not included in the IPP.</w:t>
      </w:r>
    </w:p>
    <w:p w14:paraId="1C601E08" w14:textId="77777777" w:rsidR="00C34ED1" w:rsidRDefault="00A628CE">
      <w:pPr>
        <w:pStyle w:val="Heading2"/>
      </w:pPr>
      <w:bookmarkStart w:id="185" w:name="_Toc467271963"/>
      <w:r>
        <w:t>Editing a Test Record</w:t>
      </w:r>
      <w:bookmarkEnd w:id="185"/>
    </w:p>
    <w:p w14:paraId="2E6CD3BA" w14:textId="0AD29459" w:rsidR="00C34ED1" w:rsidRDefault="00A628CE">
      <w:r>
        <w:t>The user can edit a test patient from the Measure View (</w:t>
      </w:r>
      <w:fldSimple w:instr=" REF _Ref459100358  ">
        <w:r w:rsidR="00551D04">
          <w:t xml:space="preserve">Figure </w:t>
        </w:r>
        <w:r w:rsidR="00551D04">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rsidR="00551D04">
          <w:t xml:space="preserve">Figure </w:t>
        </w:r>
        <w:r w:rsidR="00551D04">
          <w:rPr>
            <w:noProof/>
          </w:rPr>
          <w:t>12</w:t>
        </w:r>
      </w:fldSimple>
      <w:r>
        <w:t xml:space="preserve">), accessible after expanding the patient result. Clicking the “Edit” button opens the Patient Builder (as shown in </w:t>
      </w:r>
      <w:fldSimple w:instr=" REF _Ref440364143  ">
        <w:ins w:id="186" w:author="Tohline, Chris" w:date="2016-12-02T15:41:00Z">
          <w:r w:rsidR="00551D04">
            <w:rPr>
              <w:b/>
              <w:bCs/>
            </w:rPr>
            <w:fldChar w:fldCharType="begin"/>
          </w:r>
          <w:r w:rsidR="00551D04">
            <w:instrText xml:space="preserve"> REF _Ref468456447 </w:instrText>
          </w:r>
        </w:ins>
        <w:r w:rsidR="00551D04">
          <w:rPr>
            <w:b/>
            <w:bCs/>
          </w:rPr>
          <w:fldChar w:fldCharType="separate"/>
        </w:r>
        <w:ins w:id="187" w:author="Tohline, Chris" w:date="2016-12-02T15:41:00Z">
          <w:r w:rsidR="00551D04">
            <w:t xml:space="preserve">Figure </w:t>
          </w:r>
          <w:r w:rsidR="00551D04">
            <w:rPr>
              <w:noProof/>
            </w:rPr>
            <w:t>16</w:t>
          </w:r>
          <w:r w:rsidR="00551D04">
            <w:rPr>
              <w:b/>
              <w:bCs/>
            </w:rPr>
            <w:fldChar w:fldCharType="end"/>
          </w:r>
        </w:ins>
        <w:del w:id="188" w:author="Tohline, Chris" w:date="2016-12-02T15:34:00Z">
          <w:r w:rsidDel="00551D04">
            <w:delText xml:space="preserve">Figure </w:delText>
          </w:r>
          <w:r w:rsidDel="00551D04">
            <w:rPr>
              <w:noProof/>
            </w:rPr>
            <w:delText>15</w:delText>
          </w:r>
        </w:del>
      </w:fldSimple>
      <w:r>
        <w:t>) with the data populated for that patient. Once a patient record has been edited and saved, the application returns the user to the Measure View.</w:t>
      </w:r>
    </w:p>
    <w:p w14:paraId="2003509A" w14:textId="77777777" w:rsidR="00C34ED1" w:rsidRDefault="00A628CE">
      <w:pPr>
        <w:pStyle w:val="Heading2"/>
      </w:pPr>
      <w:bookmarkStart w:id="189" w:name="_Toc467271964"/>
      <w:r>
        <w:t>Cloning a Test Record</w:t>
      </w:r>
      <w:bookmarkEnd w:id="189"/>
    </w:p>
    <w:p w14:paraId="3A37E91B" w14:textId="660FD415" w:rsidR="00C34ED1" w:rsidRDefault="00A628CE">
      <w:r>
        <w:t>The user can clone a test patient from the Measure View (</w:t>
      </w:r>
      <w:fldSimple w:instr=" REF _Ref459100358  ">
        <w:r w:rsidR="00551D04">
          <w:t xml:space="preserve">Figure </w:t>
        </w:r>
        <w:r w:rsidR="00551D04">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rsidR="00551D04">
          <w:t xml:space="preserve">Figure </w:t>
        </w:r>
        <w:r w:rsidR="00551D04">
          <w:rPr>
            <w:noProof/>
          </w:rPr>
          <w:t>12</w:t>
        </w:r>
      </w:fldSimple>
      <w:r>
        <w:t>) to the immediate right of the “Edit” button, accessible after expanding the patient result. This action opens the Patient Builder (</w:t>
      </w:r>
      <w:fldSimple w:instr=" REF _Ref440364143 ">
        <w:ins w:id="190" w:author="Tohline, Chris" w:date="2016-12-02T15:41:00Z">
          <w:r w:rsidR="00551D04">
            <w:rPr>
              <w:b/>
              <w:bCs/>
            </w:rPr>
            <w:fldChar w:fldCharType="begin"/>
          </w:r>
          <w:r w:rsidR="00551D04">
            <w:instrText xml:space="preserve"> REF _Ref468456447 </w:instrText>
          </w:r>
        </w:ins>
        <w:r w:rsidR="00551D04">
          <w:rPr>
            <w:b/>
            <w:bCs/>
          </w:rPr>
          <w:fldChar w:fldCharType="separate"/>
        </w:r>
        <w:ins w:id="191" w:author="Tohline, Chris" w:date="2016-12-02T15:41:00Z">
          <w:r w:rsidR="00551D04">
            <w:t xml:space="preserve">Figure </w:t>
          </w:r>
          <w:r w:rsidR="00551D04">
            <w:rPr>
              <w:noProof/>
            </w:rPr>
            <w:t>16</w:t>
          </w:r>
          <w:r w:rsidR="00551D04">
            <w:rPr>
              <w:b/>
              <w:bCs/>
            </w:rPr>
            <w:fldChar w:fldCharType="end"/>
          </w:r>
        </w:ins>
        <w:del w:id="192" w:author="Tohline, Chris" w:date="2016-12-02T15:34:00Z">
          <w:r w:rsidDel="00551D04">
            <w:delText xml:space="preserve">Figure </w:delText>
          </w:r>
          <w:r w:rsidDel="00551D04">
            <w:rPr>
              <w:noProof/>
            </w:rPr>
            <w:delText>15</w:delText>
          </w:r>
        </w:del>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0DF67D64" w14:textId="77777777" w:rsidR="00C34ED1" w:rsidRDefault="00A628CE">
      <w:pPr>
        <w:pStyle w:val="Heading2"/>
      </w:pPr>
      <w:bookmarkStart w:id="193" w:name="_Toc467271965"/>
      <w:r>
        <w:t>Deleting a Test Record</w:t>
      </w:r>
      <w:bookmarkEnd w:id="193"/>
    </w:p>
    <w:p w14:paraId="44350ADE" w14:textId="17323190" w:rsidR="00C34ED1" w:rsidRDefault="00A628CE">
      <w:r>
        <w:t>The user can delete a test patient from the Measure View (</w:t>
      </w:r>
      <w:fldSimple w:instr=" REF _Ref459100358  ">
        <w:r w:rsidR="00551D04">
          <w:t xml:space="preserve">Figure </w:t>
        </w:r>
        <w:r w:rsidR="00551D04">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rsidR="00551D04">
          <w:t xml:space="preserve">Figure </w:t>
        </w:r>
        <w:r w:rsidR="00551D04">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41EEC090" w14:textId="77777777" w:rsidR="00C34ED1" w:rsidRDefault="00A628CE">
      <w:pPr>
        <w:pStyle w:val="Heading2"/>
      </w:pPr>
      <w:bookmarkStart w:id="194" w:name="_Toc467271966"/>
      <w:r>
        <w:t>Sharing a Test Record</w:t>
      </w:r>
      <w:bookmarkEnd w:id="194"/>
    </w:p>
    <w:p w14:paraId="7F5E2CF3" w14:textId="6741DAD5" w:rsidR="00C34ED1" w:rsidRDefault="00A628CE">
      <w:r>
        <w:t>The user can share a test patient from the Measure View (</w:t>
      </w:r>
      <w:fldSimple w:instr=" REF _Ref459100358  ">
        <w:r w:rsidR="00551D04">
          <w:t xml:space="preserve">Figure </w:t>
        </w:r>
        <w:r w:rsidR="00551D04">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rsidR="00551D04">
          <w:t xml:space="preserve">Figure </w:t>
        </w:r>
        <w:r w:rsidR="00551D04">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ins w:id="195" w:author="Tohline, Chris" w:date="2016-12-02T15:34:00Z">
          <w:r w:rsidR="00551D04">
            <w:t>9</w:t>
          </w:r>
        </w:ins>
        <w:del w:id="196" w:author="Tohline, Chris" w:date="2016-12-02T15:34:00Z">
          <w:r w:rsidDel="00551D04">
            <w:delText>8</w:delText>
          </w:r>
        </w:del>
      </w:fldSimple>
      <w:r>
        <w:t xml:space="preserve"> provides more detail on the Patient Bank.</w:t>
      </w:r>
    </w:p>
    <w:p w14:paraId="5AEF61E8" w14:textId="77777777" w:rsidR="00C34ED1" w:rsidRDefault="00A628CE">
      <w:pPr>
        <w:pStyle w:val="Heading2"/>
      </w:pPr>
      <w:bookmarkStart w:id="197" w:name="_Toc467271967"/>
      <w:r>
        <w:t>Updating a Measure</w:t>
      </w:r>
      <w:bookmarkEnd w:id="197"/>
    </w:p>
    <w:p w14:paraId="2C8BF665" w14:textId="7DBF5839" w:rsidR="00C34ED1" w:rsidRDefault="00A628CE">
      <w:pPr>
        <w:rPr>
          <w:ins w:id="198" w:author="Tohline, Chris" w:date="2016-12-02T15:32:00Z"/>
        </w:rPr>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xml:space="preserve">). The “Update Measures” button displays the Update Measure Dialog (shown in </w:t>
      </w:r>
      <w:fldSimple w:instr=" REF _Ref459100171  ">
        <w:r w:rsidR="00551D04">
          <w:t xml:space="preserve">Figure </w:t>
        </w:r>
        <w:r w:rsidR="00551D04">
          <w:rPr>
            <w:noProof/>
          </w:rPr>
          <w:t>9</w:t>
        </w:r>
      </w:fldSimple>
      <w:r>
        <w:t xml:space="preserve">), which allows the user to specify a new zip package for a measure exported from the MAT. Once the new measure package has been entered, the user clicks the “Load” button, which updates the measure definition and </w:t>
      </w:r>
      <w:ins w:id="199" w:author="Tohline, Chris" w:date="2016-12-02T15:32:00Z">
        <w:r w:rsidR="00551D04">
          <w:t>displays the popup window shown below</w:t>
        </w:r>
      </w:ins>
      <w:ins w:id="200" w:author="Tohline, Chris" w:date="2016-12-09T21:36:00Z">
        <w:r w:rsidR="00813A46">
          <w:t xml:space="preserve"> in </w:t>
        </w:r>
      </w:ins>
      <w:ins w:id="201" w:author="Tohline, Chris" w:date="2016-12-09T21:37:00Z">
        <w:r w:rsidR="00813A46">
          <w:fldChar w:fldCharType="begin"/>
        </w:r>
        <w:r w:rsidR="00813A46">
          <w:instrText xml:space="preserve"> REF _Ref469082773 </w:instrText>
        </w:r>
      </w:ins>
      <w:r w:rsidR="00813A46">
        <w:fldChar w:fldCharType="separate"/>
      </w:r>
      <w:ins w:id="202" w:author="Tohline, Chris" w:date="2016-12-09T21:37:00Z">
        <w:r w:rsidR="00813A46">
          <w:t xml:space="preserve">Figure </w:t>
        </w:r>
        <w:r w:rsidR="00813A46">
          <w:rPr>
            <w:noProof/>
          </w:rPr>
          <w:t>15</w:t>
        </w:r>
        <w:r w:rsidR="00813A46">
          <w:fldChar w:fldCharType="end"/>
        </w:r>
      </w:ins>
      <w:ins w:id="203" w:author="Tohline, Chris" w:date="2016-12-02T15:32:00Z">
        <w:r w:rsidR="00551D04">
          <w:t>. The window displays exactly which patients were affected by the updated measure.</w:t>
        </w:r>
      </w:ins>
      <w:del w:id="204" w:author="Tohline, Chris" w:date="2016-12-02T15:32:00Z">
        <w:r w:rsidDel="00551D04">
          <w:delText>returns the user to the Measure View with the updated measure definition.</w:delText>
        </w:r>
      </w:del>
    </w:p>
    <w:p w14:paraId="1F18A00E" w14:textId="7B9C1A22" w:rsidR="00551D04" w:rsidRDefault="00CA1C94" w:rsidP="00813A46">
      <w:pPr>
        <w:ind w:left="720" w:firstLine="720"/>
        <w:rPr>
          <w:ins w:id="205" w:author="Tohline, Chris" w:date="2016-12-02T15:32:00Z"/>
        </w:rPr>
      </w:pPr>
      <w:ins w:id="206" w:author="Tohline, Chris" w:date="2016-12-09T17:58:00Z">
        <w:r>
          <w:rPr>
            <w:rStyle w:val="CommentReference"/>
          </w:rPr>
          <w:lastRenderedPageBreak/>
          <w:commentReference w:id="207"/>
        </w:r>
      </w:ins>
      <w:ins w:id="208" w:author="Tohline, Chris" w:date="2016-12-09T21:35:00Z">
        <w:r w:rsidR="00813A46" w:rsidRPr="00813A46">
          <w:rPr>
            <w:noProof/>
          </w:rPr>
          <w:drawing>
            <wp:inline distT="0" distB="0" distL="0" distR="0" wp14:anchorId="2EA37533" wp14:editId="4FD40044">
              <wp:extent cx="3931920" cy="5522505"/>
              <wp:effectExtent l="0" t="0" r="0" b="254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3931920" cy="5522505"/>
                      </a:xfrm>
                      <a:prstGeom prst="rect">
                        <a:avLst/>
                      </a:prstGeom>
                    </pic:spPr>
                  </pic:pic>
                </a:graphicData>
              </a:graphic>
            </wp:inline>
          </w:drawing>
        </w:r>
      </w:ins>
    </w:p>
    <w:p w14:paraId="0EC0F209" w14:textId="79E097C2" w:rsidR="00551D04" w:rsidRDefault="00551D04" w:rsidP="00551D04">
      <w:pPr>
        <w:pStyle w:val="FigureCaption"/>
        <w:rPr>
          <w:ins w:id="209" w:author="Tohline, Chris" w:date="2016-12-02T15:32:00Z"/>
        </w:rPr>
      </w:pPr>
      <w:bookmarkStart w:id="210" w:name="_Ref469082773"/>
      <w:ins w:id="211" w:author="Tohline, Chris" w:date="2016-12-02T15:32:00Z">
        <w:r>
          <w:t xml:space="preserve">Figure </w:t>
        </w:r>
        <w:r>
          <w:fldChar w:fldCharType="begin"/>
        </w:r>
        <w:r>
          <w:instrText xml:space="preserve"> SEQ Figure \* ARABIC </w:instrText>
        </w:r>
        <w:r>
          <w:fldChar w:fldCharType="separate"/>
        </w:r>
      </w:ins>
      <w:ins w:id="212" w:author="Tohline, Chris" w:date="2016-12-02T15:34:00Z">
        <w:r>
          <w:rPr>
            <w:noProof/>
          </w:rPr>
          <w:t>15</w:t>
        </w:r>
      </w:ins>
      <w:ins w:id="213" w:author="Tohline, Chris" w:date="2016-12-02T15:32:00Z">
        <w:r>
          <w:rPr>
            <w:noProof/>
          </w:rPr>
          <w:fldChar w:fldCharType="end"/>
        </w:r>
        <w:bookmarkEnd w:id="210"/>
        <w:r>
          <w:t>: Measure Upload Summary Popup</w:t>
        </w:r>
      </w:ins>
    </w:p>
    <w:p w14:paraId="2E2BEC35" w14:textId="77777777" w:rsidR="00551D04" w:rsidRDefault="00551D04"/>
    <w:p w14:paraId="107856DD" w14:textId="77777777" w:rsidR="00C34ED1" w:rsidRDefault="00A628CE">
      <w:pPr>
        <w:pStyle w:val="Heading2"/>
      </w:pPr>
      <w:bookmarkStart w:id="214" w:name="_Toc467271968"/>
      <w:r>
        <w:t>Deleting a Measure</w:t>
      </w:r>
      <w:bookmarkEnd w:id="214"/>
    </w:p>
    <w:p w14:paraId="73A90B6A" w14:textId="1D125228" w:rsidR="00C34ED1" w:rsidRDefault="00A628CE">
      <w:r>
        <w:t>The user can delete a measure from the Measure View (</w:t>
      </w:r>
      <w:fldSimple w:instr=" REF _Ref459100358 ">
        <w:r w:rsidR="00551D04">
          <w:t xml:space="preserve">Figure </w:t>
        </w:r>
        <w:r w:rsidR="00551D04">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rsidR="00551D04">
          <w:t xml:space="preserve">Figure </w:t>
        </w:r>
        <w:r w:rsidR="00551D04">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14:paraId="3727C503" w14:textId="77777777" w:rsidR="00C34ED1" w:rsidRDefault="00C34ED1"/>
    <w:p w14:paraId="0BBDE653" w14:textId="77777777" w:rsidR="00C34ED1" w:rsidRDefault="00C34ED1">
      <w:pPr>
        <w:sectPr w:rsidR="00C34ED1">
          <w:headerReference w:type="first" r:id="rId46"/>
          <w:footerReference w:type="first" r:id="rId47"/>
          <w:pgSz w:w="12240" w:h="15840" w:code="1"/>
          <w:pgMar w:top="1440" w:right="1440" w:bottom="1440" w:left="1440" w:header="504" w:footer="504" w:gutter="0"/>
          <w:cols w:space="720"/>
          <w:titlePg/>
          <w:docGrid w:linePitch="360"/>
        </w:sectPr>
      </w:pPr>
    </w:p>
    <w:p w14:paraId="0F39B6A7" w14:textId="77777777" w:rsidR="00C34ED1" w:rsidRDefault="00A628CE">
      <w:pPr>
        <w:pStyle w:val="Heading1"/>
      </w:pPr>
      <w:bookmarkStart w:id="215" w:name="_Ref459207741"/>
      <w:bookmarkStart w:id="216" w:name="_Ref459207752"/>
      <w:bookmarkStart w:id="217" w:name="_Ref459207780"/>
      <w:bookmarkStart w:id="218" w:name="_Ref459207791"/>
      <w:bookmarkStart w:id="219" w:name="_Ref459208168"/>
      <w:bookmarkStart w:id="220" w:name="_Toc467271969"/>
      <w:r>
        <w:lastRenderedPageBreak/>
        <w:t>Building a Patient Test Record</w:t>
      </w:r>
      <w:bookmarkEnd w:id="215"/>
      <w:bookmarkEnd w:id="216"/>
      <w:bookmarkEnd w:id="217"/>
      <w:bookmarkEnd w:id="218"/>
      <w:bookmarkEnd w:id="219"/>
      <w:bookmarkEnd w:id="220"/>
    </w:p>
    <w:p w14:paraId="3420D67F" w14:textId="77777777" w:rsidR="00C34ED1" w:rsidRDefault="00A628CE">
      <w:pPr>
        <w:pStyle w:val="Heading2"/>
      </w:pPr>
      <w:bookmarkStart w:id="221" w:name="_Toc467271970"/>
      <w:r>
        <w:t>Overview</w:t>
      </w:r>
      <w:bookmarkEnd w:id="221"/>
    </w:p>
    <w:p w14:paraId="6AD197F5" w14:textId="5F50D45E" w:rsidR="00C34ED1" w:rsidRDefault="00A628CE">
      <w:r>
        <w:t xml:space="preserve">The Patient Builder view, as shown in </w:t>
      </w:r>
      <w:ins w:id="222" w:author="Tohline, Chris" w:date="2016-12-02T16:07:00Z">
        <w:r w:rsidR="000B585F">
          <w:fldChar w:fldCharType="begin"/>
        </w:r>
        <w:r w:rsidR="000B585F">
          <w:instrText xml:space="preserve"> REF _Ref468456447 </w:instrText>
        </w:r>
      </w:ins>
      <w:r w:rsidR="000B585F">
        <w:fldChar w:fldCharType="separate"/>
      </w:r>
      <w:ins w:id="223" w:author="Tohline, Chris" w:date="2016-12-02T16:07:00Z">
        <w:r w:rsidR="000B585F">
          <w:t xml:space="preserve">Figure </w:t>
        </w:r>
        <w:r w:rsidR="000B585F">
          <w:rPr>
            <w:noProof/>
          </w:rPr>
          <w:t>16</w:t>
        </w:r>
        <w:r w:rsidR="000B585F">
          <w:fldChar w:fldCharType="end"/>
        </w:r>
      </w:ins>
      <w:fldSimple w:instr=" REF _Ref440364143  \* MERGEFORMAT ">
        <w:del w:id="224" w:author="Tohline, Chris" w:date="2016-12-02T15:33:00Z">
          <w:r w:rsidDel="00551D04">
            <w:delText xml:space="preserve">Figure </w:delText>
          </w:r>
          <w:r w:rsidDel="00551D04">
            <w:rPr>
              <w:noProof/>
            </w:rPr>
            <w:delText>15</w:delText>
          </w:r>
        </w:del>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rsidR="00551D04">
          <w:t xml:space="preserve">Figure </w:t>
        </w:r>
        <w:r w:rsidR="00551D04">
          <w:rPr>
            <w:noProof/>
          </w:rPr>
          <w:t>10</w:t>
        </w:r>
      </w:fldSimple>
      <w:r>
        <w:t>).</w:t>
      </w:r>
    </w:p>
    <w:p w14:paraId="05BF7955" w14:textId="78DC6BFB" w:rsidR="00C34ED1" w:rsidRDefault="00A628CE">
      <w:r>
        <w:t xml:space="preserve">The Patient Builder View employs the following UI elements (as indicated by their item numbers in </w:t>
      </w:r>
      <w:fldSimple w:instr=" REF _Ref440364143  ">
        <w:ins w:id="225" w:author="Tohline, Chris" w:date="2016-12-02T16:08:00Z">
          <w:r w:rsidR="000B585F">
            <w:rPr>
              <w:b/>
              <w:bCs/>
            </w:rPr>
            <w:fldChar w:fldCharType="begin"/>
          </w:r>
          <w:r w:rsidR="000B585F">
            <w:instrText xml:space="preserve"> REF _Ref468456447 </w:instrText>
          </w:r>
        </w:ins>
        <w:r w:rsidR="000B585F">
          <w:rPr>
            <w:b/>
            <w:bCs/>
          </w:rPr>
          <w:fldChar w:fldCharType="separate"/>
        </w:r>
        <w:ins w:id="226" w:author="Tohline, Chris" w:date="2016-12-02T16:08:00Z">
          <w:r w:rsidR="000B585F">
            <w:t xml:space="preserve">Figure </w:t>
          </w:r>
          <w:r w:rsidR="000B585F">
            <w:rPr>
              <w:noProof/>
            </w:rPr>
            <w:t>16</w:t>
          </w:r>
          <w:r w:rsidR="000B585F">
            <w:rPr>
              <w:b/>
              <w:bCs/>
            </w:rPr>
            <w:fldChar w:fldCharType="end"/>
          </w:r>
        </w:ins>
        <w:del w:id="227" w:author="Tohline, Chris" w:date="2016-12-02T15:33:00Z">
          <w:r w:rsidDel="00551D04">
            <w:delText xml:space="preserve">Figure </w:delText>
          </w:r>
          <w:r w:rsidDel="00551D04">
            <w:rPr>
              <w:noProof/>
            </w:rPr>
            <w:delText>15</w:delText>
          </w:r>
        </w:del>
      </w:fldSimple>
      <w:r>
        <w:t>):</w:t>
      </w:r>
    </w:p>
    <w:p w14:paraId="1D9E77F0" w14:textId="77777777" w:rsidR="00C34ED1" w:rsidRDefault="00A628CE">
      <w:pPr>
        <w:pStyle w:val="NumberedList"/>
        <w:numPr>
          <w:ilvl w:val="0"/>
          <w:numId w:val="53"/>
        </w:numPr>
      </w:pPr>
      <w:r>
        <w:t>Patient Name – Allows the entry of a first and last name for the patient record.</w:t>
      </w:r>
    </w:p>
    <w:p w14:paraId="636C05A8" w14:textId="77777777" w:rsidR="00C34ED1" w:rsidRDefault="00A628CE">
      <w:pPr>
        <w:pStyle w:val="NumberedList"/>
        <w:numPr>
          <w:ilvl w:val="0"/>
          <w:numId w:val="32"/>
        </w:numPr>
      </w:pPr>
      <w:r>
        <w:t>Patient Characteristics – Allows the definition of characteristics data for the patient.</w:t>
      </w:r>
    </w:p>
    <w:p w14:paraId="4221E535" w14:textId="77777777" w:rsidR="00C34ED1" w:rsidRDefault="00A628CE">
      <w:pPr>
        <w:pStyle w:val="NumberedList"/>
        <w:numPr>
          <w:ilvl w:val="0"/>
          <w:numId w:val="32"/>
        </w:numPr>
      </w:pPr>
      <w:r>
        <w:t>Measure Information – Shows the description for the patient’s associated measure.</w:t>
      </w:r>
    </w:p>
    <w:p w14:paraId="296300AA" w14:textId="77777777" w:rsidR="00C34ED1" w:rsidRDefault="00A628CE">
      <w:pPr>
        <w:pStyle w:val="NumberedList"/>
        <w:numPr>
          <w:ilvl w:val="0"/>
          <w:numId w:val="32"/>
        </w:numPr>
      </w:pPr>
      <w:r>
        <w:t>Expectations – Allows users to set the calculation expectation for each population of the measure.</w:t>
      </w:r>
    </w:p>
    <w:p w14:paraId="561D4E80" w14:textId="50AB310A" w:rsidR="00C34ED1" w:rsidRDefault="00A628CE">
      <w:pPr>
        <w:pStyle w:val="NumberedList"/>
        <w:numPr>
          <w:ilvl w:val="0"/>
          <w:numId w:val="32"/>
        </w:numPr>
        <w:spacing w:after="240"/>
        <w:rPr>
          <w:ins w:id="228" w:author="Tohline, Chris" w:date="2016-12-09T19:25:00Z"/>
        </w:rPr>
      </w:pPr>
      <w:r>
        <w:t>Actions – Allows users to save or cancel a patient record.</w:t>
      </w:r>
    </w:p>
    <w:p w14:paraId="5285207A" w14:textId="71AC595C" w:rsidR="008456D0" w:rsidRDefault="008456D0" w:rsidP="00B1232A">
      <w:pPr>
        <w:pStyle w:val="NumberedList"/>
        <w:numPr>
          <w:ilvl w:val="0"/>
          <w:numId w:val="32"/>
        </w:numPr>
        <w:spacing w:after="240"/>
      </w:pPr>
      <w:ins w:id="229" w:author="Tohline, Chris" w:date="2016-12-09T19:25:00Z">
        <w:r>
          <w:t>Comp</w:t>
        </w:r>
      </w:ins>
      <w:ins w:id="230" w:author="Tohline, Chris" w:date="2016-12-09T19:34:00Z">
        <w:r w:rsidR="00B1232A">
          <w:t>are View – C</w:t>
        </w:r>
      </w:ins>
      <w:ins w:id="231" w:author="Tohline, Chris" w:date="2016-12-09T19:35:00Z">
        <w:r w:rsidR="00B1232A">
          <w:t xml:space="preserve">lick this button to open the </w:t>
        </w:r>
      </w:ins>
      <w:ins w:id="232" w:author="Tohline, Chris" w:date="2016-12-09T19:34:00Z">
        <w:r w:rsidR="00B1232A">
          <w:t>Compare View show</w:t>
        </w:r>
      </w:ins>
      <w:ins w:id="233" w:author="Tohline, Chris" w:date="2016-12-09T19:35:00Z">
        <w:r w:rsidR="00B1232A">
          <w:t>ing</w:t>
        </w:r>
      </w:ins>
      <w:ins w:id="234" w:author="Tohline, Chris" w:date="2016-12-09T19:34:00Z">
        <w:r w:rsidR="00B1232A" w:rsidRPr="00B1232A">
          <w:t xml:space="preserve"> how the Patient calculated after the mos</w:t>
        </w:r>
        <w:r w:rsidR="00B1232A">
          <w:t>t recent measure upload compare</w:t>
        </w:r>
      </w:ins>
      <w:ins w:id="235" w:author="Tohline, Chris" w:date="2016-12-09T19:35:00Z">
        <w:r w:rsidR="00B1232A">
          <w:t>s</w:t>
        </w:r>
      </w:ins>
      <w:ins w:id="236" w:author="Tohline, Chris" w:date="2016-12-09T19:34:00Z">
        <w:r w:rsidR="00B1232A" w:rsidRPr="00B1232A">
          <w:t xml:space="preserve"> with how they are calculating currently (as the patient is being edited).</w:t>
        </w:r>
      </w:ins>
      <w:ins w:id="237" w:author="Tohline, Chris" w:date="2016-12-09T19:36:00Z">
        <w:r w:rsidR="00B1232A">
          <w:t xml:space="preserve"> See section </w:t>
        </w:r>
        <w:r w:rsidR="00B1232A">
          <w:fldChar w:fldCharType="begin"/>
        </w:r>
        <w:r w:rsidR="00B1232A">
          <w:instrText xml:space="preserve"> REF _Ref469075503 \r </w:instrText>
        </w:r>
      </w:ins>
      <w:r w:rsidR="00B1232A">
        <w:fldChar w:fldCharType="separate"/>
      </w:r>
      <w:ins w:id="238" w:author="Tohline, Chris" w:date="2016-12-09T19:36:00Z">
        <w:r w:rsidR="00B1232A">
          <w:t>6.2</w:t>
        </w:r>
        <w:r w:rsidR="00B1232A">
          <w:fldChar w:fldCharType="end"/>
        </w:r>
        <w:r w:rsidR="00B1232A">
          <w:t xml:space="preserve"> for further information.</w:t>
        </w:r>
      </w:ins>
    </w:p>
    <w:p w14:paraId="3D596F0C" w14:textId="6805493F" w:rsidR="00C34ED1" w:rsidRDefault="008456D0">
      <w:pPr>
        <w:pStyle w:val="Figure"/>
        <w:rPr>
          <w:b w:val="0"/>
        </w:rPr>
      </w:pPr>
      <w:ins w:id="239" w:author="Tohline, Chris" w:date="2016-12-09T19:24:00Z">
        <w:r>
          <w:rPr>
            <w:noProof/>
          </w:rPr>
          <w:lastRenderedPageBreak/>
          <w:drawing>
            <wp:inline distT="0" distB="0" distL="0" distR="0" wp14:anchorId="2DD7E070" wp14:editId="3FEEDE8F">
              <wp:extent cx="5760720" cy="2980944"/>
              <wp:effectExtent l="19050" t="19050" r="1143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80944"/>
                      </a:xfrm>
                      <a:prstGeom prst="rect">
                        <a:avLst/>
                      </a:prstGeom>
                      <a:ln>
                        <a:solidFill>
                          <a:schemeClr val="tx1"/>
                        </a:solidFill>
                      </a:ln>
                    </pic:spPr>
                  </pic:pic>
                </a:graphicData>
              </a:graphic>
            </wp:inline>
          </w:drawing>
        </w:r>
      </w:ins>
      <w:del w:id="240" w:author="Tohline, Chris" w:date="2016-12-09T19:20:00Z">
        <w:r w:rsidR="00A628CE" w:rsidDel="008456D0">
          <w:rPr>
            <w:noProof/>
          </w:rPr>
          <w:drawing>
            <wp:inline distT="0" distB="0" distL="0" distR="0" wp14:anchorId="2CFE13DF" wp14:editId="6FDD317B">
              <wp:extent cx="5760720" cy="3218688"/>
              <wp:effectExtent l="25400" t="25400" r="30480" b="33020"/>
              <wp:docPr id="42" name="Picture 42" descr="This figure shows the Patient Builder View as described in the text immediately preceding the figure." title="Figure 15: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cbjones:Documents:Tacoma:bonnie-the-repo:doc:screenshots:from Sketch:PatientBuilder1.png"/>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760720" cy="3218688"/>
                      </a:xfrm>
                      <a:prstGeom prst="rect">
                        <a:avLst/>
                      </a:prstGeom>
                      <a:noFill/>
                      <a:ln>
                        <a:solidFill>
                          <a:schemeClr val="tx1"/>
                        </a:solidFill>
                      </a:ln>
                    </pic:spPr>
                  </pic:pic>
                </a:graphicData>
              </a:graphic>
            </wp:inline>
          </w:drawing>
        </w:r>
      </w:del>
    </w:p>
    <w:p w14:paraId="2B060470" w14:textId="7769A986" w:rsidR="00C34ED1" w:rsidRDefault="00A628CE">
      <w:pPr>
        <w:pStyle w:val="FigureCaption"/>
      </w:pPr>
      <w:bookmarkStart w:id="241" w:name="_Ref468456447"/>
      <w:bookmarkStart w:id="242" w:name="_Toc467272005"/>
      <w:r>
        <w:t xml:space="preserve">Figure </w:t>
      </w:r>
      <w:fldSimple w:instr=" SEQ Figure \* ARABIC ">
        <w:ins w:id="243" w:author="Tohline, Chris" w:date="2016-12-02T15:34:00Z">
          <w:r w:rsidR="00551D04">
            <w:rPr>
              <w:noProof/>
            </w:rPr>
            <w:t>16</w:t>
          </w:r>
        </w:ins>
        <w:del w:id="244" w:author="Tohline, Chris" w:date="2016-12-02T15:33:00Z">
          <w:r w:rsidDel="00551D04">
            <w:rPr>
              <w:noProof/>
            </w:rPr>
            <w:delText>15</w:delText>
          </w:r>
        </w:del>
      </w:fldSimple>
      <w:bookmarkEnd w:id="241"/>
      <w:r>
        <w:t>. Patient Builder View</w:t>
      </w:r>
      <w:bookmarkEnd w:id="242"/>
    </w:p>
    <w:p w14:paraId="20E517CD" w14:textId="77777777" w:rsidR="00C34ED1" w:rsidRDefault="00A628CE">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(QDM) elements can be added to the patient history section by dragging and dropping an individual element onto the patient history section.</w:t>
      </w:r>
    </w:p>
    <w:p w14:paraId="0FCEE885" w14:textId="77777777" w:rsidR="00C34ED1" w:rsidRDefault="00A628CE">
      <w:r>
        <w:t xml:space="preserve">In addition to defining the patient data, the Patient Builder view allows the user to set expectations on the patient using the “Expectations” section. Expectations represent how the user </w:t>
      </w:r>
      <w:r>
        <w:lastRenderedPageBreak/>
        <w:t>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0FBAF004" w14:textId="6701777E" w:rsidR="00C34ED1" w:rsidRDefault="00A628CE">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rsidR="00551D04">
          <w:t>4.4</w:t>
        </w:r>
      </w:fldSimple>
      <w:r>
        <w:t xml:space="preserve"> provides additional information about the descriptions of the logic highlighting technique based on calculation results shown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w:t>
      </w:r>
    </w:p>
    <w:p w14:paraId="119677B0" w14:textId="77777777" w:rsidR="00C34ED1" w:rsidRDefault="00A628CE">
      <w:pPr>
        <w:pStyle w:val="Heading2"/>
      </w:pPr>
      <w:bookmarkStart w:id="245" w:name="_Toc467271971"/>
      <w:r>
        <w:t>Building a Synthetic Patient</w:t>
      </w:r>
      <w:bookmarkEnd w:id="245"/>
    </w:p>
    <w:p w14:paraId="547A512F" w14:textId="0D878029" w:rsidR="00C34ED1" w:rsidRDefault="00A628CE">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405511">
        <w:fldChar w:fldCharType="begin"/>
      </w:r>
      <w:r w:rsidR="00405511">
        <w:instrText xml:space="preserve"> REF _Ref440364143 \h </w:instrText>
      </w:r>
      <w:r w:rsidR="00405511">
        <w:fldChar w:fldCharType="separate"/>
      </w:r>
      <w:ins w:id="246" w:author="Tohline, Chris" w:date="2016-12-02T16:11:00Z">
        <w:r w:rsidR="000B585F">
          <w:rPr>
            <w:b/>
            <w:bCs/>
          </w:rPr>
          <w:fldChar w:fldCharType="begin"/>
        </w:r>
        <w:r w:rsidR="000B585F">
          <w:instrText xml:space="preserve"> REF _Ref468456447 </w:instrText>
        </w:r>
      </w:ins>
      <w:r w:rsidR="000B585F">
        <w:rPr>
          <w:b/>
          <w:bCs/>
        </w:rPr>
        <w:fldChar w:fldCharType="separate"/>
      </w:r>
      <w:ins w:id="247" w:author="Tohline, Chris" w:date="2016-12-02T16:11:00Z">
        <w:r w:rsidR="000B585F">
          <w:t xml:space="preserve">Figure </w:t>
        </w:r>
        <w:r w:rsidR="000B585F">
          <w:rPr>
            <w:noProof/>
          </w:rPr>
          <w:t>16</w:t>
        </w:r>
        <w:r w:rsidR="000B585F">
          <w:rPr>
            <w:b/>
            <w:bCs/>
          </w:rPr>
          <w:fldChar w:fldCharType="end"/>
        </w:r>
      </w:ins>
      <w:del w:id="248" w:author="Tohline, Chris" w:date="2016-12-02T15:34:00Z">
        <w:r w:rsidDel="00551D04">
          <w:delText xml:space="preserve">Figure </w:delText>
        </w:r>
        <w:r w:rsidDel="00551D04">
          <w:rPr>
            <w:noProof/>
          </w:rPr>
          <w:delText>15</w:delText>
        </w:r>
      </w:del>
      <w:r w:rsidR="00405511">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73896564" w14:textId="77777777" w:rsidR="00C34ED1" w:rsidRDefault="00A628CE">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14:paraId="7903AE0D" w14:textId="77777777" w:rsidR="00C34ED1" w:rsidRDefault="00A628CE">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14:paraId="1D392B53" w14:textId="49A74BE0" w:rsidR="00C34ED1" w:rsidRDefault="00A628CE">
      <w:r>
        <w:t xml:space="preserve">Note that in </w:t>
      </w:r>
      <w:fldSimple w:instr=" REF _Ref440364143  ">
        <w:ins w:id="249" w:author="Tohline, Chris" w:date="2016-12-02T16:11:00Z">
          <w:r w:rsidR="000B585F">
            <w:rPr>
              <w:b/>
              <w:bCs/>
            </w:rPr>
            <w:fldChar w:fldCharType="begin"/>
          </w:r>
          <w:r w:rsidR="000B585F">
            <w:instrText xml:space="preserve"> REF _Ref468456447 </w:instrText>
          </w:r>
        </w:ins>
        <w:r w:rsidR="000B585F">
          <w:rPr>
            <w:b/>
            <w:bCs/>
          </w:rPr>
          <w:fldChar w:fldCharType="separate"/>
        </w:r>
        <w:ins w:id="250" w:author="Tohline, Chris" w:date="2016-12-02T16:11:00Z">
          <w:r w:rsidR="000B585F">
            <w:t xml:space="preserve">Figure </w:t>
          </w:r>
          <w:r w:rsidR="000B585F">
            <w:rPr>
              <w:noProof/>
            </w:rPr>
            <w:t>16</w:t>
          </w:r>
          <w:r w:rsidR="000B585F">
            <w:rPr>
              <w:b/>
              <w:bCs/>
            </w:rPr>
            <w:fldChar w:fldCharType="end"/>
          </w:r>
        </w:ins>
        <w:del w:id="251" w:author="Tohline, Chris" w:date="2016-12-02T15:34:00Z">
          <w:r w:rsidDel="00551D04">
            <w:delText xml:space="preserve">Figure </w:delText>
          </w:r>
          <w:r w:rsidDel="00551D04">
            <w:rPr>
              <w:noProof/>
            </w:rPr>
            <w:delText>15</w:delText>
          </w:r>
        </w:del>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ins w:id="252" w:author="Tohline, Chris" w:date="2016-12-02T16:11:00Z">
          <w:r w:rsidR="000B585F">
            <w:rPr>
              <w:b/>
              <w:bCs/>
            </w:rPr>
            <w:fldChar w:fldCharType="begin"/>
          </w:r>
          <w:r w:rsidR="000B585F">
            <w:instrText xml:space="preserve"> REF _Ref468458447 </w:instrText>
          </w:r>
        </w:ins>
        <w:r w:rsidR="000B585F">
          <w:rPr>
            <w:b/>
            <w:bCs/>
          </w:rPr>
          <w:fldChar w:fldCharType="separate"/>
        </w:r>
        <w:ins w:id="253" w:author="Tohline, Chris" w:date="2016-12-02T16:11:00Z">
          <w:r w:rsidR="000B585F">
            <w:t xml:space="preserve">Figure </w:t>
          </w:r>
          <w:r w:rsidR="000B585F">
            <w:rPr>
              <w:noProof/>
            </w:rPr>
            <w:t>17</w:t>
          </w:r>
          <w:r w:rsidR="000B585F">
            <w:rPr>
              <w:b/>
              <w:bCs/>
            </w:rPr>
            <w:fldChar w:fldCharType="end"/>
          </w:r>
        </w:ins>
        <w:del w:id="254" w:author="Tohline, Chris" w:date="2016-12-02T15:34:00Z">
          <w:r w:rsidDel="00551D04">
            <w:delText xml:space="preserve">Figure </w:delText>
          </w:r>
          <w:r w:rsidDel="00551D04">
            <w:rPr>
              <w:noProof/>
            </w:rPr>
            <w:delText>16</w:delText>
          </w:r>
        </w:del>
      </w:fldSimple>
      <w:r>
        <w:t>.</w:t>
      </w:r>
    </w:p>
    <w:p w14:paraId="353FD9B5" w14:textId="77777777" w:rsidR="00C34ED1" w:rsidRDefault="00A628CE">
      <w:pPr>
        <w:pStyle w:val="Figure"/>
        <w:rPr>
          <w:b w:val="0"/>
        </w:rPr>
      </w:pPr>
      <w:r>
        <w:rPr>
          <w:noProof/>
        </w:rPr>
        <w:lastRenderedPageBreak/>
        <w:drawing>
          <wp:inline distT="0" distB="0" distL="0" distR="0" wp14:anchorId="6B0B9939" wp14:editId="370207DC">
            <wp:extent cx="3344633" cy="1177409"/>
            <wp:effectExtent l="0" t="0" r="8255" b="0"/>
            <wp:docPr id="43" name="Picture 43" descr="Figure 16 shows a screen capture of continuous variable measures expected populations as described in the text immediately preceding the figure. The checkboxes for IPP and MSRPOPL are checked with the OBSERV option set at 50." title="Figure 16: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14:paraId="6D8FC453" w14:textId="1061DF07" w:rsidR="00C34ED1" w:rsidRDefault="00A628CE">
      <w:pPr>
        <w:pStyle w:val="FigureCaption"/>
      </w:pPr>
      <w:bookmarkStart w:id="255" w:name="_Ref468458447"/>
      <w:bookmarkStart w:id="256" w:name="_Toc467272006"/>
      <w:r>
        <w:t xml:space="preserve">Figure </w:t>
      </w:r>
      <w:fldSimple w:instr=" SEQ Figure \* ARABIC ">
        <w:ins w:id="257" w:author="Tohline, Chris" w:date="2016-12-02T15:34:00Z">
          <w:r w:rsidR="00551D04">
            <w:rPr>
              <w:noProof/>
            </w:rPr>
            <w:t>17</w:t>
          </w:r>
        </w:ins>
        <w:del w:id="258" w:author="Tohline, Chris" w:date="2016-12-02T15:34:00Z">
          <w:r w:rsidDel="00551D04">
            <w:rPr>
              <w:noProof/>
            </w:rPr>
            <w:delText>16</w:delText>
          </w:r>
        </w:del>
      </w:fldSimple>
      <w:bookmarkEnd w:id="255"/>
      <w:r>
        <w:t>. Continuous Variable Measures Expected Populations</w:t>
      </w:r>
      <w:bookmarkEnd w:id="256"/>
    </w:p>
    <w:p w14:paraId="3F6BA09C" w14:textId="77777777" w:rsidR="00C34ED1" w:rsidRDefault="00A628CE">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EFD4F46" w14:textId="77777777" w:rsidR="00C34ED1" w:rsidRDefault="00A628CE">
      <w:pPr>
        <w:pStyle w:val="Heading2"/>
      </w:pPr>
      <w:bookmarkStart w:id="259" w:name="_Toc467271972"/>
      <w:r>
        <w:t>Building the Patient History</w:t>
      </w:r>
      <w:bookmarkEnd w:id="259"/>
    </w:p>
    <w:p w14:paraId="76D6F8A8" w14:textId="4D814D94" w:rsidR="00C34ED1" w:rsidRDefault="00B144F8">
      <w:fldSimple w:instr=" REF _Ref440365146  ">
        <w:ins w:id="260" w:author="Tohline, Chris" w:date="2016-12-02T15:34:00Z">
          <w:r w:rsidR="00551D04">
            <w:t xml:space="preserve">Figure </w:t>
          </w:r>
          <w:r w:rsidR="00551D04">
            <w:rPr>
              <w:noProof/>
            </w:rPr>
            <w:t>18</w:t>
          </w:r>
        </w:ins>
        <w:del w:id="261" w:author="Tohline, Chris" w:date="2016-12-02T15:34:00Z">
          <w:r w:rsidR="00A628CE" w:rsidDel="00551D04">
            <w:delText xml:space="preserve">Figure </w:delText>
          </w:r>
          <w:r w:rsidR="00A628CE" w:rsidDel="00551D04">
            <w:rPr>
              <w:noProof/>
            </w:rPr>
            <w:delText>17</w:delText>
          </w:r>
        </w:del>
      </w:fldSimple>
      <w:r w:rsidR="00A628CE">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ins w:id="262" w:author="Tohline, Chris" w:date="2016-12-02T15:34:00Z">
          <w:r w:rsidR="00551D04">
            <w:t xml:space="preserve">Figure </w:t>
          </w:r>
          <w:r w:rsidR="00551D04">
            <w:rPr>
              <w:noProof/>
            </w:rPr>
            <w:t>18</w:t>
          </w:r>
        </w:ins>
        <w:del w:id="263" w:author="Tohline, Chris" w:date="2016-12-02T15:34:00Z">
          <w:r w:rsidR="00A628CE" w:rsidDel="00551D04">
            <w:delText xml:space="preserve">Figure </w:delText>
          </w:r>
          <w:r w:rsidR="00A628CE" w:rsidDel="00551D04">
            <w:rPr>
              <w:noProof/>
            </w:rPr>
            <w:delText>17</w:delText>
          </w:r>
        </w:del>
      </w:fldSimple>
      <w:r w:rsidR="00A628CE">
        <w:t xml:space="preserve"> shows an example of an expanded event from the patient history that can be edited. By clicking the expand/collapse details icon (item </w:t>
      </w:r>
      <w:r w:rsidR="00A628CE">
        <w:rPr>
          <w:rStyle w:val="numberreference"/>
          <w:rFonts w:ascii="Times New Roman" w:hAnsi="Times New Roman"/>
          <w:b w:val="0"/>
          <w:color w:val="auto"/>
        </w:rPr>
        <w:t>#3</w:t>
      </w:r>
      <w:r w:rsidR="00A628CE">
        <w:t>), the user can edit the details of the element.</w:t>
      </w:r>
    </w:p>
    <w:p w14:paraId="300E4922" w14:textId="2467FA2B" w:rsidR="00C34ED1" w:rsidRDefault="00A628CE">
      <w:r>
        <w:t xml:space="preserve">The following UI elements are shown in </w:t>
      </w:r>
      <w:fldSimple w:instr=" REF _Ref440365146  ">
        <w:ins w:id="264" w:author="Tohline, Chris" w:date="2016-12-02T15:34:00Z">
          <w:r w:rsidR="00551D04">
            <w:t xml:space="preserve">Figure </w:t>
          </w:r>
          <w:r w:rsidR="00551D04">
            <w:rPr>
              <w:noProof/>
            </w:rPr>
            <w:t>18</w:t>
          </w:r>
        </w:ins>
        <w:del w:id="265" w:author="Tohline, Chris" w:date="2016-12-02T15:34:00Z">
          <w:r w:rsidDel="00551D04">
            <w:delText xml:space="preserve">Figure </w:delText>
          </w:r>
          <w:r w:rsidDel="00551D04">
            <w:rPr>
              <w:noProof/>
            </w:rPr>
            <w:delText>17</w:delText>
          </w:r>
        </w:del>
      </w:fldSimple>
      <w:r>
        <w:t>:</w:t>
      </w:r>
    </w:p>
    <w:p w14:paraId="2F1859D2" w14:textId="77777777" w:rsidR="00C34ED1" w:rsidRDefault="00A628CE">
      <w:pPr>
        <w:pStyle w:val="NumberedList"/>
        <w:numPr>
          <w:ilvl w:val="0"/>
          <w:numId w:val="44"/>
        </w:numPr>
      </w:pPr>
      <w:r>
        <w:t>Elements Section – Contains QDM elements that the user can add to the patient history.</w:t>
      </w:r>
    </w:p>
    <w:p w14:paraId="543A972B" w14:textId="77777777" w:rsidR="00C34ED1" w:rsidRDefault="00A628CE">
      <w:pPr>
        <w:pStyle w:val="NumberedList"/>
        <w:numPr>
          <w:ilvl w:val="0"/>
          <w:numId w:val="44"/>
        </w:numPr>
      </w:pPr>
      <w:r>
        <w:t>QDM Element – Shows a condensed summary of a QDM element.</w:t>
      </w:r>
    </w:p>
    <w:p w14:paraId="66C62A34" w14:textId="77777777" w:rsidR="00C34ED1" w:rsidRDefault="00A628CE">
      <w:pPr>
        <w:pStyle w:val="NumberedList"/>
        <w:numPr>
          <w:ilvl w:val="0"/>
          <w:numId w:val="44"/>
        </w:numPr>
      </w:pPr>
      <w:r>
        <w:t>Expand/Collapse Details – Allows hiding or expanding the details of an element.</w:t>
      </w:r>
    </w:p>
    <w:p w14:paraId="5B4E0812" w14:textId="77777777" w:rsidR="00C34ED1" w:rsidRDefault="00A628CE">
      <w:pPr>
        <w:pStyle w:val="NumberedList"/>
        <w:numPr>
          <w:ilvl w:val="0"/>
          <w:numId w:val="44"/>
        </w:numPr>
      </w:pPr>
      <w:r>
        <w:t>Start Date/Time – Allows setting the start date/time for an element.</w:t>
      </w:r>
    </w:p>
    <w:p w14:paraId="5B988C0E" w14:textId="77777777" w:rsidR="00C34ED1" w:rsidRDefault="00A628CE">
      <w:pPr>
        <w:pStyle w:val="NumberedList"/>
        <w:numPr>
          <w:ilvl w:val="0"/>
          <w:numId w:val="44"/>
        </w:numPr>
      </w:pPr>
      <w:r>
        <w:t>End Date/Time – Allows setting the end date/time for an element. The checkbox allows specifying that the end date/time is undefined (ongoing event).</w:t>
      </w:r>
    </w:p>
    <w:p w14:paraId="0641D60C" w14:textId="77777777" w:rsidR="00C34ED1" w:rsidRDefault="00A628CE">
      <w:pPr>
        <w:pStyle w:val="NumberedList"/>
        <w:numPr>
          <w:ilvl w:val="0"/>
          <w:numId w:val="44"/>
        </w:numPr>
      </w:pPr>
      <w:r>
        <w:t>Codes Section – Allows adding codes to the element. Note that Bonnie will automatically find an appropriate code and add it.</w:t>
      </w:r>
    </w:p>
    <w:p w14:paraId="26BD3F7C" w14:textId="77777777" w:rsidR="00C34ED1" w:rsidRDefault="00A628CE">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45394992" w14:textId="77777777" w:rsidR="00C34ED1" w:rsidRDefault="00A628CE">
      <w:pPr>
        <w:pStyle w:val="NumberedList"/>
        <w:numPr>
          <w:ilvl w:val="0"/>
          <w:numId w:val="44"/>
        </w:numPr>
      </w:pPr>
      <w:r>
        <w:t>Fields Section – Allows adding fields to the element (i.e., ordinality).</w:t>
      </w:r>
    </w:p>
    <w:p w14:paraId="41C8317E" w14:textId="77777777" w:rsidR="00C34ED1" w:rsidRDefault="00A628CE">
      <w:pPr>
        <w:pStyle w:val="NumberedList"/>
        <w:numPr>
          <w:ilvl w:val="0"/>
          <w:numId w:val="44"/>
        </w:numPr>
      </w:pPr>
      <w:r>
        <w:t>Negation Section – Allows indicating that the element is not done with a reason.</w:t>
      </w:r>
    </w:p>
    <w:p w14:paraId="381F853E" w14:textId="77777777" w:rsidR="00C34ED1" w:rsidRDefault="00A628CE">
      <w:pPr>
        <w:pStyle w:val="NumberedList"/>
        <w:numPr>
          <w:ilvl w:val="0"/>
          <w:numId w:val="44"/>
        </w:numPr>
        <w:spacing w:after="240"/>
      </w:pPr>
      <w:r>
        <w:t>Delete Button – Allows deleting an element from the patient history.</w:t>
      </w:r>
    </w:p>
    <w:p w14:paraId="2C476687" w14:textId="77777777" w:rsidR="00C34ED1" w:rsidRDefault="00A628CE">
      <w:pPr>
        <w:pStyle w:val="Figure"/>
        <w:rPr>
          <w:b w:val="0"/>
        </w:rPr>
      </w:pPr>
      <w:r>
        <w:rPr>
          <w:noProof/>
        </w:rPr>
        <w:lastRenderedPageBreak/>
        <w:drawing>
          <wp:inline distT="0" distB="0" distL="0" distR="0" wp14:anchorId="63F448FA" wp14:editId="2DA098A8">
            <wp:extent cx="5751576" cy="5330952"/>
            <wp:effectExtent l="25400" t="25400" r="14605" b="28575"/>
            <wp:docPr id="32" name="Picture 32" descr="This figure shows a screen capture for building patient history, as described in the text immediately preceding the figure." title="Figure 17: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A351C10" w14:textId="0CF85008" w:rsidR="00C34ED1" w:rsidRDefault="00A628CE">
      <w:pPr>
        <w:pStyle w:val="FigureCaption"/>
      </w:pPr>
      <w:bookmarkStart w:id="266" w:name="_Ref440365146"/>
      <w:bookmarkStart w:id="267" w:name="_Toc467272007"/>
      <w:r>
        <w:t xml:space="preserve">Figure </w:t>
      </w:r>
      <w:fldSimple w:instr=" SEQ Figure \* ARABIC ">
        <w:ins w:id="268" w:author="Tohline, Chris" w:date="2016-12-02T15:34:00Z">
          <w:r w:rsidR="00551D04">
            <w:rPr>
              <w:noProof/>
            </w:rPr>
            <w:t>18</w:t>
          </w:r>
        </w:ins>
        <w:del w:id="269" w:author="Tohline, Chris" w:date="2016-12-02T15:34:00Z">
          <w:r w:rsidDel="00551D04">
            <w:rPr>
              <w:noProof/>
            </w:rPr>
            <w:delText>17</w:delText>
          </w:r>
        </w:del>
      </w:fldSimple>
      <w:bookmarkEnd w:id="266"/>
      <w:r>
        <w:t>. Building Patient History, including Edit Clinical Element View</w:t>
      </w:r>
      <w:bookmarkEnd w:id="267"/>
    </w:p>
    <w:p w14:paraId="7282758A" w14:textId="77777777" w:rsidR="00C34ED1" w:rsidRDefault="00A628CE">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11E42646" w14:textId="7423A9F3" w:rsidR="00C34ED1" w:rsidRDefault="00A628CE">
      <w:r>
        <w:t xml:space="preserve">Several fields in the Edit Clinical Element View can be edited for an event in the patient history using the controls shown in </w:t>
      </w:r>
      <w:fldSimple w:instr=" REF _Ref440365146  ">
        <w:ins w:id="270" w:author="Tohline, Chris" w:date="2016-12-02T15:34:00Z">
          <w:r w:rsidR="00551D04">
            <w:t xml:space="preserve">Figure </w:t>
          </w:r>
          <w:r w:rsidR="00551D04">
            <w:rPr>
              <w:noProof/>
            </w:rPr>
            <w:t>18</w:t>
          </w:r>
        </w:ins>
        <w:del w:id="271" w:author="Tohline, Chris" w:date="2016-12-02T15:34:00Z">
          <w:r w:rsidDel="00551D04">
            <w:delText xml:space="preserve">Figure </w:delText>
          </w:r>
          <w:r w:rsidDel="00551D04">
            <w:rPr>
              <w:noProof/>
            </w:rPr>
            <w:delText>17</w:delText>
          </w:r>
        </w:del>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789CF7B6" w14:textId="77777777" w:rsidR="00C34ED1" w:rsidRDefault="00A628CE">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38D7E85F" w14:textId="77777777" w:rsidR="00C34ED1" w:rsidRDefault="00A628CE">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4DFA43AD" w14:textId="77777777" w:rsidR="00C34ED1" w:rsidRDefault="00A628CE">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15032269" w14:textId="77777777" w:rsidR="00C34ED1" w:rsidRDefault="00A628CE">
      <w:pPr>
        <w:pStyle w:val="Heading3"/>
      </w:pPr>
      <w:bookmarkStart w:id="272" w:name="_Toc467271973"/>
      <w:r>
        <w:t>Patient History Items that Fulfill Past Items</w:t>
      </w:r>
      <w:bookmarkEnd w:id="272"/>
    </w:p>
    <w:p w14:paraId="344BD276" w14:textId="5F6B7665" w:rsidR="00C34ED1" w:rsidRDefault="00A628CE">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ins w:id="273" w:author="Tohline, Chris" w:date="2016-12-02T15:34:00Z">
          <w:r w:rsidR="00551D04">
            <w:t xml:space="preserve">Figure </w:t>
          </w:r>
          <w:r w:rsidR="00551D04">
            <w:rPr>
              <w:noProof/>
            </w:rPr>
            <w:t>19</w:t>
          </w:r>
        </w:ins>
        <w:del w:id="274" w:author="Tohline, Chris" w:date="2016-12-02T15:34:00Z">
          <w:r w:rsidDel="00551D04">
            <w:delText xml:space="preserve">Figure </w:delText>
          </w:r>
          <w:r w:rsidDel="00551D04">
            <w:rPr>
              <w:noProof/>
            </w:rPr>
            <w:delText>18</w:delText>
          </w:r>
        </w:del>
      </w:fldSimple>
      <w:r>
        <w:t>.</w:t>
      </w:r>
    </w:p>
    <w:p w14:paraId="5BD5DB2C" w14:textId="77777777" w:rsidR="00C34ED1" w:rsidRDefault="00A628CE">
      <w:pPr>
        <w:pStyle w:val="Figure"/>
        <w:rPr>
          <w:b w:val="0"/>
        </w:rPr>
      </w:pPr>
      <w:r>
        <w:rPr>
          <w:noProof/>
        </w:rPr>
        <w:drawing>
          <wp:inline distT="0" distB="0" distL="0" distR="0" wp14:anchorId="050D25D9" wp14:editId="6471ADE0">
            <wp:extent cx="5759624" cy="1402080"/>
            <wp:effectExtent l="0" t="0" r="6350" b="0"/>
            <wp:docPr id="18" name="Picture 18" descr="Figure 18 shows a screen shot of the References Section of the Patient History Builder with a check for &quot;Fulfills&quot;." title="Figure 18: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14:paraId="36460CD0" w14:textId="17BBC64F" w:rsidR="00C34ED1" w:rsidRDefault="00A628CE">
      <w:pPr>
        <w:pStyle w:val="FigureCaption"/>
      </w:pPr>
      <w:bookmarkStart w:id="275" w:name="_Ref440365324"/>
      <w:bookmarkStart w:id="276" w:name="_Toc467272008"/>
      <w:r>
        <w:t xml:space="preserve">Figure </w:t>
      </w:r>
      <w:fldSimple w:instr=" SEQ Figure \* ARABIC ">
        <w:ins w:id="277" w:author="Tohline, Chris" w:date="2016-12-02T15:34:00Z">
          <w:r w:rsidR="00551D04">
            <w:rPr>
              <w:noProof/>
            </w:rPr>
            <w:t>19</w:t>
          </w:r>
        </w:ins>
        <w:del w:id="278" w:author="Tohline, Chris" w:date="2016-12-02T15:34:00Z">
          <w:r w:rsidDel="00551D04">
            <w:rPr>
              <w:noProof/>
            </w:rPr>
            <w:delText>18</w:delText>
          </w:r>
        </w:del>
      </w:fldSimple>
      <w:bookmarkEnd w:id="275"/>
      <w:r>
        <w:t>. References Section of the Patient History Builder</w:t>
      </w:r>
      <w:bookmarkEnd w:id="276"/>
    </w:p>
    <w:p w14:paraId="38665BA2" w14:textId="77777777" w:rsidR="00C34ED1" w:rsidRDefault="00A628CE">
      <w:pPr>
        <w:pStyle w:val="Heading3"/>
      </w:pPr>
      <w:bookmarkStart w:id="279" w:name="_Toc467271974"/>
      <w:r>
        <w:t>Representing a Cumulative Medication Duration</w:t>
      </w:r>
      <w:bookmarkEnd w:id="279"/>
    </w:p>
    <w:p w14:paraId="49D6280C" w14:textId="50700B91" w:rsidR="00C34ED1" w:rsidRDefault="00A628CE">
      <w:r>
        <w:t xml:space="preserve">To represent a Cumulative Medication Duration (CMD), a medication is added to the patient history and the “Prescription,” “Regimen,” and “Filled” options are adjusted appropriately, as shown in </w:t>
      </w:r>
      <w:fldSimple w:instr=" REF _Ref440365366 ">
        <w:ins w:id="280" w:author="Tohline, Chris" w:date="2016-12-02T15:34:00Z">
          <w:r w:rsidR="00551D04">
            <w:t xml:space="preserve">Figure </w:t>
          </w:r>
          <w:r w:rsidR="00551D04">
            <w:rPr>
              <w:noProof/>
            </w:rPr>
            <w:t>20</w:t>
          </w:r>
        </w:ins>
        <w:del w:id="281" w:author="Tohline, Chris" w:date="2016-12-02T15:34:00Z">
          <w:r w:rsidDel="00551D04">
            <w:delText xml:space="preserve">Figure </w:delText>
          </w:r>
          <w:r w:rsidDel="00551D04">
            <w:rPr>
              <w:noProof/>
            </w:rPr>
            <w:delText>19</w:delText>
          </w:r>
        </w:del>
      </w:fldSimple>
      <w:r>
        <w:rPr>
          <w:noProof/>
        </w:rPr>
        <w:t>.</w:t>
      </w:r>
      <w:r>
        <w:t xml:space="preserve"> In this example, a prescription is specified as 10mg. This represents a single dosage of the medication. The regimen is set to 1 day, meaning that the patient takes a single dose once per day.</w:t>
      </w:r>
    </w:p>
    <w:p w14:paraId="37CB382A" w14:textId="77777777" w:rsidR="00C34ED1" w:rsidRDefault="00A628CE">
      <w:pPr>
        <w:pStyle w:val="Figure"/>
        <w:rPr>
          <w:b w:val="0"/>
        </w:rPr>
      </w:pPr>
      <w:r>
        <w:rPr>
          <w:noProof/>
        </w:rPr>
        <w:lastRenderedPageBreak/>
        <w:drawing>
          <wp:inline distT="0" distB="0" distL="0" distR="0" wp14:anchorId="7828657B" wp14:editId="40CA0A3B">
            <wp:extent cx="3557016" cy="4370832"/>
            <wp:effectExtent l="0" t="0" r="0" b="0"/>
            <wp:docPr id="2" name="Picture 2" descr="Figure 19 depicts a screenshot of editing a medication as described in the text immediately preceding the figure." title="Figure 19: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14:paraId="0A367B01" w14:textId="6651F49B" w:rsidR="00C34ED1" w:rsidRDefault="00A628CE">
      <w:pPr>
        <w:pStyle w:val="FigureCaption"/>
      </w:pPr>
      <w:bookmarkStart w:id="282" w:name="_Ref440365366"/>
      <w:bookmarkStart w:id="283" w:name="_Toc467272009"/>
      <w:r>
        <w:t xml:space="preserve">Figure </w:t>
      </w:r>
      <w:fldSimple w:instr=" SEQ Figure \* ARABIC ">
        <w:ins w:id="284" w:author="Tohline, Chris" w:date="2016-12-02T15:34:00Z">
          <w:r w:rsidR="00551D04">
            <w:rPr>
              <w:noProof/>
            </w:rPr>
            <w:t>20</w:t>
          </w:r>
        </w:ins>
        <w:del w:id="285" w:author="Tohline, Chris" w:date="2016-12-02T15:34:00Z">
          <w:r w:rsidDel="00551D04">
            <w:rPr>
              <w:noProof/>
            </w:rPr>
            <w:delText>19</w:delText>
          </w:r>
        </w:del>
      </w:fldSimple>
      <w:bookmarkEnd w:id="282"/>
      <w:r>
        <w:t xml:space="preserve">. </w:t>
      </w:r>
      <w:bookmarkStart w:id="286" w:name="_Toc439154848"/>
      <w:r>
        <w:t>Editing a Medication</w:t>
      </w:r>
      <w:bookmarkEnd w:id="283"/>
      <w:bookmarkEnd w:id="286"/>
    </w:p>
    <w:p w14:paraId="67197D5F" w14:textId="77777777" w:rsidR="00C34ED1" w:rsidRDefault="00A628CE">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14:paraId="57EBA590" w14:textId="77777777" w:rsidR="00C34ED1" w:rsidRDefault="00A628CE">
      <w:r>
        <w:t>These steps lead to a CMD of 90 days. Additional prescriptions can easily be added by pressing the plus-sign button again: once more brings the total to 180 days, twice more to 270 days, and so on.</w:t>
      </w:r>
    </w:p>
    <w:p w14:paraId="063B6F6A" w14:textId="77777777" w:rsidR="00C34ED1" w:rsidRDefault="00A628CE">
      <w:pPr>
        <w:pStyle w:val="Heading2"/>
      </w:pPr>
      <w:bookmarkStart w:id="287" w:name="_Toc467271975"/>
      <w:r>
        <w:t>Incremental Calculation</w:t>
      </w:r>
      <w:bookmarkEnd w:id="287"/>
    </w:p>
    <w:p w14:paraId="312DF0C7" w14:textId="77777777" w:rsidR="00C34ED1" w:rsidRDefault="00A628CE">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14:paraId="4A7ACFC5" w14:textId="43EAF2FE" w:rsidR="00C34ED1" w:rsidRDefault="00A628CE">
      <w:r>
        <w:t xml:space="preserve">The logic section continuously displays the results of calculating the patient against the measure by means of the logic highlighting described in </w:t>
      </w:r>
      <w:fldSimple w:instr=" REF _Ref459100814  ">
        <w:r w:rsidR="00551D04">
          <w:t xml:space="preserve">Figure </w:t>
        </w:r>
        <w:r w:rsidR="00551D04">
          <w:rPr>
            <w:noProof/>
          </w:rPr>
          <w:t>13</w:t>
        </w:r>
      </w:fldSimple>
      <w:r>
        <w:t xml:space="preserve"> and </w:t>
      </w:r>
      <w:fldSimple w:instr=" REF _Ref459100823  ">
        <w:r w:rsidR="00551D04">
          <w:t xml:space="preserve">Figure </w:t>
        </w:r>
        <w:r w:rsidR="00551D04">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14:paraId="64818B5C" w14:textId="77777777" w:rsidR="00C34ED1" w:rsidRDefault="00A628CE">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14:paraId="58CC3D9C" w14:textId="77777777" w:rsidR="00C34ED1" w:rsidRDefault="00A628CE">
      <w:pPr>
        <w:pStyle w:val="Heading2"/>
      </w:pPr>
      <w:bookmarkStart w:id="288" w:name="_Toc467271976"/>
      <w:r>
        <w:t>Outdated Code Sets</w:t>
      </w:r>
      <w:bookmarkEnd w:id="288"/>
    </w:p>
    <w:p w14:paraId="2E6466CF" w14:textId="1346A4F8" w:rsidR="00C34ED1" w:rsidRDefault="00A628CE">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ins w:id="289" w:author="Tohline, Chris" w:date="2016-12-02T15:34:00Z">
          <w:r w:rsidR="00551D04">
            <w:t xml:space="preserve">Figure </w:t>
          </w:r>
          <w:r w:rsidR="00551D04">
            <w:rPr>
              <w:noProof/>
            </w:rPr>
            <w:t>21</w:t>
          </w:r>
        </w:ins>
        <w:del w:id="290" w:author="Tohline, Chris" w:date="2016-12-02T15:34:00Z">
          <w:r w:rsidDel="00551D04">
            <w:delText xml:space="preserve">Figure </w:delText>
          </w:r>
          <w:r w:rsidDel="00551D04">
            <w:rPr>
              <w:noProof/>
            </w:rPr>
            <w:delText>20</w:delText>
          </w:r>
        </w:del>
      </w:fldSimple>
      <w:r>
        <w:t>.</w:t>
      </w:r>
    </w:p>
    <w:p w14:paraId="5CC8E492" w14:textId="77777777" w:rsidR="00C34ED1" w:rsidRDefault="00A628CE">
      <w:pPr>
        <w:pStyle w:val="Figure"/>
        <w:rPr>
          <w:b w:val="0"/>
        </w:rPr>
      </w:pPr>
      <w:r>
        <w:rPr>
          <w:noProof/>
        </w:rPr>
        <w:drawing>
          <wp:inline distT="0" distB="0" distL="0" distR="0" wp14:anchorId="21F75EAA" wp14:editId="29F76272">
            <wp:extent cx="5861304" cy="1984248"/>
            <wp:effectExtent l="0" t="0" r="6350" b="0"/>
            <wp:docPr id="36" name="Picture 36" descr="Figure 20 displays the warning message of an error ifor outdated patient codes." title="Figure 20: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14:paraId="21F598EC" w14:textId="2D9C88C9" w:rsidR="00C34ED1" w:rsidRDefault="00A628CE">
      <w:pPr>
        <w:pStyle w:val="FigureCaption"/>
        <w:spacing w:before="0" w:after="120"/>
      </w:pPr>
      <w:bookmarkStart w:id="291" w:name="_Ref440186626"/>
      <w:bookmarkStart w:id="292" w:name="_Toc467272010"/>
      <w:r>
        <w:t xml:space="preserve">Figure </w:t>
      </w:r>
      <w:fldSimple w:instr=" SEQ Figure \* ARABIC ">
        <w:ins w:id="293" w:author="Tohline, Chris" w:date="2016-12-02T15:34:00Z">
          <w:r w:rsidR="00551D04">
            <w:rPr>
              <w:noProof/>
            </w:rPr>
            <w:t>21</w:t>
          </w:r>
        </w:ins>
        <w:del w:id="294" w:author="Tohline, Chris" w:date="2016-12-02T15:34:00Z">
          <w:r w:rsidDel="00551D04">
            <w:rPr>
              <w:noProof/>
            </w:rPr>
            <w:delText>20</w:delText>
          </w:r>
        </w:del>
      </w:fldSimple>
      <w:bookmarkEnd w:id="291"/>
      <w:r>
        <w:t>. Error Message for Outdated Patient Codes</w:t>
      </w:r>
      <w:bookmarkEnd w:id="292"/>
    </w:p>
    <w:p w14:paraId="65F84E14" w14:textId="77777777" w:rsidR="00C34ED1" w:rsidRDefault="00C34ED1"/>
    <w:p w14:paraId="01D845E3" w14:textId="77777777" w:rsidR="00C34ED1" w:rsidRDefault="00C34ED1">
      <w:pPr>
        <w:sectPr w:rsidR="00C34ED1">
          <w:headerReference w:type="first" r:id="rId55"/>
          <w:footerReference w:type="first" r:id="rId56"/>
          <w:pgSz w:w="12240" w:h="15840" w:code="1"/>
          <w:pgMar w:top="1440" w:right="1440" w:bottom="1440" w:left="1440" w:header="504" w:footer="504" w:gutter="0"/>
          <w:cols w:space="720"/>
          <w:titlePg/>
          <w:docGrid w:linePitch="360"/>
        </w:sectPr>
      </w:pPr>
    </w:p>
    <w:p w14:paraId="60FDC92A" w14:textId="77777777" w:rsidR="00C567ED" w:rsidRDefault="00C567ED" w:rsidP="00C567ED">
      <w:pPr>
        <w:pStyle w:val="Heading1"/>
      </w:pPr>
      <w:bookmarkStart w:id="295" w:name="_Ref464544845"/>
      <w:bookmarkStart w:id="296" w:name="_Ref464544871"/>
      <w:bookmarkStart w:id="297" w:name="_Toc467271977"/>
      <w:bookmarkStart w:id="298" w:name="_Ref469068821"/>
      <w:ins w:id="299" w:author="Tohline, Chris" w:date="2016-12-02T15:13:00Z">
        <w:r w:rsidRPr="00C567ED">
          <w:lastRenderedPageBreak/>
          <w:t>Measure History</w:t>
        </w:r>
      </w:ins>
      <w:bookmarkEnd w:id="298"/>
    </w:p>
    <w:p w14:paraId="031B36D7" w14:textId="77777777" w:rsidR="00C567ED" w:rsidRDefault="00C567ED" w:rsidP="00C567ED">
      <w:pPr>
        <w:pStyle w:val="Heading2"/>
        <w:numPr>
          <w:ilvl w:val="1"/>
          <w:numId w:val="1"/>
        </w:numPr>
      </w:pPr>
      <w:bookmarkStart w:id="300" w:name="_Toc459271903"/>
      <w:ins w:id="301" w:author="Tohline, Chris" w:date="2016-12-02T15:14:00Z">
        <w:r>
          <w:t>Overview</w:t>
        </w:r>
      </w:ins>
      <w:bookmarkEnd w:id="300"/>
    </w:p>
    <w:p w14:paraId="461393C5" w14:textId="77777777" w:rsidR="00C567ED" w:rsidRDefault="00C567ED" w:rsidP="00C567ED">
      <w:pPr>
        <w:rPr>
          <w:ins w:id="302" w:author="Tohline, Chris" w:date="2016-12-02T15:15:00Z"/>
        </w:rPr>
      </w:pPr>
      <w:ins w:id="303" w:author="Tohline, Chris" w:date="2016-12-02T15:15:00Z">
        <w:r>
          <w:t xml:space="preserve">As measures are updated each year, the logic within each measure changes slightly. An example could be a Diagnosis occurring </w:t>
        </w:r>
        <w:r w:rsidRPr="00C124FD">
          <w:rPr>
            <w:i/>
          </w:rPr>
          <w:t>before the end of the measure period</w:t>
        </w:r>
        <w:r>
          <w:t xml:space="preserve"> vs a Diagnosis </w:t>
        </w:r>
        <w:r>
          <w:rPr>
            <w:i/>
          </w:rPr>
          <w:t>overlapping the measure period</w:t>
        </w:r>
        <w:r>
          <w:t xml:space="preserve">.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 </w:t>
        </w:r>
      </w:ins>
    </w:p>
    <w:p w14:paraId="6145B7D4" w14:textId="68098BB6" w:rsidR="00056F36" w:rsidRDefault="00056F36" w:rsidP="00056F36">
      <w:pPr>
        <w:rPr>
          <w:ins w:id="304" w:author="Tohline, Chris" w:date="2016-12-02T15:20:00Z"/>
        </w:rPr>
      </w:pPr>
      <w:ins w:id="305" w:author="Tohline, Chris" w:date="2016-12-02T15:20:00Z">
        <w:r>
          <w:t>I</w:t>
        </w:r>
        <w:r w:rsidR="00CE6D4A">
          <w:t>tem #1</w:t>
        </w:r>
      </w:ins>
      <w:ins w:id="306" w:author="Tohline, Chris" w:date="2016-12-09T20:04:00Z">
        <w:r w:rsidR="00CE6D4A">
          <w:t>9</w:t>
        </w:r>
      </w:ins>
      <w:ins w:id="307" w:author="Tohline, Chris" w:date="2016-12-02T15:20:00Z">
        <w:r>
          <w:t xml:space="preserve"> in the Measure View (</w:t>
        </w:r>
        <w:r>
          <w:fldChar w:fldCharType="begin"/>
        </w:r>
        <w:r>
          <w:instrText xml:space="preserve"> REF _Ref459100358 </w:instrText>
        </w:r>
        <w:r>
          <w:fldChar w:fldCharType="separate"/>
        </w:r>
      </w:ins>
      <w:ins w:id="308" w:author="Tohline, Chris" w:date="2016-12-02T15:34:00Z">
        <w:r w:rsidR="00551D04">
          <w:t xml:space="preserve">Figure </w:t>
        </w:r>
        <w:r w:rsidR="00551D04">
          <w:rPr>
            <w:noProof/>
          </w:rPr>
          <w:t>10</w:t>
        </w:r>
      </w:ins>
      <w:ins w:id="309" w:author="Tohline, Chris" w:date="2016-12-02T15:20:00Z">
        <w:r>
          <w:fldChar w:fldCharType="end"/>
        </w:r>
        <w:r>
          <w:t xml:space="preserve">) is a button which opens the following Measure Upload History View. </w:t>
        </w:r>
      </w:ins>
    </w:p>
    <w:p w14:paraId="4AAA3C2C" w14:textId="0BC1B4BD" w:rsidR="00056F36" w:rsidRDefault="00813A46" w:rsidP="00056F36">
      <w:pPr>
        <w:keepNext/>
        <w:rPr>
          <w:ins w:id="310" w:author="Tohline, Chris" w:date="2016-12-02T15:20:00Z"/>
        </w:rPr>
      </w:pPr>
      <w:ins w:id="311" w:author="Tohline, Chris" w:date="2016-12-09T21:33:00Z">
        <w:r>
          <w:rPr>
            <w:noProof/>
          </w:rPr>
          <w:drawing>
            <wp:inline distT="0" distB="0" distL="0" distR="0" wp14:anchorId="408F9F0E" wp14:editId="654C0BAD">
              <wp:extent cx="5943600" cy="414845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48455"/>
                      </a:xfrm>
                      <a:prstGeom prst="rect">
                        <a:avLst/>
                      </a:prstGeom>
                      <a:ln>
                        <a:solidFill>
                          <a:schemeClr val="tx1"/>
                        </a:solidFill>
                      </a:ln>
                    </pic:spPr>
                  </pic:pic>
                </a:graphicData>
              </a:graphic>
            </wp:inline>
          </w:drawing>
        </w:r>
      </w:ins>
    </w:p>
    <w:p w14:paraId="7FD33CFF" w14:textId="032BCC52" w:rsidR="00056F36" w:rsidRDefault="00056F36" w:rsidP="00056F36">
      <w:pPr>
        <w:pStyle w:val="FigureCaption"/>
        <w:rPr>
          <w:ins w:id="312" w:author="Tohline, Chris" w:date="2016-12-02T15:20:00Z"/>
        </w:rPr>
      </w:pPr>
      <w:bookmarkStart w:id="313" w:name="_Ref459111588"/>
      <w:bookmarkStart w:id="314" w:name="_Toc459271937"/>
      <w:ins w:id="315" w:author="Tohline, Chris" w:date="2016-12-02T15:20:00Z">
        <w:r>
          <w:t xml:space="preserve">Figure </w:t>
        </w:r>
        <w:r>
          <w:fldChar w:fldCharType="begin"/>
        </w:r>
        <w:r>
          <w:instrText xml:space="preserve"> SEQ Figure \* ARABIC </w:instrText>
        </w:r>
        <w:r>
          <w:fldChar w:fldCharType="separate"/>
        </w:r>
      </w:ins>
      <w:ins w:id="316" w:author="Tohline, Chris" w:date="2016-12-02T15:34:00Z">
        <w:r w:rsidR="00551D04">
          <w:rPr>
            <w:noProof/>
          </w:rPr>
          <w:t>22</w:t>
        </w:r>
      </w:ins>
      <w:ins w:id="317" w:author="Tohline, Chris" w:date="2016-12-02T15:20:00Z">
        <w:r>
          <w:rPr>
            <w:noProof/>
          </w:rPr>
          <w:fldChar w:fldCharType="end"/>
        </w:r>
        <w:bookmarkEnd w:id="313"/>
        <w:r>
          <w:t>: Measure Upload History View</w:t>
        </w:r>
        <w:bookmarkEnd w:id="314"/>
      </w:ins>
    </w:p>
    <w:p w14:paraId="65D7FABF" w14:textId="60F5910D" w:rsidR="00056F36" w:rsidRDefault="00056F36" w:rsidP="00056F36">
      <w:pPr>
        <w:pStyle w:val="ListParagraph"/>
        <w:numPr>
          <w:ilvl w:val="0"/>
          <w:numId w:val="47"/>
        </w:numPr>
        <w:rPr>
          <w:ins w:id="318" w:author="Tohline, Chris" w:date="2016-12-02T15:20:00Z"/>
        </w:rPr>
      </w:pPr>
      <w:ins w:id="319" w:author="Tohline, Chris" w:date="2016-12-02T15:20:00Z">
        <w:r>
          <w:t>List of Patients – Displays the list of patients that have existed during at least one measure upload. Clicking the Patient Name changes the page to the Patient Builder (</w:t>
        </w:r>
      </w:ins>
      <w:ins w:id="320" w:author="Tohline, Chris" w:date="2016-12-02T16:19:00Z">
        <w:r w:rsidR="00FE4866">
          <w:fldChar w:fldCharType="begin"/>
        </w:r>
        <w:r w:rsidR="00FE4866">
          <w:instrText xml:space="preserve"> REF _Ref468456447 </w:instrText>
        </w:r>
      </w:ins>
      <w:r w:rsidR="00FE4866">
        <w:fldChar w:fldCharType="separate"/>
      </w:r>
      <w:ins w:id="321" w:author="Tohline, Chris" w:date="2016-12-02T16:19:00Z">
        <w:r w:rsidR="00FE4866">
          <w:t xml:space="preserve">Figure </w:t>
        </w:r>
        <w:r w:rsidR="00FE4866">
          <w:rPr>
            <w:noProof/>
          </w:rPr>
          <w:t>16</w:t>
        </w:r>
        <w:r w:rsidR="00FE4866">
          <w:fldChar w:fldCharType="end"/>
        </w:r>
      </w:ins>
      <w:ins w:id="322" w:author="Tohline, Chris" w:date="2016-12-02T15:20:00Z">
        <w:r>
          <w:t>).</w:t>
        </w:r>
      </w:ins>
    </w:p>
    <w:p w14:paraId="29BB51D2" w14:textId="77777777" w:rsidR="00056F36" w:rsidRPr="00347331" w:rsidRDefault="00056F36" w:rsidP="00056F36">
      <w:pPr>
        <w:pStyle w:val="ListParagraph"/>
        <w:numPr>
          <w:ilvl w:val="0"/>
          <w:numId w:val="47"/>
        </w:numPr>
        <w:rPr>
          <w:ins w:id="323" w:author="Tohline, Chris" w:date="2016-12-02T15:20:00Z"/>
        </w:rPr>
      </w:pPr>
      <w:ins w:id="324" w:author="Tohline, Chris" w:date="2016-12-02T15:20:00Z">
        <w:r w:rsidRPr="00347331">
          <w:t xml:space="preserve">Measure Title – </w:t>
        </w:r>
        <w:r>
          <w:t>Displays the version of the Measure, as well as the date and time of its upload.</w:t>
        </w:r>
      </w:ins>
    </w:p>
    <w:p w14:paraId="123EB65D" w14:textId="7BF95B1F" w:rsidR="00056F36" w:rsidRDefault="00056F36" w:rsidP="00056F36">
      <w:pPr>
        <w:pStyle w:val="ListParagraph"/>
        <w:numPr>
          <w:ilvl w:val="0"/>
          <w:numId w:val="47"/>
        </w:numPr>
        <w:rPr>
          <w:ins w:id="325" w:author="Tohline, Chris" w:date="2016-12-02T15:20:00Z"/>
        </w:rPr>
      </w:pPr>
      <w:ins w:id="326" w:author="Tohline, Chris" w:date="2016-12-02T15:20:00Z">
        <w:r>
          <w:lastRenderedPageBreak/>
          <w:t xml:space="preserve">View Changes – Displays the exact  changes to the measure logic that occurred (see </w:t>
        </w:r>
        <w:r>
          <w:fldChar w:fldCharType="begin"/>
        </w:r>
        <w:r>
          <w:instrText xml:space="preserve"> REF _Ref459110957   \* MERGEFORMAT </w:instrText>
        </w:r>
        <w:r>
          <w:fldChar w:fldCharType="separate"/>
        </w:r>
      </w:ins>
      <w:ins w:id="327" w:author="Tohline, Chris" w:date="2016-12-02T15:34:00Z">
        <w:r w:rsidR="00551D04" w:rsidRPr="000337FD">
          <w:t>Figure 23</w:t>
        </w:r>
      </w:ins>
      <w:ins w:id="328" w:author="Tohline, Chris" w:date="2016-12-02T15:20:00Z">
        <w:r>
          <w:fldChar w:fldCharType="end"/>
        </w:r>
        <w:r>
          <w:t>).</w:t>
        </w:r>
      </w:ins>
    </w:p>
    <w:p w14:paraId="0AE6D5CB" w14:textId="77777777" w:rsidR="00056F36" w:rsidRDefault="00056F36" w:rsidP="00056F36">
      <w:pPr>
        <w:pStyle w:val="ListParagraph"/>
        <w:numPr>
          <w:ilvl w:val="0"/>
          <w:numId w:val="47"/>
        </w:numPr>
        <w:rPr>
          <w:ins w:id="329" w:author="Tohline, Chris" w:date="2016-12-02T15:20:00Z"/>
        </w:rPr>
      </w:pPr>
      <w:ins w:id="330" w:author="Tohline, Chris" w:date="2016-12-02T15:20:00Z">
        <w:r>
          <w:t>Before/After Status – Displays the patient’s statuses before and after the measure upload.  Clicking the icons will open a Compare View.</w:t>
        </w:r>
      </w:ins>
    </w:p>
    <w:p w14:paraId="54A49593" w14:textId="77777777" w:rsidR="00056F36" w:rsidRDefault="00056F36" w:rsidP="00056F36">
      <w:pPr>
        <w:rPr>
          <w:ins w:id="331" w:author="Tohline, Chris" w:date="2016-12-02T15:20:00Z"/>
          <w:b/>
        </w:rPr>
      </w:pPr>
    </w:p>
    <w:p w14:paraId="490B1785" w14:textId="77777777" w:rsidR="00056F36" w:rsidRPr="002F585D" w:rsidRDefault="00056F36" w:rsidP="00056F36">
      <w:pPr>
        <w:rPr>
          <w:ins w:id="332" w:author="Tohline, Chris" w:date="2016-12-02T15:20:00Z"/>
        </w:rPr>
      </w:pPr>
      <w:ins w:id="333" w:author="Tohline, Chris" w:date="2016-12-02T15:20:00Z">
        <w:r>
          <w:rPr>
            <w:b/>
          </w:rPr>
          <w:t>Note:</w:t>
        </w:r>
        <w:r>
          <w:t xml:space="preserve"> Only patients that are present at the time of the upload will display in this view.  If a patient is added after the most recent upload it will not display here until the measure is updated again.</w:t>
        </w:r>
      </w:ins>
    </w:p>
    <w:p w14:paraId="49923177" w14:textId="77777777" w:rsidR="00056F36" w:rsidRDefault="00056F36" w:rsidP="00056F36">
      <w:pPr>
        <w:pStyle w:val="Heading3"/>
        <w:numPr>
          <w:ilvl w:val="2"/>
          <w:numId w:val="1"/>
        </w:numPr>
        <w:rPr>
          <w:ins w:id="334" w:author="Tohline, Chris" w:date="2016-12-02T15:20:00Z"/>
        </w:rPr>
      </w:pPr>
      <w:bookmarkStart w:id="335" w:name="_Toc459271904"/>
      <w:ins w:id="336" w:author="Tohline, Chris" w:date="2016-12-02T15:20:00Z">
        <w:r>
          <w:t>Viewing Changes</w:t>
        </w:r>
        <w:bookmarkEnd w:id="335"/>
        <w:r>
          <w:t xml:space="preserve"> to the Logic of the Measure</w:t>
        </w:r>
      </w:ins>
    </w:p>
    <w:p w14:paraId="08808E81" w14:textId="72E0577B" w:rsidR="00056F36" w:rsidRDefault="00056F36" w:rsidP="00056F36">
      <w:pPr>
        <w:rPr>
          <w:ins w:id="337" w:author="Tohline, Chris" w:date="2016-12-02T15:20:00Z"/>
        </w:rPr>
      </w:pPr>
      <w:ins w:id="338" w:author="Tohline, Chris" w:date="2016-12-02T15:20:00Z">
        <w:r>
          <w:t xml:space="preserve">Upon clicking “View Changes” in </w:t>
        </w:r>
        <w:r>
          <w:fldChar w:fldCharType="begin"/>
        </w:r>
        <w:r>
          <w:instrText xml:space="preserve"> REF _Ref459111588   \* MERGEFORMAT </w:instrText>
        </w:r>
        <w:r>
          <w:fldChar w:fldCharType="separate"/>
        </w:r>
      </w:ins>
      <w:ins w:id="339" w:author="Tohline, Chris" w:date="2016-12-02T15:34:00Z">
        <w:r w:rsidR="00551D04">
          <w:t>Figure 22</w:t>
        </w:r>
      </w:ins>
      <w:ins w:id="340" w:author="Tohline, Chris" w:date="2016-12-02T15:20:00Z">
        <w:r>
          <w:fldChar w:fldCharType="end"/>
        </w:r>
        <w:r>
          <w:t xml:space="preserve">, </w:t>
        </w:r>
        <w:r>
          <w:fldChar w:fldCharType="begin"/>
        </w:r>
        <w:r>
          <w:instrText xml:space="preserve"> REF _Ref459110957   \* MERGEFORMAT </w:instrText>
        </w:r>
        <w:r>
          <w:fldChar w:fldCharType="separate"/>
        </w:r>
      </w:ins>
      <w:ins w:id="341" w:author="Tohline, Chris" w:date="2016-12-02T15:34:00Z">
        <w:r w:rsidR="00551D04" w:rsidRPr="000337FD">
          <w:t>Figure 23</w:t>
        </w:r>
      </w:ins>
      <w:ins w:id="342" w:author="Tohline, Chris" w:date="2016-12-02T15:20:00Z">
        <w:r>
          <w:fldChar w:fldCharType="end"/>
        </w:r>
        <w:r>
          <w:t xml:space="preserve"> is displayed. This view displays the exact changes in logic from one version of a measure to another. The left half of the screen is the logic from the previous version, while the right half is the </w:t>
        </w:r>
        <w:del w:id="343" w:author="Mulcahy, Kristian P." w:date="2016-12-07T11:04:00Z">
          <w:r w:rsidDel="00AB4B16">
            <w:delText>logic that has been added</w:delText>
          </w:r>
        </w:del>
      </w:ins>
      <w:ins w:id="344" w:author="Mulcahy, Kristian P." w:date="2016-12-07T11:04:00Z">
        <w:r w:rsidR="00AB4B16">
          <w:t>new logic for the version that has been upload.</w:t>
        </w:r>
      </w:ins>
      <w:ins w:id="345" w:author="Tohline, Chris" w:date="2016-12-02T15:20:00Z">
        <w:del w:id="346" w:author="Mulcahy, Kristian P." w:date="2016-12-07T11:05:00Z">
          <w:r w:rsidDel="00AB4B16">
            <w:delText>.</w:delText>
          </w:r>
        </w:del>
        <w:r>
          <w:t xml:space="preserve"> The highlights help to show exactly which parts of the logic were changed. </w:t>
        </w:r>
      </w:ins>
    </w:p>
    <w:p w14:paraId="27C8C9D6" w14:textId="244B0DEA" w:rsidR="00056F36" w:rsidRDefault="001A1258" w:rsidP="00056F36">
      <w:pPr>
        <w:keepNext/>
        <w:rPr>
          <w:ins w:id="347" w:author="Tohline, Chris" w:date="2016-12-02T15:20:00Z"/>
        </w:rPr>
      </w:pPr>
      <w:ins w:id="348" w:author="Tohline, Chris" w:date="2016-12-09T21:42:00Z">
        <w:r w:rsidRPr="001A1258">
          <w:rPr>
            <w:noProof/>
          </w:rPr>
          <w:drawing>
            <wp:inline distT="0" distB="0" distL="0" distR="0" wp14:anchorId="3D43C397" wp14:editId="15CB89DD">
              <wp:extent cx="5394960" cy="394650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stretch>
                        <a:fillRect/>
                      </a:stretch>
                    </pic:blipFill>
                    <pic:spPr>
                      <a:xfrm>
                        <a:off x="0" y="0"/>
                        <a:ext cx="5394960" cy="3946505"/>
                      </a:xfrm>
                      <a:prstGeom prst="rect">
                        <a:avLst/>
                      </a:prstGeom>
                    </pic:spPr>
                  </pic:pic>
                </a:graphicData>
              </a:graphic>
            </wp:inline>
          </w:drawing>
        </w:r>
      </w:ins>
    </w:p>
    <w:p w14:paraId="5CF3CC2A" w14:textId="11FEE269" w:rsidR="00056F36" w:rsidRDefault="00056F36" w:rsidP="00056F36">
      <w:pPr>
        <w:pStyle w:val="Caption"/>
        <w:jc w:val="center"/>
        <w:rPr>
          <w:ins w:id="349" w:author="Tohline, Chris" w:date="2016-12-02T15:20:00Z"/>
          <w:rFonts w:ascii="Arial Narrow" w:hAnsi="Arial Narrow"/>
          <w:bCs w:val="0"/>
          <w:sz w:val="24"/>
        </w:rPr>
      </w:pPr>
      <w:bookmarkStart w:id="350" w:name="_Ref459110957"/>
      <w:bookmarkStart w:id="351" w:name="_Toc459271938"/>
      <w:ins w:id="352" w:author="Tohline, Chris" w:date="2016-12-02T15:20:00Z">
        <w:r w:rsidRPr="009479BE">
          <w:rPr>
            <w:rFonts w:ascii="Arial Narrow" w:hAnsi="Arial Narrow"/>
            <w:bCs w:val="0"/>
            <w:sz w:val="24"/>
          </w:rPr>
          <w:t xml:space="preserve">Figure </w:t>
        </w:r>
        <w:r w:rsidRPr="009479BE">
          <w:rPr>
            <w:rFonts w:ascii="Arial Narrow" w:hAnsi="Arial Narrow"/>
            <w:bCs w:val="0"/>
            <w:sz w:val="24"/>
          </w:rPr>
          <w:fldChar w:fldCharType="begin"/>
        </w:r>
        <w:r w:rsidRPr="009479BE">
          <w:rPr>
            <w:rFonts w:ascii="Arial Narrow" w:hAnsi="Arial Narrow"/>
            <w:bCs w:val="0"/>
            <w:sz w:val="24"/>
          </w:rPr>
          <w:instrText xml:space="preserve"> SEQ Figure \* ARABIC </w:instrText>
        </w:r>
        <w:r w:rsidRPr="009479BE">
          <w:rPr>
            <w:rFonts w:ascii="Arial Narrow" w:hAnsi="Arial Narrow"/>
            <w:bCs w:val="0"/>
            <w:sz w:val="24"/>
          </w:rPr>
          <w:fldChar w:fldCharType="separate"/>
        </w:r>
      </w:ins>
      <w:ins w:id="353" w:author="Tohline, Chris" w:date="2016-12-02T15:34:00Z">
        <w:r w:rsidR="00551D04">
          <w:rPr>
            <w:rFonts w:ascii="Arial Narrow" w:hAnsi="Arial Narrow"/>
            <w:bCs w:val="0"/>
            <w:noProof/>
            <w:sz w:val="24"/>
          </w:rPr>
          <w:t>23</w:t>
        </w:r>
      </w:ins>
      <w:ins w:id="354" w:author="Tohline, Chris" w:date="2016-12-02T15:20:00Z">
        <w:r w:rsidRPr="009479BE">
          <w:rPr>
            <w:rFonts w:ascii="Arial Narrow" w:hAnsi="Arial Narrow"/>
            <w:bCs w:val="0"/>
            <w:sz w:val="24"/>
          </w:rPr>
          <w:fldChar w:fldCharType="end"/>
        </w:r>
        <w:bookmarkEnd w:id="350"/>
        <w:r w:rsidRPr="009479BE">
          <w:rPr>
            <w:rFonts w:ascii="Arial Narrow" w:hAnsi="Arial Narrow"/>
            <w:bCs w:val="0"/>
            <w:sz w:val="24"/>
          </w:rPr>
          <w:t>: Logic Changes from an Updated Measu</w:t>
        </w:r>
        <w:r>
          <w:rPr>
            <w:rFonts w:ascii="Arial Narrow" w:hAnsi="Arial Narrow"/>
            <w:bCs w:val="0"/>
            <w:sz w:val="24"/>
          </w:rPr>
          <w:t>re</w:t>
        </w:r>
        <w:bookmarkEnd w:id="351"/>
      </w:ins>
    </w:p>
    <w:p w14:paraId="0FEC54A8" w14:textId="2C557FBE" w:rsidR="00056F36" w:rsidRDefault="00056F36" w:rsidP="00056F36">
      <w:pPr>
        <w:pStyle w:val="Heading2"/>
        <w:numPr>
          <w:ilvl w:val="1"/>
          <w:numId w:val="1"/>
        </w:numPr>
        <w:rPr>
          <w:ins w:id="355" w:author="Tohline, Chris" w:date="2016-12-02T15:20:00Z"/>
        </w:rPr>
      </w:pPr>
      <w:bookmarkStart w:id="356" w:name="_Toc459271905"/>
      <w:bookmarkStart w:id="357" w:name="_Ref469075503"/>
      <w:ins w:id="358" w:author="Tohline, Chris" w:date="2016-12-02T15:20:00Z">
        <w:r>
          <w:t>Patient Compare View</w:t>
        </w:r>
        <w:bookmarkEnd w:id="356"/>
        <w:bookmarkEnd w:id="357"/>
      </w:ins>
    </w:p>
    <w:p w14:paraId="78786BFF" w14:textId="77777777" w:rsidR="00056F36" w:rsidRDefault="00056F36" w:rsidP="00056F36">
      <w:pPr>
        <w:rPr>
          <w:ins w:id="359" w:author="Tohline, Chris" w:date="2016-12-02T15:20:00Z"/>
        </w:rPr>
      </w:pPr>
      <w:ins w:id="360" w:author="Tohline, Chris" w:date="2016-12-02T15:20:00Z">
        <w:r>
          <w:t xml:space="preserve">There are two ways to view the impact of measure updates on the patients.  The first way is from the Measure History view. Each of the status icons in Figure 21 are clickable links that will show view in Figure 23.  In this view the left side shows what the patient looked like before the </w:t>
        </w:r>
        <w:r>
          <w:lastRenderedPageBreak/>
          <w:t xml:space="preserve">measure was updated (uploaded).  The right side shows what how the patient calculates as a result of the measure update.  It is important to remember here that nothing about the patient itself has changed; only the measure logic has changed.  </w:t>
        </w:r>
      </w:ins>
    </w:p>
    <w:p w14:paraId="3ED413F7" w14:textId="3F7CA737" w:rsidR="00056F36" w:rsidRDefault="00056F36" w:rsidP="00056F36">
      <w:pPr>
        <w:rPr>
          <w:ins w:id="361" w:author="Tohline, Chris" w:date="2016-12-02T15:20:00Z"/>
          <w:noProof/>
        </w:rPr>
      </w:pPr>
      <w:ins w:id="362" w:author="Tohline, Chris" w:date="2016-12-02T15:20:00Z">
        <w:r>
          <w:t>The second way to view the Compare View is from the button within the Patient Builder (Icon #7 in</w:t>
        </w:r>
      </w:ins>
      <w:ins w:id="363" w:author="Tohline, Chris" w:date="2016-12-02T16:21:00Z">
        <w:r w:rsidR="00FE4866">
          <w:t xml:space="preserve"> </w:t>
        </w:r>
        <w:r w:rsidR="00FE4866">
          <w:fldChar w:fldCharType="begin"/>
        </w:r>
        <w:r w:rsidR="00FE4866">
          <w:instrText xml:space="preserve"> REF _Ref468456447 </w:instrText>
        </w:r>
      </w:ins>
      <w:r w:rsidR="00FE4866">
        <w:fldChar w:fldCharType="separate"/>
      </w:r>
      <w:ins w:id="364" w:author="Tohline, Chris" w:date="2016-12-02T16:21:00Z">
        <w:r w:rsidR="00FE4866">
          <w:t xml:space="preserve">Figure </w:t>
        </w:r>
        <w:r w:rsidR="00FE4866">
          <w:rPr>
            <w:noProof/>
          </w:rPr>
          <w:t>16</w:t>
        </w:r>
        <w:r w:rsidR="00FE4866">
          <w:fldChar w:fldCharType="end"/>
        </w:r>
      </w:ins>
      <w:ins w:id="365" w:author="Tohline, Chris" w:date="2016-12-02T15:20:00Z">
        <w:r>
          <w:t>). When clicked, it displays the following</w:t>
        </w:r>
        <w:r w:rsidRPr="002304D8">
          <w:rPr>
            <w:noProof/>
          </w:rPr>
          <w:t xml:space="preserve"> </w:t>
        </w:r>
        <w:r>
          <w:rPr>
            <w:noProof/>
          </w:rPr>
          <w:t xml:space="preserve">pop-up window. This Compare View shows how the Patient calculated after the most recent measure upload compared with how they are calculating currently (as the patient is being edited).  The purpose of this view is to show the user how the realtime edits they are making are changing the calculation of the patient as compared to the snapshot of the patient as of the last measure update.  </w:t>
        </w:r>
      </w:ins>
    </w:p>
    <w:p w14:paraId="690ECE28" w14:textId="77777777" w:rsidR="00056F36" w:rsidRDefault="00056F36" w:rsidP="00056F36">
      <w:pPr>
        <w:rPr>
          <w:ins w:id="366" w:author="Tohline, Chris" w:date="2016-12-02T15:20:00Z"/>
          <w:noProof/>
        </w:rPr>
      </w:pPr>
      <w:ins w:id="367" w:author="Tohline, Chris" w:date="2016-12-02T15:20:00Z">
        <w:r>
          <w:rPr>
            <w:noProof/>
          </w:rPr>
          <w:t xml:space="preserve">The compare button on the Patient Builder screen is only visible if the patient was present when the measure was last updated. </w:t>
        </w:r>
      </w:ins>
    </w:p>
    <w:p w14:paraId="7807D627" w14:textId="77777777" w:rsidR="00056F36" w:rsidRDefault="00056F36" w:rsidP="00056F36">
      <w:pPr>
        <w:rPr>
          <w:ins w:id="368" w:author="Tohline, Chris" w:date="2016-12-02T15:20:00Z"/>
        </w:rPr>
      </w:pPr>
      <w:ins w:id="369" w:author="Tohline, Chris" w:date="2016-12-02T15:20:00Z">
        <w:r w:rsidRPr="002304D8">
          <w:rPr>
            <w:noProof/>
          </w:rPr>
          <w:drawing>
            <wp:inline distT="0" distB="0" distL="0" distR="0" wp14:anchorId="4046A8E9" wp14:editId="71CABD58">
              <wp:extent cx="5943600" cy="2901950"/>
              <wp:effectExtent l="0" t="0" r="0" b="0"/>
              <wp:docPr id="48" name="Picture 48" descr="Figure 23 displays two columns. On the left we see how the patient compared against the measure logic in the previous version of the measure. On the right we see how the patient compares against the measure logic on the new version of the measure" title="Figure 23: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01950"/>
                      </a:xfrm>
                      <a:prstGeom prst="rect">
                        <a:avLst/>
                      </a:prstGeom>
                    </pic:spPr>
                  </pic:pic>
                </a:graphicData>
              </a:graphic>
            </wp:inline>
          </w:drawing>
        </w:r>
      </w:ins>
    </w:p>
    <w:p w14:paraId="5FAF9F83" w14:textId="2FF8F9B4" w:rsidR="00056F36" w:rsidRPr="006C6BDE" w:rsidRDefault="00056F36" w:rsidP="00056F36">
      <w:pPr>
        <w:pStyle w:val="Caption"/>
        <w:jc w:val="center"/>
        <w:rPr>
          <w:ins w:id="370" w:author="Tohline, Chris" w:date="2016-12-02T15:20:00Z"/>
          <w:rFonts w:ascii="Arial Narrow" w:hAnsi="Arial Narrow"/>
          <w:bCs w:val="0"/>
          <w:sz w:val="24"/>
        </w:rPr>
      </w:pPr>
      <w:bookmarkStart w:id="371" w:name="_Ref459194269"/>
      <w:bookmarkStart w:id="372" w:name="_Toc459271939"/>
      <w:ins w:id="373" w:author="Tohline, Chris" w:date="2016-12-02T15:20:00Z">
        <w:r w:rsidRPr="006C6BDE">
          <w:rPr>
            <w:rFonts w:ascii="Arial Narrow" w:hAnsi="Arial Narrow"/>
            <w:bCs w:val="0"/>
            <w:sz w:val="24"/>
          </w:rPr>
          <w:t xml:space="preserve">Figure </w:t>
        </w:r>
        <w:r w:rsidRPr="006C6BDE">
          <w:rPr>
            <w:rFonts w:ascii="Arial Narrow" w:hAnsi="Arial Narrow"/>
            <w:bCs w:val="0"/>
            <w:sz w:val="24"/>
          </w:rPr>
          <w:fldChar w:fldCharType="begin"/>
        </w:r>
        <w:r w:rsidRPr="006C6BDE">
          <w:rPr>
            <w:rFonts w:ascii="Arial Narrow" w:hAnsi="Arial Narrow"/>
            <w:bCs w:val="0"/>
            <w:sz w:val="24"/>
          </w:rPr>
          <w:instrText xml:space="preserve"> SEQ Figure \* ARABIC </w:instrText>
        </w:r>
        <w:r w:rsidRPr="006C6BDE">
          <w:rPr>
            <w:rFonts w:ascii="Arial Narrow" w:hAnsi="Arial Narrow"/>
            <w:bCs w:val="0"/>
            <w:sz w:val="24"/>
          </w:rPr>
          <w:fldChar w:fldCharType="separate"/>
        </w:r>
      </w:ins>
      <w:ins w:id="374" w:author="Tohline, Chris" w:date="2016-12-02T15:34:00Z">
        <w:r w:rsidR="00551D04">
          <w:rPr>
            <w:rFonts w:ascii="Arial Narrow" w:hAnsi="Arial Narrow"/>
            <w:bCs w:val="0"/>
            <w:noProof/>
            <w:sz w:val="24"/>
          </w:rPr>
          <w:t>24</w:t>
        </w:r>
      </w:ins>
      <w:ins w:id="375" w:author="Tohline, Chris" w:date="2016-12-02T15:20:00Z">
        <w:r w:rsidRPr="006C6BDE">
          <w:rPr>
            <w:rFonts w:ascii="Arial Narrow" w:hAnsi="Arial Narrow"/>
            <w:bCs w:val="0"/>
            <w:sz w:val="24"/>
          </w:rPr>
          <w:fldChar w:fldCharType="end"/>
        </w:r>
        <w:bookmarkEnd w:id="371"/>
        <w:r w:rsidRPr="006C6BDE">
          <w:rPr>
            <w:rFonts w:ascii="Arial Narrow" w:hAnsi="Arial Narrow"/>
            <w:bCs w:val="0"/>
            <w:sz w:val="24"/>
          </w:rPr>
          <w:t>: Patient Compare View</w:t>
        </w:r>
        <w:bookmarkEnd w:id="372"/>
      </w:ins>
    </w:p>
    <w:p w14:paraId="6C51EBFE" w14:textId="77777777" w:rsidR="00C567ED" w:rsidRPr="00C567ED" w:rsidRDefault="00C567ED" w:rsidP="00C567ED"/>
    <w:p w14:paraId="1DD76763" w14:textId="77777777" w:rsidR="00C34ED1" w:rsidRDefault="00A628CE">
      <w:pPr>
        <w:pStyle w:val="Heading1"/>
      </w:pPr>
      <w:bookmarkStart w:id="376" w:name="_Ref469068854"/>
      <w:r>
        <w:t>Patient Dashboard</w:t>
      </w:r>
      <w:bookmarkEnd w:id="295"/>
      <w:bookmarkEnd w:id="296"/>
      <w:bookmarkEnd w:id="297"/>
      <w:bookmarkEnd w:id="376"/>
    </w:p>
    <w:p w14:paraId="6BA5FB08" w14:textId="77777777" w:rsidR="00C34ED1" w:rsidRDefault="00A628CE">
      <w:pPr>
        <w:pStyle w:val="Heading2"/>
      </w:pPr>
      <w:bookmarkStart w:id="377" w:name="_Toc467271978"/>
      <w:r>
        <w:t>Overview</w:t>
      </w:r>
      <w:bookmarkEnd w:id="377"/>
    </w:p>
    <w:p w14:paraId="599C5957" w14:textId="77777777" w:rsidR="00C34ED1" w:rsidRDefault="00A628CE">
      <w:r>
        <w:t>The Patient Dashboard, shown in Figure 21, provides a comprehensive view of patient information and how each patient calculates. The goal of the Patient Dashboard is to support test-deck planning for measure developers. Using the Patient Dashboard, measure developers can sort and filter patient</w:t>
      </w:r>
      <w:bookmarkStart w:id="378" w:name="_GoBack"/>
      <w:bookmarkEnd w:id="378"/>
      <w:r>
        <w:t>s, edit multiple patients at a time using the inline editing feature, and edit data criteria on a patient using the modal pop-up editor.</w:t>
      </w:r>
    </w:p>
    <w:p w14:paraId="5E1C4D20" w14:textId="3DE44FA3" w:rsidR="00C34ED1" w:rsidRDefault="00A628CE">
      <w:r>
        <w:t xml:space="preserve">The Patient Dashboard contains the following UI elements (as indicated by their item numbers in </w:t>
      </w:r>
      <w:r>
        <w:fldChar w:fldCharType="begin"/>
      </w:r>
      <w:r>
        <w:instrText xml:space="preserve"> REF _Ref459203837 \h  \* MERGEFORMAT </w:instrText>
      </w:r>
      <w:r>
        <w:fldChar w:fldCharType="separate"/>
      </w:r>
      <w:ins w:id="379" w:author="Tohline, Chris" w:date="2016-12-02T15:34:00Z">
        <w:r w:rsidR="00551D04">
          <w:t>Figure 25</w:t>
        </w:r>
      </w:ins>
      <w:del w:id="380" w:author="Tohline, Chris" w:date="2016-12-02T15:34:00Z">
        <w:r w:rsidDel="00551D04">
          <w:delText>Figure 21</w:delText>
        </w:r>
      </w:del>
      <w:r>
        <w:fldChar w:fldCharType="end"/>
      </w:r>
      <w:r>
        <w:t>):</w:t>
      </w:r>
    </w:p>
    <w:p w14:paraId="7EC79B63" w14:textId="77777777" w:rsidR="00C34ED1" w:rsidRDefault="00A628CE">
      <w:pPr>
        <w:pStyle w:val="NumberedList"/>
        <w:numPr>
          <w:ilvl w:val="0"/>
          <w:numId w:val="48"/>
        </w:numPr>
      </w:pPr>
      <w:r>
        <w:t>CMS ID – Displays the CMS ID for the measure.</w:t>
      </w:r>
    </w:p>
    <w:p w14:paraId="4AA13234" w14:textId="77777777" w:rsidR="00C34ED1" w:rsidRDefault="00A628CE">
      <w:pPr>
        <w:pStyle w:val="NumberedList"/>
        <w:numPr>
          <w:ilvl w:val="0"/>
          <w:numId w:val="48"/>
        </w:numPr>
      </w:pPr>
      <w:r>
        <w:lastRenderedPageBreak/>
        <w:t>Measure Subpopulations or Stratifications – Allows access to different subpopulations or stratifications in the measure.</w:t>
      </w:r>
    </w:p>
    <w:p w14:paraId="250FDDDE" w14:textId="514FF7A2" w:rsidR="00C34ED1" w:rsidRDefault="00A628CE">
      <w:pPr>
        <w:pStyle w:val="NumberedList"/>
        <w:numPr>
          <w:ilvl w:val="0"/>
          <w:numId w:val="48"/>
        </w:numPr>
      </w:pPr>
      <w:r>
        <w:t>Create Patient – Allows the creation of a new patient in a Patient Builder view (</w:t>
      </w:r>
      <w:ins w:id="381" w:author="Tohline, Chris" w:date="2016-12-02T16:22:00Z">
        <w:r w:rsidR="00FE4866">
          <w:fldChar w:fldCharType="begin"/>
        </w:r>
        <w:r w:rsidR="00FE4866">
          <w:instrText xml:space="preserve"> REF _Ref468456447 </w:instrText>
        </w:r>
      </w:ins>
      <w:r w:rsidR="00FE4866">
        <w:fldChar w:fldCharType="separate"/>
      </w:r>
      <w:ins w:id="382" w:author="Tohline, Chris" w:date="2016-12-02T16:22:00Z">
        <w:r w:rsidR="00FE4866">
          <w:t xml:space="preserve">Figure </w:t>
        </w:r>
        <w:r w:rsidR="00FE4866">
          <w:rPr>
            <w:noProof/>
          </w:rPr>
          <w:t>16</w:t>
        </w:r>
        <w:r w:rsidR="00FE4866">
          <w:fldChar w:fldCharType="end"/>
        </w:r>
      </w:ins>
      <w:del w:id="383" w:author="Tohline, Chris" w:date="2016-12-02T16:22:00Z">
        <w:r w:rsidDel="00FE4866">
          <w:fldChar w:fldCharType="begin"/>
        </w:r>
        <w:r w:rsidDel="00FE4866">
          <w:delInstrText xml:space="preserve"> REF _Ref440364143 \h </w:delInstrText>
        </w:r>
        <w:r w:rsidDel="00FE4866">
          <w:fldChar w:fldCharType="separate"/>
        </w:r>
      </w:del>
      <w:del w:id="384" w:author="Tohline, Chris" w:date="2016-12-02T15:34:00Z">
        <w:r w:rsidDel="00551D04">
          <w:delText>Figure </w:delText>
        </w:r>
        <w:r w:rsidDel="00551D04">
          <w:rPr>
            <w:noProof/>
          </w:rPr>
          <w:delText>15</w:delText>
        </w:r>
      </w:del>
      <w:del w:id="385" w:author="Tohline, Chris" w:date="2016-12-02T16:22:00Z">
        <w:r w:rsidDel="00FE4866">
          <w:fldChar w:fldCharType="end"/>
        </w:r>
      </w:del>
      <w:r>
        <w:t>).</w:t>
      </w:r>
    </w:p>
    <w:p w14:paraId="6CBF537B" w14:textId="77777777" w:rsidR="00C34ED1" w:rsidRDefault="00A628CE">
      <w:pPr>
        <w:pStyle w:val="NumberedList"/>
        <w:numPr>
          <w:ilvl w:val="0"/>
          <w:numId w:val="48"/>
        </w:numPr>
      </w:pPr>
      <w:r>
        <w:t>Population Navigation – Allows a user to jump to a particular population to easily view the logic contained in that population.</w:t>
      </w:r>
    </w:p>
    <w:p w14:paraId="02F27A9E" w14:textId="77777777" w:rsidR="00C34ED1" w:rsidRDefault="00A628CE">
      <w:pPr>
        <w:pStyle w:val="NumberedList"/>
        <w:numPr>
          <w:ilvl w:val="0"/>
          <w:numId w:val="48"/>
        </w:numPr>
      </w:pPr>
      <w:r>
        <w:t>Options – Contains options for the patient, including inline editing, modal editing, and deletion.</w:t>
      </w:r>
    </w:p>
    <w:p w14:paraId="2B56A64A" w14:textId="77777777" w:rsidR="00C34ED1" w:rsidRDefault="00A628CE">
      <w:pPr>
        <w:pStyle w:val="NumberedList"/>
        <w:numPr>
          <w:ilvl w:val="0"/>
          <w:numId w:val="48"/>
        </w:numPr>
      </w:pPr>
      <w:r>
        <w:t>Result – Shows the calculation result for a particular patient.</w:t>
      </w:r>
    </w:p>
    <w:p w14:paraId="363622C7" w14:textId="77777777" w:rsidR="00C34ED1" w:rsidRDefault="00A628CE">
      <w:pPr>
        <w:pStyle w:val="NumberedList"/>
        <w:numPr>
          <w:ilvl w:val="0"/>
          <w:numId w:val="48"/>
        </w:numPr>
      </w:pPr>
      <w:r>
        <w:t>Actual – Shows the actual results for each patient. If there is a discrepancy between the actual result and the expected result, this is highlighted using a red outline.</w:t>
      </w:r>
    </w:p>
    <w:p w14:paraId="55E0F81F" w14:textId="77777777" w:rsidR="00C34ED1" w:rsidRDefault="00A628CE">
      <w:pPr>
        <w:pStyle w:val="NumberedList"/>
        <w:numPr>
          <w:ilvl w:val="0"/>
          <w:numId w:val="48"/>
        </w:numPr>
      </w:pPr>
      <w:r>
        <w:t>Expected – Shows the expected results for each patient.</w:t>
      </w:r>
    </w:p>
    <w:p w14:paraId="329B9035" w14:textId="77777777" w:rsidR="00C34ED1" w:rsidRDefault="00A628CE">
      <w:pPr>
        <w:pStyle w:val="NumberedList"/>
        <w:numPr>
          <w:ilvl w:val="0"/>
          <w:numId w:val="48"/>
        </w:numPr>
      </w:pPr>
      <w:r>
        <w:t>Measure Details – Allows the user to navigate to the Measure View page.</w:t>
      </w:r>
    </w:p>
    <w:p w14:paraId="14F81E05" w14:textId="77777777" w:rsidR="00C34ED1" w:rsidRDefault="00A628CE">
      <w:pPr>
        <w:pStyle w:val="NumberedList"/>
        <w:numPr>
          <w:ilvl w:val="0"/>
          <w:numId w:val="48"/>
        </w:numPr>
      </w:pPr>
      <w:r>
        <w:t>Patient Dashboard – Allows the user to navigate to the Patient Dashboard page.</w:t>
      </w:r>
    </w:p>
    <w:p w14:paraId="0DA4545A" w14:textId="77777777" w:rsidR="00C34ED1" w:rsidRDefault="00A628CE">
      <w:pPr>
        <w:pStyle w:val="NumberedList"/>
        <w:numPr>
          <w:ilvl w:val="0"/>
          <w:numId w:val="48"/>
        </w:numPr>
      </w:pPr>
      <w:r>
        <w:t>View patient table without scrolling features – Shows a 508-compliant version of the table.</w:t>
      </w:r>
    </w:p>
    <w:p w14:paraId="7444AC73" w14:textId="77777777" w:rsidR="00C34ED1" w:rsidRDefault="00A628CE">
      <w:pPr>
        <w:pStyle w:val="NumberedList"/>
        <w:numPr>
          <w:ilvl w:val="0"/>
          <w:numId w:val="48"/>
        </w:numPr>
      </w:pPr>
      <w:r>
        <w:t>Search – Allows a user to filter the list of patients displayed.</w:t>
      </w:r>
    </w:p>
    <w:p w14:paraId="0998BAFB" w14:textId="77777777" w:rsidR="00C34ED1" w:rsidRDefault="00A628CE">
      <w:pPr>
        <w:pStyle w:val="Figure"/>
        <w:rPr>
          <w:b w:val="0"/>
        </w:rPr>
      </w:pPr>
      <w:r>
        <w:rPr>
          <w:noProof/>
        </w:rPr>
        <w:drawing>
          <wp:inline distT="0" distB="0" distL="0" distR="0" wp14:anchorId="12887C38" wp14:editId="19122ACA">
            <wp:extent cx="5943600" cy="3306445"/>
            <wp:effectExtent l="19050" t="19050" r="19050" b="27305"/>
            <wp:docPr id="38" name="Picture 38" descr="This figure shows a screen capture for the Patient Dashboard View, as described in the text immediately preceding the figure." title="Figure 21: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06445"/>
                    </a:xfrm>
                    <a:prstGeom prst="rect">
                      <a:avLst/>
                    </a:prstGeom>
                    <a:ln>
                      <a:solidFill>
                        <a:schemeClr val="tx1"/>
                      </a:solidFill>
                    </a:ln>
                  </pic:spPr>
                </pic:pic>
              </a:graphicData>
            </a:graphic>
          </wp:inline>
        </w:drawing>
      </w:r>
    </w:p>
    <w:p w14:paraId="4349E4C2" w14:textId="1B90B708" w:rsidR="00C34ED1" w:rsidRDefault="00A628CE">
      <w:pPr>
        <w:pStyle w:val="FigureCaption"/>
      </w:pPr>
      <w:bookmarkStart w:id="386" w:name="_Ref459203837"/>
      <w:bookmarkStart w:id="387" w:name="_Toc467272011"/>
      <w:r>
        <w:t xml:space="preserve">Figure </w:t>
      </w:r>
      <w:fldSimple w:instr=" SEQ Figure \* ARABIC ">
        <w:ins w:id="388" w:author="Tohline, Chris" w:date="2016-12-02T15:34:00Z">
          <w:r w:rsidR="00551D04">
            <w:rPr>
              <w:noProof/>
            </w:rPr>
            <w:t>25</w:t>
          </w:r>
        </w:ins>
        <w:del w:id="389" w:author="Tohline, Chris" w:date="2016-12-02T15:34:00Z">
          <w:r w:rsidDel="00551D04">
            <w:rPr>
              <w:noProof/>
            </w:rPr>
            <w:delText>21</w:delText>
          </w:r>
        </w:del>
      </w:fldSimple>
      <w:bookmarkEnd w:id="386"/>
      <w:r>
        <w:rPr>
          <w:bCs/>
        </w:rPr>
        <w:t>.</w:t>
      </w:r>
      <w:r>
        <w:t xml:space="preserve"> Patient Dashboard View</w:t>
      </w:r>
      <w:bookmarkEnd w:id="387"/>
    </w:p>
    <w:p w14:paraId="04D9BB73" w14:textId="6AFE5215" w:rsidR="00C34ED1" w:rsidRDefault="00A628CE">
      <w:r>
        <w:t xml:space="preserve">The Patient Dashboard’s logic sections, as shown in </w:t>
      </w:r>
      <w:r>
        <w:fldChar w:fldCharType="begin"/>
      </w:r>
      <w:r>
        <w:instrText xml:space="preserve"> REF _Ref459206432 \h  \* MERGEFORMAT </w:instrText>
      </w:r>
      <w:r>
        <w:fldChar w:fldCharType="separate"/>
      </w:r>
      <w:ins w:id="390" w:author="Tohline, Chris" w:date="2016-12-02T15:34:00Z">
        <w:r w:rsidR="00551D04">
          <w:t>Figure 26</w:t>
        </w:r>
      </w:ins>
      <w:del w:id="391" w:author="Tohline, Chris" w:date="2016-12-02T15:34:00Z">
        <w:r w:rsidDel="00551D04">
          <w:delText>Figure 22</w:delText>
        </w:r>
      </w:del>
      <w:r>
        <w:fldChar w:fldCharType="end"/>
      </w:r>
      <w:r>
        <w:t>, contain the following UI elements:</w:t>
      </w:r>
    </w:p>
    <w:p w14:paraId="2FF8DD81" w14:textId="77777777" w:rsidR="00C34ED1" w:rsidRDefault="00A628CE">
      <w:pPr>
        <w:pStyle w:val="NumberedList"/>
        <w:numPr>
          <w:ilvl w:val="0"/>
          <w:numId w:val="58"/>
        </w:numPr>
      </w:pPr>
      <w:r>
        <w:lastRenderedPageBreak/>
        <w:t>Population Header – Displays the population name for that section of logic.</w:t>
      </w:r>
    </w:p>
    <w:p w14:paraId="79567693" w14:textId="77777777" w:rsidR="00C34ED1" w:rsidRDefault="00A628CE">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14:paraId="050FE802" w14:textId="77777777" w:rsidR="00C34ED1" w:rsidRDefault="00A628CE">
      <w:pPr>
        <w:pStyle w:val="NumberedList"/>
        <w:numPr>
          <w:ilvl w:val="0"/>
          <w:numId w:val="58"/>
        </w:numPr>
      </w:pPr>
      <w:r>
        <w:t>Logic Scrollbar – Allows a user to scroll to see the complete text of a logic if it is too long.</w:t>
      </w:r>
    </w:p>
    <w:p w14:paraId="4E4438EB" w14:textId="77777777" w:rsidR="00C34ED1" w:rsidRDefault="00A628CE">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14:paraId="2A485EF2" w14:textId="77777777" w:rsidR="00C34ED1" w:rsidRDefault="00A628CE">
      <w:pPr>
        <w:pStyle w:val="NumberedList"/>
        <w:numPr>
          <w:ilvl w:val="0"/>
          <w:numId w:val="58"/>
        </w:numPr>
      </w:pPr>
      <w:r>
        <w:t>Detail View – The details displayed in this view are described in item #4.</w:t>
      </w:r>
    </w:p>
    <w:p w14:paraId="356F4002" w14:textId="77777777" w:rsidR="00C34ED1" w:rsidRDefault="00A628CE">
      <w:pPr>
        <w:pStyle w:val="Figure"/>
        <w:rPr>
          <w:b w:val="0"/>
        </w:rPr>
      </w:pPr>
      <w:r>
        <w:rPr>
          <w:noProof/>
        </w:rPr>
        <w:drawing>
          <wp:inline distT="0" distB="0" distL="0" distR="0" wp14:anchorId="690054EE" wp14:editId="4CC72E96">
            <wp:extent cx="5669280" cy="3803904"/>
            <wp:effectExtent l="19050" t="19050" r="26670" b="25400"/>
            <wp:docPr id="9" name="Picture 9" descr="This figure shows a screen capture for Patient Dashboard Logic , as described in the text immediately preceding the figure." title="Figure 22: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280" cy="3803904"/>
                    </a:xfrm>
                    <a:prstGeom prst="rect">
                      <a:avLst/>
                    </a:prstGeom>
                    <a:ln>
                      <a:solidFill>
                        <a:schemeClr val="tx1"/>
                      </a:solidFill>
                    </a:ln>
                  </pic:spPr>
                </pic:pic>
              </a:graphicData>
            </a:graphic>
          </wp:inline>
        </w:drawing>
      </w:r>
    </w:p>
    <w:p w14:paraId="07F75B41" w14:textId="6E3EE1C8" w:rsidR="00C34ED1" w:rsidRDefault="00A628CE">
      <w:pPr>
        <w:pStyle w:val="FigureCaption"/>
      </w:pPr>
      <w:bookmarkStart w:id="392" w:name="_Ref459206432"/>
      <w:bookmarkStart w:id="393" w:name="_Toc467272012"/>
      <w:r>
        <w:t xml:space="preserve">Figure </w:t>
      </w:r>
      <w:fldSimple w:instr=" SEQ Figure \* ARABIC ">
        <w:ins w:id="394" w:author="Tohline, Chris" w:date="2016-12-02T15:34:00Z">
          <w:r w:rsidR="00551D04">
            <w:rPr>
              <w:noProof/>
            </w:rPr>
            <w:t>26</w:t>
          </w:r>
        </w:ins>
        <w:del w:id="395" w:author="Tohline, Chris" w:date="2016-12-02T15:34:00Z">
          <w:r w:rsidDel="00551D04">
            <w:rPr>
              <w:noProof/>
            </w:rPr>
            <w:delText>22</w:delText>
          </w:r>
        </w:del>
      </w:fldSimple>
      <w:bookmarkEnd w:id="392"/>
      <w:r>
        <w:rPr>
          <w:bCs/>
        </w:rPr>
        <w:t>.</w:t>
      </w:r>
      <w:r>
        <w:t xml:space="preserve"> Patient Dashboard Logic</w:t>
      </w:r>
      <w:bookmarkEnd w:id="393"/>
    </w:p>
    <w:p w14:paraId="37748DE0" w14:textId="77777777" w:rsidR="00C34ED1" w:rsidRDefault="00A628CE">
      <w:pPr>
        <w:pStyle w:val="Heading2"/>
      </w:pPr>
      <w:bookmarkStart w:id="396" w:name="_Toc467271979"/>
      <w:r>
        <w:t>Adding and Editing Patients</w:t>
      </w:r>
      <w:bookmarkEnd w:id="396"/>
    </w:p>
    <w:p w14:paraId="0D73AC3C" w14:textId="40BEFC0F" w:rsidR="00C34ED1" w:rsidRDefault="00A628CE">
      <w:r>
        <w:t>The Patient Dashboard (</w:t>
      </w:r>
      <w:r>
        <w:fldChar w:fldCharType="begin"/>
      </w:r>
      <w:r>
        <w:instrText xml:space="preserve"> REF _Ref459203837 \h </w:instrText>
      </w:r>
      <w:r>
        <w:fldChar w:fldCharType="separate"/>
      </w:r>
      <w:ins w:id="397" w:author="Tohline, Chris" w:date="2016-12-02T15:34:00Z">
        <w:r w:rsidR="00551D04">
          <w:t xml:space="preserve">Figure </w:t>
        </w:r>
        <w:r w:rsidR="00551D04">
          <w:rPr>
            <w:noProof/>
          </w:rPr>
          <w:t>25</w:t>
        </w:r>
      </w:ins>
      <w:del w:id="398" w:author="Tohline, Chris" w:date="2016-12-02T15:34:00Z">
        <w:r w:rsidDel="00551D04">
          <w:delText xml:space="preserve">Figure </w:delText>
        </w:r>
        <w:r w:rsidDel="00551D04">
          <w:rPr>
            <w:noProof/>
          </w:rPr>
          <w:delText>21</w:delText>
        </w:r>
      </w:del>
      <w:r>
        <w:fldChar w:fldCharType="end"/>
      </w:r>
      <w:r>
        <w:t xml:space="preserve">) makes it easy to add and edit patients directly in the Patient Dashboard view. To add a new patient, click the “Create Patient” button (item #3 in </w:t>
      </w:r>
      <w:r>
        <w:fldChar w:fldCharType="begin"/>
      </w:r>
      <w:r>
        <w:instrText xml:space="preserve"> REF _Ref459203837 \h  \* MERGEFORMAT </w:instrText>
      </w:r>
      <w:r>
        <w:fldChar w:fldCharType="separate"/>
      </w:r>
      <w:ins w:id="399" w:author="Tohline, Chris" w:date="2016-12-02T15:34:00Z">
        <w:r w:rsidR="00551D04">
          <w:t>Figure 25</w:t>
        </w:r>
      </w:ins>
      <w:del w:id="400" w:author="Tohline, Chris" w:date="2016-12-02T15:34:00Z">
        <w:r w:rsidDel="00551D04">
          <w:delText>Figure 21</w:delText>
        </w:r>
      </w:del>
      <w:r>
        <w:fldChar w:fldCharType="end"/>
      </w:r>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rsidR="00551D04">
        <w:t>5</w:t>
      </w:r>
      <w:r>
        <w:fldChar w:fldCharType="end"/>
      </w:r>
      <w:r>
        <w:t>.</w:t>
      </w:r>
    </w:p>
    <w:p w14:paraId="29A335D1" w14:textId="18203E4F" w:rsidR="00C34ED1" w:rsidRDefault="00A628CE">
      <w:r>
        <w:t xml:space="preserve">To perform inline editing of a patient, click the gear button (item #5 in </w:t>
      </w:r>
      <w:r>
        <w:fldChar w:fldCharType="begin"/>
      </w:r>
      <w:r>
        <w:instrText xml:space="preserve"> REF _Ref459203837 \h  \* MERGEFORMAT </w:instrText>
      </w:r>
      <w:r>
        <w:fldChar w:fldCharType="separate"/>
      </w:r>
      <w:ins w:id="401" w:author="Tohline, Chris" w:date="2016-12-02T15:34:00Z">
        <w:r w:rsidR="00551D04">
          <w:t>Figure 25</w:t>
        </w:r>
      </w:ins>
      <w:del w:id="402" w:author="Tohline, Chris" w:date="2016-12-02T15:34:00Z">
        <w:r w:rsidDel="00551D04">
          <w:delText>Figure 21</w:delText>
        </w:r>
      </w:del>
      <w:r>
        <w:fldChar w:fldCharType="end"/>
      </w:r>
      <w:r>
        <w:t xml:space="preserve">) and then click the “EDIT” button as shown in </w:t>
      </w:r>
      <w:ins w:id="403" w:author="Tohline, Chris" w:date="2016-12-02T16:29:00Z">
        <w:r w:rsidR="00B054AB">
          <w:fldChar w:fldCharType="begin"/>
        </w:r>
        <w:r w:rsidR="00B054AB">
          <w:instrText xml:space="preserve"> REF _Ref468459500 </w:instrText>
        </w:r>
      </w:ins>
      <w:r w:rsidR="00B054AB">
        <w:fldChar w:fldCharType="separate"/>
      </w:r>
      <w:ins w:id="404" w:author="Tohline, Chris" w:date="2016-12-02T16:29:00Z">
        <w:r w:rsidR="00B054AB">
          <w:t xml:space="preserve">Figure </w:t>
        </w:r>
        <w:r w:rsidR="00B054AB">
          <w:rPr>
            <w:noProof/>
          </w:rPr>
          <w:t>27</w:t>
        </w:r>
        <w:r w:rsidR="00B054AB">
          <w:fldChar w:fldCharType="end"/>
        </w:r>
      </w:ins>
      <w:del w:id="405" w:author="Tohline, Chris" w:date="2016-12-02T16:29:00Z">
        <w:r w:rsidDel="00B054AB">
          <w:fldChar w:fldCharType="begin"/>
        </w:r>
        <w:r w:rsidDel="00B054AB">
          <w:delInstrText xml:space="preserve"> REF _Ref464564187 \h </w:delInstrText>
        </w:r>
        <w:r w:rsidDel="00B054AB">
          <w:fldChar w:fldCharType="separate"/>
        </w:r>
      </w:del>
      <w:del w:id="406" w:author="Tohline, Chris" w:date="2016-12-02T15:34:00Z">
        <w:r w:rsidDel="00551D04">
          <w:delText xml:space="preserve">Figure </w:delText>
        </w:r>
        <w:r w:rsidDel="00551D04">
          <w:rPr>
            <w:noProof/>
          </w:rPr>
          <w:delText>23</w:delText>
        </w:r>
      </w:del>
      <w:del w:id="407" w:author="Tohline, Chris" w:date="2016-12-02T16:29:00Z">
        <w:r w:rsidDel="00B054AB">
          <w:fldChar w:fldCharType="end"/>
        </w:r>
      </w:del>
      <w:r>
        <w:t xml:space="preserve">. This action enables the Last </w:t>
      </w:r>
      <w:r>
        <w:lastRenderedPageBreak/>
        <w:t xml:space="preserve">Name, First Name, Expected Values, Description, Birthdate, Deathdate, and Gender fields for easy inline editing. When editing is complete, click the green checkmark button to save the changes or the red “x” button to cancel and not save the changes as shown in </w:t>
      </w:r>
      <w:r>
        <w:fldChar w:fldCharType="begin"/>
      </w:r>
      <w:r>
        <w:instrText xml:space="preserve"> REF _Ref464564304 \h </w:instrText>
      </w:r>
      <w:r>
        <w:fldChar w:fldCharType="separate"/>
      </w:r>
      <w:ins w:id="408" w:author="Tohline, Chris" w:date="2016-12-02T15:34:00Z">
        <w:r w:rsidR="00551D04">
          <w:t xml:space="preserve">Figure </w:t>
        </w:r>
        <w:r w:rsidR="00551D04">
          <w:rPr>
            <w:noProof/>
          </w:rPr>
          <w:t>28</w:t>
        </w:r>
      </w:ins>
      <w:del w:id="409" w:author="Tohline, Chris" w:date="2016-12-02T15:34:00Z">
        <w:r w:rsidDel="00551D04">
          <w:delText xml:space="preserve">Figure </w:delText>
        </w:r>
        <w:r w:rsidDel="00551D04">
          <w:rPr>
            <w:noProof/>
          </w:rPr>
          <w:delText>24</w:delText>
        </w:r>
      </w:del>
      <w:r>
        <w:fldChar w:fldCharType="end"/>
      </w:r>
      <w:r>
        <w:t>.</w:t>
      </w:r>
    </w:p>
    <w:p w14:paraId="7554595B" w14:textId="77777777" w:rsidR="00C34ED1" w:rsidRDefault="00A628CE">
      <w:pPr>
        <w:pStyle w:val="Figure"/>
        <w:rPr>
          <w:b w:val="0"/>
        </w:rPr>
      </w:pPr>
      <w:r>
        <w:rPr>
          <w:noProof/>
        </w:rPr>
        <w:drawing>
          <wp:inline distT="0" distB="0" distL="0" distR="0" wp14:anchorId="10532190" wp14:editId="603B4875">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3: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0173" cy="461453"/>
                    </a:xfrm>
                    <a:prstGeom prst="rect">
                      <a:avLst/>
                    </a:prstGeom>
                  </pic:spPr>
                </pic:pic>
              </a:graphicData>
            </a:graphic>
          </wp:inline>
        </w:drawing>
      </w:r>
    </w:p>
    <w:p w14:paraId="3FF4EE5F" w14:textId="6B0E3A53" w:rsidR="00C34ED1" w:rsidRDefault="00A628CE">
      <w:pPr>
        <w:pStyle w:val="FigureCaption"/>
      </w:pPr>
      <w:bookmarkStart w:id="410" w:name="_Ref468459500"/>
      <w:bookmarkStart w:id="411" w:name="_Toc467272013"/>
      <w:r>
        <w:t xml:space="preserve">Figure </w:t>
      </w:r>
      <w:fldSimple w:instr=" SEQ Figure \* ARABIC ">
        <w:ins w:id="412" w:author="Tohline, Chris" w:date="2016-12-02T15:34:00Z">
          <w:r w:rsidR="00551D04">
            <w:rPr>
              <w:noProof/>
            </w:rPr>
            <w:t>27</w:t>
          </w:r>
        </w:ins>
        <w:del w:id="413" w:author="Tohline, Chris" w:date="2016-12-02T15:34:00Z">
          <w:r w:rsidDel="00551D04">
            <w:rPr>
              <w:noProof/>
            </w:rPr>
            <w:delText>23</w:delText>
          </w:r>
        </w:del>
      </w:fldSimple>
      <w:bookmarkEnd w:id="410"/>
      <w:r>
        <w:rPr>
          <w:noProof/>
        </w:rPr>
        <w:t>.</w:t>
      </w:r>
      <w:r>
        <w:t xml:space="preserve"> Patient Dashboard Options</w:t>
      </w:r>
      <w:bookmarkEnd w:id="411"/>
    </w:p>
    <w:p w14:paraId="32698529" w14:textId="77777777" w:rsidR="00C34ED1" w:rsidRDefault="00A628CE">
      <w:pPr>
        <w:pStyle w:val="Figure"/>
        <w:rPr>
          <w:b w:val="0"/>
        </w:rPr>
      </w:pPr>
      <w:r>
        <w:rPr>
          <w:noProof/>
        </w:rPr>
        <w:drawing>
          <wp:inline distT="0" distB="0" distL="0" distR="0" wp14:anchorId="5D57A4B7" wp14:editId="0656F61F">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4: Patient Dashboard Inline Ed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1651" cy="451065"/>
                    </a:xfrm>
                    <a:prstGeom prst="rect">
                      <a:avLst/>
                    </a:prstGeom>
                  </pic:spPr>
                </pic:pic>
              </a:graphicData>
            </a:graphic>
          </wp:inline>
        </w:drawing>
      </w:r>
    </w:p>
    <w:p w14:paraId="152636C9" w14:textId="3B3B422A" w:rsidR="00C34ED1" w:rsidRDefault="00A628CE">
      <w:pPr>
        <w:pStyle w:val="FigureCaption"/>
      </w:pPr>
      <w:bookmarkStart w:id="414" w:name="_Ref464564304"/>
      <w:bookmarkStart w:id="415" w:name="_Toc467272014"/>
      <w:r>
        <w:t xml:space="preserve">Figure </w:t>
      </w:r>
      <w:fldSimple w:instr=" SEQ Figure \* ARABIC ">
        <w:ins w:id="416" w:author="Tohline, Chris" w:date="2016-12-02T15:34:00Z">
          <w:r w:rsidR="00551D04">
            <w:rPr>
              <w:noProof/>
            </w:rPr>
            <w:t>28</w:t>
          </w:r>
        </w:ins>
        <w:del w:id="417" w:author="Tohline, Chris" w:date="2016-12-02T15:34:00Z">
          <w:r w:rsidDel="00551D04">
            <w:rPr>
              <w:noProof/>
            </w:rPr>
            <w:delText>24</w:delText>
          </w:r>
        </w:del>
      </w:fldSimple>
      <w:bookmarkEnd w:id="414"/>
      <w:r>
        <w:rPr>
          <w:noProof/>
        </w:rPr>
        <w:t>.</w:t>
      </w:r>
      <w:r>
        <w:t xml:space="preserve"> Patient Dashboard Inline Edit</w:t>
      </w:r>
      <w:bookmarkEnd w:id="415"/>
    </w:p>
    <w:p w14:paraId="76107C08" w14:textId="7AC781D6" w:rsidR="00C34ED1" w:rsidRDefault="00A628CE">
      <w:r>
        <w:t xml:space="preserve">To access the full Patient Builder editing capabilities for a patient, click the “OPEN” button shown in </w:t>
      </w:r>
      <w:ins w:id="418" w:author="Tohline, Chris" w:date="2016-12-02T16:30:00Z">
        <w:r w:rsidR="00B054AB">
          <w:fldChar w:fldCharType="begin"/>
        </w:r>
        <w:r w:rsidR="00B054AB">
          <w:instrText xml:space="preserve"> REF _Ref468459500 </w:instrText>
        </w:r>
      </w:ins>
      <w:r w:rsidR="00B054AB">
        <w:fldChar w:fldCharType="separate"/>
      </w:r>
      <w:ins w:id="419" w:author="Tohline, Chris" w:date="2016-12-02T16:30:00Z">
        <w:r w:rsidR="00B054AB">
          <w:t xml:space="preserve">Figure </w:t>
        </w:r>
        <w:r w:rsidR="00B054AB">
          <w:rPr>
            <w:noProof/>
          </w:rPr>
          <w:t>27</w:t>
        </w:r>
        <w:r w:rsidR="00B054AB">
          <w:fldChar w:fldCharType="end"/>
        </w:r>
      </w:ins>
      <w:del w:id="420" w:author="Tohline, Chris" w:date="2016-12-02T16:30:00Z">
        <w:r w:rsidDel="00B054AB">
          <w:fldChar w:fldCharType="begin"/>
        </w:r>
        <w:r w:rsidDel="00B054AB">
          <w:delInstrText xml:space="preserve"> REF _Ref464564187 \h </w:delInstrText>
        </w:r>
        <w:r w:rsidDel="00B054AB">
          <w:fldChar w:fldCharType="separate"/>
        </w:r>
      </w:del>
      <w:del w:id="421" w:author="Tohline, Chris" w:date="2016-12-02T15:34:00Z">
        <w:r w:rsidDel="00551D04">
          <w:delText xml:space="preserve">Figure </w:delText>
        </w:r>
        <w:r w:rsidDel="00551D04">
          <w:rPr>
            <w:noProof/>
          </w:rPr>
          <w:delText>23</w:delText>
        </w:r>
      </w:del>
      <w:del w:id="422" w:author="Tohline, Chris" w:date="2016-12-02T16:30:00Z">
        <w:r w:rsidDel="00B054AB">
          <w:fldChar w:fldCharType="end"/>
        </w:r>
      </w:del>
      <w:r>
        <w:t xml:space="preserve">. This opens a modal dialog that contains the Patient Builder. Follow the steps presented in Section </w:t>
      </w:r>
      <w:r>
        <w:fldChar w:fldCharType="begin"/>
      </w:r>
      <w:r>
        <w:instrText xml:space="preserve"> REF _Ref459207741 \r \h </w:instrText>
      </w:r>
      <w:r>
        <w:fldChar w:fldCharType="separate"/>
      </w:r>
      <w:r w:rsidR="00551D04">
        <w:t>5</w:t>
      </w:r>
      <w:r>
        <w:fldChar w:fldCharType="end"/>
      </w:r>
      <w:r>
        <w:t xml:space="preserve"> for editing in this view.</w:t>
      </w:r>
    </w:p>
    <w:p w14:paraId="717335E4" w14:textId="77777777" w:rsidR="00C34ED1" w:rsidRDefault="00C34ED1"/>
    <w:p w14:paraId="6BE756C0" w14:textId="77777777" w:rsidR="00C34ED1" w:rsidRDefault="00C34ED1">
      <w:pPr>
        <w:sectPr w:rsidR="00C34ED1">
          <w:headerReference w:type="first" r:id="rId64"/>
          <w:footerReference w:type="first" r:id="rId65"/>
          <w:pgSz w:w="12240" w:h="15840" w:code="1"/>
          <w:pgMar w:top="1440" w:right="1440" w:bottom="1440" w:left="1440" w:header="504" w:footer="504" w:gutter="0"/>
          <w:cols w:space="720"/>
          <w:titlePg/>
          <w:docGrid w:linePitch="360"/>
        </w:sectPr>
      </w:pPr>
    </w:p>
    <w:p w14:paraId="24F7E562" w14:textId="77777777" w:rsidR="00C34ED1" w:rsidRDefault="00A628CE">
      <w:pPr>
        <w:pStyle w:val="Heading1"/>
      </w:pPr>
      <w:bookmarkStart w:id="423" w:name="_Toc467271980"/>
      <w:r>
        <w:lastRenderedPageBreak/>
        <w:t>CQL Learning Tool</w:t>
      </w:r>
      <w:bookmarkEnd w:id="423"/>
    </w:p>
    <w:p w14:paraId="5527AE27" w14:textId="77777777" w:rsidR="00C34ED1" w:rsidRDefault="00A628CE">
      <w:pPr>
        <w:pStyle w:val="Heading2"/>
      </w:pPr>
      <w:bookmarkStart w:id="424" w:name="_Toc467271981"/>
      <w:r>
        <w:t>Overview</w:t>
      </w:r>
      <w:bookmarkEnd w:id="424"/>
    </w:p>
    <w:p w14:paraId="6E50E7EE" w14:textId="77777777" w:rsidR="00C34ED1" w:rsidRDefault="00A628CE">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14:paraId="30DE8687" w14:textId="627F46BD" w:rsidR="00C34ED1" w:rsidRDefault="00A628CE">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rsidR="00551D04">
        <w:t xml:space="preserve">Figure </w:t>
      </w:r>
      <w:r w:rsidR="00551D04">
        <w:rPr>
          <w:noProof/>
        </w:rPr>
        <w:t>10</w:t>
      </w:r>
      <w:r>
        <w:fldChar w:fldCharType="end"/>
      </w:r>
      <w:r>
        <w:t xml:space="preserve">) and click “Learn CQL” as shown in </w:t>
      </w:r>
      <w:r>
        <w:fldChar w:fldCharType="begin"/>
      </w:r>
      <w:r>
        <w:instrText xml:space="preserve"> REF _Ref464565758 \h  \* MERGEFORMAT </w:instrText>
      </w:r>
      <w:r>
        <w:fldChar w:fldCharType="separate"/>
      </w:r>
      <w:ins w:id="425" w:author="Tohline, Chris" w:date="2016-12-02T15:34:00Z">
        <w:r w:rsidR="00551D04">
          <w:t xml:space="preserve">Figure </w:t>
        </w:r>
        <w:r w:rsidR="00551D04">
          <w:rPr>
            <w:noProof/>
          </w:rPr>
          <w:t>29</w:t>
        </w:r>
      </w:ins>
      <w:del w:id="426" w:author="Tohline, Chris" w:date="2016-12-02T15:34:00Z">
        <w:r w:rsidDel="00551D04">
          <w:delText xml:space="preserve">Figure </w:delText>
        </w:r>
        <w:r w:rsidDel="00551D04">
          <w:rPr>
            <w:noProof/>
          </w:rPr>
          <w:delText>25</w:delText>
        </w:r>
      </w:del>
      <w:r>
        <w:fldChar w:fldCharType="end"/>
      </w:r>
      <w:r>
        <w:t>. This opens a modal view with a CQL editor and a list of patients included in the measure.</w:t>
      </w:r>
    </w:p>
    <w:p w14:paraId="63DBC6A0" w14:textId="77777777" w:rsidR="00C34ED1" w:rsidRDefault="00A628CE">
      <w:pPr>
        <w:pStyle w:val="Figure"/>
        <w:rPr>
          <w:b w:val="0"/>
        </w:rPr>
      </w:pPr>
      <w:r>
        <w:rPr>
          <w:noProof/>
        </w:rPr>
        <w:drawing>
          <wp:inline distT="0" distB="0" distL="0" distR="0" wp14:anchorId="512CBD7B" wp14:editId="3C6DF6B1">
            <wp:extent cx="4063365" cy="682437"/>
            <wp:effectExtent l="0" t="0" r="635" b="3810"/>
            <wp:docPr id="17" name="Picture 17" descr="This figure shows the Measure Actions available on the Measure View page. The actions listed are &quot;Chords View&quot;, &quot;Learn CQL&quot;, &quot;Update&quot;, and &quot;Delete&quot;." title="Figure 25: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1456" cy="692193"/>
                    </a:xfrm>
                    <a:prstGeom prst="rect">
                      <a:avLst/>
                    </a:prstGeom>
                  </pic:spPr>
                </pic:pic>
              </a:graphicData>
            </a:graphic>
          </wp:inline>
        </w:drawing>
      </w:r>
    </w:p>
    <w:p w14:paraId="015FE350" w14:textId="208B6035" w:rsidR="00C34ED1" w:rsidRDefault="00A628CE">
      <w:pPr>
        <w:pStyle w:val="FigureCaption"/>
      </w:pPr>
      <w:bookmarkStart w:id="427" w:name="_Ref464565758"/>
      <w:bookmarkStart w:id="428" w:name="_Toc467272015"/>
      <w:r>
        <w:t xml:space="preserve">Figure </w:t>
      </w:r>
      <w:fldSimple w:instr=" SEQ Figure \* ARABIC ">
        <w:ins w:id="429" w:author="Tohline, Chris" w:date="2016-12-02T15:34:00Z">
          <w:r w:rsidR="00551D04">
            <w:rPr>
              <w:noProof/>
            </w:rPr>
            <w:t>29</w:t>
          </w:r>
        </w:ins>
        <w:del w:id="430" w:author="Tohline, Chris" w:date="2016-12-02T15:34:00Z">
          <w:r w:rsidDel="00551D04">
            <w:rPr>
              <w:noProof/>
            </w:rPr>
            <w:delText>25</w:delText>
          </w:r>
        </w:del>
      </w:fldSimple>
      <w:bookmarkEnd w:id="427"/>
      <w:r>
        <w:rPr>
          <w:noProof/>
        </w:rPr>
        <w:t>.</w:t>
      </w:r>
      <w:r>
        <w:t xml:space="preserve"> Navigating to the CQL Learning Tool</w:t>
      </w:r>
      <w:bookmarkEnd w:id="428"/>
    </w:p>
    <w:p w14:paraId="56A018DA" w14:textId="32D8D034" w:rsidR="00C34ED1" w:rsidRDefault="00A628CE">
      <w:r>
        <w:t xml:space="preserve">The CQL Learning Tool contains the following UI elements (as indicated by their item numbers in </w:t>
      </w:r>
      <w:r>
        <w:fldChar w:fldCharType="begin"/>
      </w:r>
      <w:r>
        <w:instrText xml:space="preserve"> REF _Ref464566022 \h </w:instrText>
      </w:r>
      <w:r>
        <w:fldChar w:fldCharType="separate"/>
      </w:r>
      <w:ins w:id="431" w:author="Tohline, Chris" w:date="2016-12-02T15:34:00Z">
        <w:r w:rsidR="00551D04">
          <w:t xml:space="preserve">Figure </w:t>
        </w:r>
        <w:r w:rsidR="00551D04">
          <w:rPr>
            <w:noProof/>
          </w:rPr>
          <w:t>30</w:t>
        </w:r>
      </w:ins>
      <w:del w:id="432" w:author="Tohline, Chris" w:date="2016-12-02T15:34:00Z">
        <w:r w:rsidDel="00551D04">
          <w:delText xml:space="preserve">Figure </w:delText>
        </w:r>
        <w:r w:rsidDel="00551D04">
          <w:rPr>
            <w:noProof/>
          </w:rPr>
          <w:delText>26</w:delText>
        </w:r>
      </w:del>
      <w:r>
        <w:fldChar w:fldCharType="end"/>
      </w:r>
      <w:r>
        <w:t>):</w:t>
      </w:r>
    </w:p>
    <w:p w14:paraId="56E64427" w14:textId="77777777" w:rsidR="00C34ED1" w:rsidRDefault="00A628CE">
      <w:pPr>
        <w:pStyle w:val="NumberedList"/>
        <w:numPr>
          <w:ilvl w:val="0"/>
          <w:numId w:val="59"/>
        </w:numPr>
      </w:pPr>
      <w:r>
        <w:t>Library – The library name is automatically generated from the name of the measure from which the CQL Learning Tool was launched.</w:t>
      </w:r>
    </w:p>
    <w:p w14:paraId="5AD1731E" w14:textId="77777777" w:rsidR="00C34ED1" w:rsidRDefault="00A628CE">
      <w:pPr>
        <w:pStyle w:val="NumberedList"/>
      </w:pPr>
      <w:r>
        <w:t>Using QDM – The CQL Learning Tool automatically references the QDM library for use with the CQL code entered into this view.</w:t>
      </w:r>
    </w:p>
    <w:p w14:paraId="303A35C5" w14:textId="77777777" w:rsidR="00C34ED1" w:rsidRDefault="00A628CE">
      <w:pPr>
        <w:pStyle w:val="NumberedList"/>
      </w:pPr>
      <w:r>
        <w:t>Valueset – The CQL Learning Tool automatically generates the value sets that are referenced in the measure to facilitate adding CQL logic into this view.</w:t>
      </w:r>
    </w:p>
    <w:p w14:paraId="442D814F" w14:textId="77777777" w:rsidR="00C34ED1" w:rsidRDefault="00A628CE">
      <w:pPr>
        <w:pStyle w:val="NumberedList"/>
      </w:pPr>
      <w:r>
        <w:t>Parameter Measurement Period – The CQL Learning Tool automatically creates the measurement period to match the measurement period used in Bonnie.</w:t>
      </w:r>
    </w:p>
    <w:p w14:paraId="20C69D20" w14:textId="77777777" w:rsidR="00C34ED1" w:rsidRDefault="00A628CE">
      <w:pPr>
        <w:pStyle w:val="NumberedList"/>
      </w:pPr>
      <w:r>
        <w:t>Context patient – The CQL Learning Tool automatically adds the “context patient” line to ensure the correct context for the copied-in calculation code.</w:t>
      </w:r>
    </w:p>
    <w:p w14:paraId="7E869DE7" w14:textId="77777777" w:rsidR="00C34ED1" w:rsidRDefault="00A628CE">
      <w:pPr>
        <w:pStyle w:val="NumberedList"/>
      </w:pPr>
      <w:r>
        <w:t>Enter CQL Here – Any new CQL code should be copied/pasted below this line.</w:t>
      </w:r>
    </w:p>
    <w:p w14:paraId="0D64997D" w14:textId="77777777" w:rsidR="00C34ED1" w:rsidRDefault="00A628CE">
      <w:pPr>
        <w:pStyle w:val="NumberedList"/>
      </w:pPr>
      <w:r>
        <w:t>Evaluate – This button executes the CQL code against the patients included in the measure.</w:t>
      </w:r>
    </w:p>
    <w:p w14:paraId="6760F98B" w14:textId="589C9DF1" w:rsidR="00C34ED1" w:rsidRDefault="00A628CE">
      <w:pPr>
        <w:pStyle w:val="NumberedList"/>
      </w:pPr>
      <w:r>
        <w:t xml:space="preserve">Patient List – The patients included in the measure are listed on the right-hand side. After the “Evaluate” button is clicked, evaluation results can be seen for each patient (as shown in </w:t>
      </w:r>
      <w:r>
        <w:fldChar w:fldCharType="begin"/>
      </w:r>
      <w:r>
        <w:instrText xml:space="preserve"> REF _Ref464567892 \h  \* MERGEFORMAT </w:instrText>
      </w:r>
      <w:r>
        <w:fldChar w:fldCharType="separate"/>
      </w:r>
      <w:ins w:id="433" w:author="Tohline, Chris" w:date="2016-12-02T15:34:00Z">
        <w:r w:rsidR="00551D04">
          <w:t xml:space="preserve">Figure </w:t>
        </w:r>
        <w:r w:rsidR="00551D04">
          <w:rPr>
            <w:noProof/>
          </w:rPr>
          <w:t>31</w:t>
        </w:r>
      </w:ins>
      <w:del w:id="434" w:author="Tohline, Chris" w:date="2016-12-02T15:34:00Z">
        <w:r w:rsidDel="00551D04">
          <w:delText xml:space="preserve">Figure </w:delText>
        </w:r>
        <w:r w:rsidDel="00551D04">
          <w:rPr>
            <w:noProof/>
          </w:rPr>
          <w:delText>27</w:delText>
        </w:r>
      </w:del>
      <w:r>
        <w:fldChar w:fldCharType="end"/>
      </w:r>
      <w:r>
        <w:t>).</w:t>
      </w:r>
    </w:p>
    <w:p w14:paraId="0E523EFD" w14:textId="77777777" w:rsidR="00C34ED1" w:rsidRDefault="00A628CE">
      <w:pPr>
        <w:pStyle w:val="Figure"/>
        <w:rPr>
          <w:b w:val="0"/>
        </w:rPr>
      </w:pPr>
      <w:r>
        <w:rPr>
          <w:noProof/>
        </w:rPr>
        <w:lastRenderedPageBreak/>
        <w:drawing>
          <wp:inline distT="0" distB="0" distL="0" distR="0" wp14:anchorId="619DCA6D" wp14:editId="7D6BA789">
            <wp:extent cx="5943600" cy="4165600"/>
            <wp:effectExtent l="0" t="0" r="0" b="6350"/>
            <wp:docPr id="28" name="Picture 28" descr="This figure shows a screen capture for the CQL Learning Tool, as described in the text immediately preceding the figure." title="Figure 26: CQL Learning Too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65600"/>
                    </a:xfrm>
                    <a:prstGeom prst="rect">
                      <a:avLst/>
                    </a:prstGeom>
                  </pic:spPr>
                </pic:pic>
              </a:graphicData>
            </a:graphic>
          </wp:inline>
        </w:drawing>
      </w:r>
    </w:p>
    <w:p w14:paraId="04471C32" w14:textId="58921039" w:rsidR="00C34ED1" w:rsidRDefault="00A628CE">
      <w:pPr>
        <w:pStyle w:val="FigureCaption"/>
      </w:pPr>
      <w:bookmarkStart w:id="435" w:name="_Ref464566022"/>
      <w:bookmarkStart w:id="436" w:name="_Toc467272016"/>
      <w:r>
        <w:t xml:space="preserve">Figure </w:t>
      </w:r>
      <w:fldSimple w:instr=" SEQ Figure \* ARABIC ">
        <w:ins w:id="437" w:author="Tohline, Chris" w:date="2016-12-02T15:34:00Z">
          <w:r w:rsidR="00551D04">
            <w:rPr>
              <w:noProof/>
            </w:rPr>
            <w:t>30</w:t>
          </w:r>
        </w:ins>
        <w:del w:id="438" w:author="Tohline, Chris" w:date="2016-12-02T15:34:00Z">
          <w:r w:rsidDel="00551D04">
            <w:rPr>
              <w:noProof/>
            </w:rPr>
            <w:delText>26</w:delText>
          </w:r>
        </w:del>
      </w:fldSimple>
      <w:bookmarkEnd w:id="435"/>
      <w:r>
        <w:rPr>
          <w:noProof/>
        </w:rPr>
        <w:t>.</w:t>
      </w:r>
      <w:r>
        <w:t xml:space="preserve"> CQL Learning Tool</w:t>
      </w:r>
      <w:bookmarkEnd w:id="436"/>
    </w:p>
    <w:p w14:paraId="37116B0E" w14:textId="37275B91" w:rsidR="00C34ED1" w:rsidRDefault="00A628CE">
      <w:r>
        <w:t xml:space="preserve">After CQL logic has been added to the CQL Learning Tool and the Evaluate button has been clicked, the following UI elements are displayed (as indicated by their item numbers in </w:t>
      </w:r>
      <w:r>
        <w:fldChar w:fldCharType="begin"/>
      </w:r>
      <w:r>
        <w:instrText xml:space="preserve"> REF _Ref464567892 \h  \* MERGEFORMAT </w:instrText>
      </w:r>
      <w:r>
        <w:fldChar w:fldCharType="separate"/>
      </w:r>
      <w:ins w:id="439" w:author="Tohline, Chris" w:date="2016-12-02T15:34:00Z">
        <w:r w:rsidR="00551D04">
          <w:t xml:space="preserve">Figure </w:t>
        </w:r>
        <w:r w:rsidR="00551D04">
          <w:rPr>
            <w:noProof/>
          </w:rPr>
          <w:t>31</w:t>
        </w:r>
      </w:ins>
      <w:del w:id="440" w:author="Tohline, Chris" w:date="2016-12-02T15:34:00Z">
        <w:r w:rsidDel="00551D04">
          <w:delText>Figure </w:delText>
        </w:r>
        <w:r w:rsidDel="00551D04">
          <w:rPr>
            <w:noProof/>
          </w:rPr>
          <w:delText>27</w:delText>
        </w:r>
      </w:del>
      <w:r>
        <w:fldChar w:fldCharType="end"/>
      </w:r>
      <w:r>
        <w:t>):</w:t>
      </w:r>
    </w:p>
    <w:p w14:paraId="3244B71A" w14:textId="77777777" w:rsidR="00C34ED1" w:rsidRDefault="00A628CE">
      <w:pPr>
        <w:pStyle w:val="NumberedList"/>
        <w:numPr>
          <w:ilvl w:val="0"/>
          <w:numId w:val="60"/>
        </w:numPr>
      </w:pPr>
      <w:r>
        <w:t>CQL Logic – CQL logic that was added into the CQL Learning Tool.</w:t>
      </w:r>
    </w:p>
    <w:p w14:paraId="11313112" w14:textId="77777777" w:rsidR="00C34ED1" w:rsidRDefault="00A628CE">
      <w:pPr>
        <w:pStyle w:val="NumberedList"/>
      </w:pPr>
      <w:r>
        <w:t>Patient Header – After evaluation, each patient header is expandable to show how the patient evaluates against each defined logic statement.</w:t>
      </w:r>
    </w:p>
    <w:p w14:paraId="2734441A" w14:textId="77777777" w:rsidR="00C34ED1" w:rsidRDefault="00A628CE">
      <w:pPr>
        <w:pStyle w:val="NumberedList"/>
      </w:pPr>
      <w:r>
        <w:t>Boolean Evaluation – “In Demographic” is a Boolean logic statement. Its evaluation result is shown as a green check mark to indicate that it evaluated to true, or a red “x” to indicate that it evaluated to false.</w:t>
      </w:r>
    </w:p>
    <w:p w14:paraId="1B2554A4" w14:textId="77777777" w:rsidR="00C34ED1" w:rsidRDefault="00A628CE">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14:paraId="022CDE17" w14:textId="77777777" w:rsidR="00C34ED1" w:rsidRDefault="00A628CE">
      <w:pPr>
        <w:pStyle w:val="NumberedList"/>
      </w:pPr>
      <w:r>
        <w:t>Logic Error – Errors in the CQL logic are shown in the CQL editor with a red “x” symbol. Hovering the cursor over this symbol will display an error message.</w:t>
      </w:r>
    </w:p>
    <w:p w14:paraId="0E50C8EA" w14:textId="77777777" w:rsidR="00C34ED1" w:rsidRDefault="00A628CE">
      <w:pPr>
        <w:pStyle w:val="Figure"/>
        <w:rPr>
          <w:b w:val="0"/>
        </w:rPr>
      </w:pPr>
      <w:r>
        <w:rPr>
          <w:noProof/>
        </w:rPr>
        <w:lastRenderedPageBreak/>
        <w:drawing>
          <wp:inline distT="0" distB="0" distL="0" distR="0" wp14:anchorId="26074136" wp14:editId="7F5D73A1">
            <wp:extent cx="5943600" cy="3785235"/>
            <wp:effectExtent l="0" t="0" r="0" b="5715"/>
            <wp:docPr id="41" name="Picture 41" descr="This figure shows a screen capture for the CQL Learning Tool after evaluation, as described in the text immediately preceding the figure." title="Figure 27: CQL Learning Tool after Evalu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5235"/>
                    </a:xfrm>
                    <a:prstGeom prst="rect">
                      <a:avLst/>
                    </a:prstGeom>
                  </pic:spPr>
                </pic:pic>
              </a:graphicData>
            </a:graphic>
          </wp:inline>
        </w:drawing>
      </w:r>
    </w:p>
    <w:p w14:paraId="4C386119" w14:textId="4645F727" w:rsidR="00C34ED1" w:rsidRDefault="00A628CE">
      <w:pPr>
        <w:pStyle w:val="FigureCaption"/>
      </w:pPr>
      <w:bookmarkStart w:id="441" w:name="_Ref464567892"/>
      <w:bookmarkStart w:id="442" w:name="_Toc467272017"/>
      <w:r>
        <w:t xml:space="preserve">Figure </w:t>
      </w:r>
      <w:fldSimple w:instr=" SEQ Figure \* ARABIC ">
        <w:ins w:id="443" w:author="Tohline, Chris" w:date="2016-12-02T15:34:00Z">
          <w:r w:rsidR="00551D04">
            <w:rPr>
              <w:noProof/>
            </w:rPr>
            <w:t>31</w:t>
          </w:r>
        </w:ins>
        <w:del w:id="444" w:author="Tohline, Chris" w:date="2016-12-02T15:34:00Z">
          <w:r w:rsidDel="00551D04">
            <w:rPr>
              <w:noProof/>
            </w:rPr>
            <w:delText>27</w:delText>
          </w:r>
        </w:del>
      </w:fldSimple>
      <w:bookmarkEnd w:id="441"/>
      <w:r>
        <w:rPr>
          <w:noProof/>
        </w:rPr>
        <w:t>.</w:t>
      </w:r>
      <w:r>
        <w:t xml:space="preserve"> CQL Learning Tool after Evaluation</w:t>
      </w:r>
      <w:bookmarkEnd w:id="442"/>
    </w:p>
    <w:p w14:paraId="29F1CD62" w14:textId="77777777" w:rsidR="00C34ED1" w:rsidRDefault="00C34ED1"/>
    <w:p w14:paraId="3C60DF26" w14:textId="77777777" w:rsidR="00C34ED1" w:rsidRDefault="00C34ED1">
      <w:pPr>
        <w:sectPr w:rsidR="00C34ED1">
          <w:headerReference w:type="first" r:id="rId69"/>
          <w:footerReference w:type="first" r:id="rId70"/>
          <w:pgSz w:w="12240" w:h="15840" w:code="1"/>
          <w:pgMar w:top="1440" w:right="1440" w:bottom="1440" w:left="1440" w:header="504" w:footer="504" w:gutter="0"/>
          <w:cols w:space="720"/>
          <w:titlePg/>
          <w:docGrid w:linePitch="360"/>
        </w:sectPr>
      </w:pPr>
    </w:p>
    <w:p w14:paraId="6B5D97A2" w14:textId="77777777" w:rsidR="00C34ED1" w:rsidRDefault="00A628CE">
      <w:pPr>
        <w:pStyle w:val="Heading1"/>
      </w:pPr>
      <w:bookmarkStart w:id="445" w:name="_Toc465345893"/>
      <w:bookmarkStart w:id="446" w:name="_Ref459208058"/>
      <w:bookmarkStart w:id="447" w:name="_Ref459208091"/>
      <w:bookmarkStart w:id="448" w:name="_Toc467271982"/>
      <w:bookmarkEnd w:id="445"/>
      <w:r>
        <w:lastRenderedPageBreak/>
        <w:t>Importing Patients from the Patient Bank</w:t>
      </w:r>
      <w:bookmarkEnd w:id="446"/>
      <w:bookmarkEnd w:id="447"/>
      <w:bookmarkEnd w:id="448"/>
    </w:p>
    <w:p w14:paraId="008F1219" w14:textId="77777777" w:rsidR="00C34ED1" w:rsidRDefault="00A628CE">
      <w:pPr>
        <w:pStyle w:val="Heading2"/>
      </w:pPr>
      <w:bookmarkStart w:id="449" w:name="_Toc467271983"/>
      <w:r>
        <w:t>Overview</w:t>
      </w:r>
      <w:bookmarkEnd w:id="449"/>
    </w:p>
    <w:p w14:paraId="0BB60075" w14:textId="77777777" w:rsidR="00C34ED1" w:rsidRDefault="00A628CE">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14:paraId="603C44E5" w14:textId="30D8B0C9" w:rsidR="00C34ED1" w:rsidRDefault="00A628CE">
      <w:r>
        <w:t xml:space="preserve">The Patient Bank shown in Figure 28 displays all patients who have been shared across the Bonnie application. The Patient Bank View employs the following UI elements (as indicated by their item numbers in </w:t>
      </w:r>
      <w:fldSimple w:instr=" REF _Ref440368872  ">
        <w:ins w:id="450" w:author="Tohline, Chris" w:date="2016-12-02T15:34:00Z">
          <w:r w:rsidR="00551D04">
            <w:t xml:space="preserve">Figure </w:t>
          </w:r>
          <w:r w:rsidR="00551D04">
            <w:rPr>
              <w:noProof/>
            </w:rPr>
            <w:t>32</w:t>
          </w:r>
        </w:ins>
        <w:del w:id="451" w:author="Tohline, Chris" w:date="2016-12-02T15:34:00Z">
          <w:r w:rsidDel="00551D04">
            <w:delText xml:space="preserve">Figure </w:delText>
          </w:r>
          <w:r w:rsidDel="00551D04">
            <w:rPr>
              <w:noProof/>
            </w:rPr>
            <w:delText>28</w:delText>
          </w:r>
        </w:del>
      </w:fldSimple>
      <w:r>
        <w:t>):</w:t>
      </w:r>
    </w:p>
    <w:p w14:paraId="032BF9F9" w14:textId="77777777" w:rsidR="00C34ED1" w:rsidRDefault="00A628CE">
      <w:pPr>
        <w:pStyle w:val="NumberedList"/>
        <w:numPr>
          <w:ilvl w:val="0"/>
          <w:numId w:val="45"/>
        </w:numPr>
      </w:pPr>
      <w:r>
        <w:t>Measure Information – Shows the name and description of the measure.</w:t>
      </w:r>
    </w:p>
    <w:p w14:paraId="4921691F" w14:textId="77777777" w:rsidR="00C34ED1" w:rsidRDefault="00A628CE">
      <w:pPr>
        <w:pStyle w:val="NumberedList"/>
        <w:numPr>
          <w:ilvl w:val="0"/>
          <w:numId w:val="45"/>
        </w:numPr>
      </w:pPr>
      <w:r>
        <w:t>Measure Patient Count – Shows the number of patients in the measure.</w:t>
      </w:r>
    </w:p>
    <w:p w14:paraId="21CAB5CA" w14:textId="77777777" w:rsidR="00C34ED1" w:rsidRDefault="00A628CE">
      <w:pPr>
        <w:pStyle w:val="NumberedList"/>
        <w:numPr>
          <w:ilvl w:val="0"/>
          <w:numId w:val="45"/>
        </w:numPr>
      </w:pPr>
      <w:r>
        <w:t>Measure Logic – Shows the coverage of logic.</w:t>
      </w:r>
    </w:p>
    <w:p w14:paraId="78ACC399" w14:textId="77777777" w:rsidR="00C34ED1" w:rsidRDefault="00A628CE">
      <w:pPr>
        <w:pStyle w:val="NumberedList"/>
        <w:numPr>
          <w:ilvl w:val="0"/>
          <w:numId w:val="45"/>
        </w:numPr>
      </w:pPr>
      <w:r>
        <w:t>Filters – Allows filtering on the patient results.</w:t>
      </w:r>
    </w:p>
    <w:p w14:paraId="16D8ADC9" w14:textId="77777777" w:rsidR="00C34ED1" w:rsidRDefault="00A628CE">
      <w:pPr>
        <w:pStyle w:val="NumberedList"/>
        <w:numPr>
          <w:ilvl w:val="0"/>
          <w:numId w:val="45"/>
        </w:numPr>
      </w:pPr>
      <w:r>
        <w:t>Result Count – Shows the number of shared patients.</w:t>
      </w:r>
    </w:p>
    <w:p w14:paraId="118FAC66" w14:textId="77777777" w:rsidR="00C34ED1" w:rsidRDefault="00A628CE">
      <w:pPr>
        <w:pStyle w:val="NumberedList"/>
        <w:numPr>
          <w:ilvl w:val="0"/>
          <w:numId w:val="45"/>
        </w:numPr>
      </w:pPr>
      <w:r>
        <w:t>Patient Indicator – Indicates whether the patient is already in your measure.</w:t>
      </w:r>
    </w:p>
    <w:p w14:paraId="4FD57742" w14:textId="77777777" w:rsidR="00C34ED1" w:rsidRDefault="00A628CE">
      <w:pPr>
        <w:pStyle w:val="NumberedList"/>
        <w:numPr>
          <w:ilvl w:val="0"/>
          <w:numId w:val="45"/>
        </w:numPr>
      </w:pPr>
      <w:r>
        <w:t>Patient Calculation Result – Indicates how the patient calculates against the measure.</w:t>
      </w:r>
    </w:p>
    <w:p w14:paraId="4B4CED47" w14:textId="77777777" w:rsidR="00C34ED1" w:rsidRDefault="00A628CE">
      <w:pPr>
        <w:pStyle w:val="NumberedList"/>
        <w:numPr>
          <w:ilvl w:val="0"/>
          <w:numId w:val="45"/>
        </w:numPr>
      </w:pPr>
      <w:r>
        <w:t>Selected Patient Count – Shows the number of patients selected by the user.</w:t>
      </w:r>
    </w:p>
    <w:p w14:paraId="61378F83" w14:textId="77777777" w:rsidR="00C34ED1" w:rsidRDefault="00A628CE">
      <w:pPr>
        <w:pStyle w:val="NumberedList"/>
        <w:numPr>
          <w:ilvl w:val="0"/>
          <w:numId w:val="45"/>
        </w:numPr>
      </w:pPr>
      <w:r>
        <w:t>Patient Bank Actions – Allows exporting or cloning of selected patients.</w:t>
      </w:r>
    </w:p>
    <w:p w14:paraId="2B8982D0" w14:textId="685057D9" w:rsidR="00C34ED1" w:rsidRDefault="00A628CE">
      <w:pPr>
        <w:spacing w:before="240"/>
      </w:pPr>
      <w:r>
        <w:t xml:space="preserve">To use the Patient Bank, the user must first navigate to a measure as shown in </w:t>
      </w:r>
      <w:fldSimple w:instr=" REF _Ref440368872 ">
        <w:ins w:id="452" w:author="Tohline, Chris" w:date="2016-12-02T15:34:00Z">
          <w:r w:rsidR="00551D04">
            <w:t xml:space="preserve">Figure </w:t>
          </w:r>
          <w:r w:rsidR="00551D04">
            <w:rPr>
              <w:noProof/>
            </w:rPr>
            <w:t>32</w:t>
          </w:r>
        </w:ins>
        <w:del w:id="453" w:author="Tohline, Chris" w:date="2016-12-02T15:34:00Z">
          <w:r w:rsidDel="00551D04">
            <w:delText xml:space="preserve">Figure </w:delText>
          </w:r>
          <w:r w:rsidDel="00551D04">
            <w:rPr>
              <w:noProof/>
            </w:rPr>
            <w:delText>28</w:delText>
          </w:r>
        </w:del>
      </w:fldSimple>
      <w:r>
        <w:t xml:space="preserve">. From the Measure View (shown in </w:t>
      </w:r>
      <w:fldSimple w:instr=" REF _Ref459100358 ">
        <w:r w:rsidR="00551D04">
          <w:t xml:space="preserve">Figure </w:t>
        </w:r>
        <w:r w:rsidR="00551D04">
          <w:rPr>
            <w:noProof/>
          </w:rPr>
          <w:t>10</w:t>
        </w:r>
      </w:fldSimple>
      <w:r>
        <w:t xml:space="preserve">), the user can click the “Patient Actions” button (the gear icon on the upper right, marked as item #7 in </w:t>
      </w:r>
      <w:fldSimple w:instr=" REF _Ref459100358  ">
        <w:r w:rsidR="00551D04">
          <w:t xml:space="preserve">Figure </w:t>
        </w:r>
        <w:r w:rsidR="00551D04">
          <w:rPr>
            <w:noProof/>
          </w:rPr>
          <w:t>10</w:t>
        </w:r>
      </w:fldSimple>
      <w:r>
        <w:t>) and then click the “Add Patient Button” icon to access the Patient Bank.</w:t>
      </w:r>
    </w:p>
    <w:p w14:paraId="556C2075" w14:textId="77777777" w:rsidR="00C34ED1" w:rsidRDefault="00A628CE">
      <w:pPr>
        <w:pStyle w:val="Figure"/>
        <w:rPr>
          <w:b w:val="0"/>
        </w:rPr>
      </w:pPr>
      <w:r>
        <w:rPr>
          <w:noProof/>
        </w:rPr>
        <w:lastRenderedPageBreak/>
        <w:drawing>
          <wp:inline distT="0" distB="0" distL="0" distR="0" wp14:anchorId="3F29DE7A" wp14:editId="4448B2E1">
            <wp:extent cx="5751576" cy="4370832"/>
            <wp:effectExtent l="25400" t="25400" r="14605" b="23495"/>
            <wp:docPr id="33" name="Picture 33" descr="This figure presents the Patient Bank View as described in the text immediately preceding the figure." title="Figure 28: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14:paraId="3025F981" w14:textId="5BA1DF3C" w:rsidR="00C34ED1" w:rsidRDefault="00A628CE">
      <w:pPr>
        <w:pStyle w:val="FigureCaption"/>
      </w:pPr>
      <w:bookmarkStart w:id="454" w:name="_Ref440368872"/>
      <w:bookmarkStart w:id="455" w:name="_Toc467272018"/>
      <w:r>
        <w:t xml:space="preserve">Figure </w:t>
      </w:r>
      <w:fldSimple w:instr=" SEQ Figure \* ARABIC ">
        <w:ins w:id="456" w:author="Tohline, Chris" w:date="2016-12-02T15:34:00Z">
          <w:r w:rsidR="00551D04">
            <w:rPr>
              <w:noProof/>
            </w:rPr>
            <w:t>32</w:t>
          </w:r>
        </w:ins>
        <w:del w:id="457" w:author="Tohline, Chris" w:date="2016-12-02T15:34:00Z">
          <w:r w:rsidDel="00551D04">
            <w:rPr>
              <w:noProof/>
            </w:rPr>
            <w:delText>28</w:delText>
          </w:r>
        </w:del>
      </w:fldSimple>
      <w:bookmarkEnd w:id="454"/>
      <w:r>
        <w:t xml:space="preserve">. </w:t>
      </w:r>
      <w:bookmarkStart w:id="458" w:name="_Toc439154849"/>
      <w:r>
        <w:t>Patient Bank View</w:t>
      </w:r>
      <w:bookmarkEnd w:id="455"/>
      <w:bookmarkEnd w:id="458"/>
    </w:p>
    <w:p w14:paraId="3BE18AE7" w14:textId="17767B9B" w:rsidR="00C34ED1" w:rsidRDefault="00A628CE">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ins w:id="459" w:author="Tohline, Chris" w:date="2016-12-02T15:34:00Z">
        <w:r w:rsidR="00551D04">
          <w:t xml:space="preserve">Figure </w:t>
        </w:r>
        <w:r w:rsidR="00551D04">
          <w:rPr>
            <w:noProof/>
          </w:rPr>
          <w:t>32</w:t>
        </w:r>
      </w:ins>
      <w:del w:id="460" w:author="Tohline, Chris" w:date="2016-12-02T15:34:00Z">
        <w:r w:rsidDel="00551D04">
          <w:delText xml:space="preserve">Figure </w:delText>
        </w:r>
        <w:r w:rsidDel="00551D04">
          <w:rPr>
            <w:noProof/>
          </w:rPr>
          <w:delText>28</w:delText>
        </w:r>
      </w:del>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14:paraId="569A8CDE" w14:textId="09581B5E" w:rsidR="00C34ED1" w:rsidRDefault="00A628CE">
      <w:pPr>
        <w:spacing w:after="240"/>
      </w:pPr>
      <w:r>
        <w:t xml:space="preserve">The Patient Indicator will highlight patients already in that measure with an enclosed icon as shown by the example, “Rockland Johnny,” in </w:t>
      </w:r>
      <w:fldSimple w:instr=" REF _Ref440369057  ">
        <w:ins w:id="461" w:author="Tohline, Chris" w:date="2016-12-02T15:34:00Z">
          <w:r w:rsidR="00551D04">
            <w:t xml:space="preserve">Figure </w:t>
          </w:r>
          <w:r w:rsidR="00551D04">
            <w:rPr>
              <w:noProof/>
            </w:rPr>
            <w:t>33</w:t>
          </w:r>
        </w:ins>
        <w:del w:id="462" w:author="Tohline, Chris" w:date="2016-12-02T15:34:00Z">
          <w:r w:rsidDel="00551D04">
            <w:delText xml:space="preserve">Figure </w:delText>
          </w:r>
          <w:r w:rsidDel="00551D04">
            <w:rPr>
              <w:noProof/>
            </w:rPr>
            <w:delText>29</w:delText>
          </w:r>
        </w:del>
      </w:fldSimple>
      <w:r>
        <w:rPr>
          <w:noProof/>
        </w:rPr>
        <w:t>,</w:t>
      </w:r>
      <w:r>
        <w:t xml:space="preserve"> which already belongs to the user.</w:t>
      </w:r>
    </w:p>
    <w:p w14:paraId="021B0F66" w14:textId="77777777" w:rsidR="00C34ED1" w:rsidRDefault="00A628CE">
      <w:pPr>
        <w:pStyle w:val="Figure"/>
        <w:rPr>
          <w:b w:val="0"/>
        </w:rPr>
      </w:pPr>
      <w:r>
        <w:rPr>
          <w:noProof/>
        </w:rPr>
        <w:drawing>
          <wp:inline distT="0" distB="0" distL="0" distR="0" wp14:anchorId="3403434C" wp14:editId="7C39811D">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29: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14:paraId="632A5B00" w14:textId="4464C25D" w:rsidR="00C34ED1" w:rsidRDefault="00A628CE">
      <w:pPr>
        <w:pStyle w:val="FigureCaption"/>
      </w:pPr>
      <w:bookmarkStart w:id="463" w:name="_Ref440369057"/>
      <w:bookmarkStart w:id="464" w:name="_Toc467272019"/>
      <w:r>
        <w:t xml:space="preserve">Figure </w:t>
      </w:r>
      <w:fldSimple w:instr=" SEQ Figure \* ARABIC ">
        <w:ins w:id="465" w:author="Tohline, Chris" w:date="2016-12-02T15:34:00Z">
          <w:r w:rsidR="00551D04">
            <w:rPr>
              <w:noProof/>
            </w:rPr>
            <w:t>33</w:t>
          </w:r>
        </w:ins>
        <w:del w:id="466" w:author="Tohline, Chris" w:date="2016-12-02T15:34:00Z">
          <w:r w:rsidDel="00551D04">
            <w:rPr>
              <w:noProof/>
            </w:rPr>
            <w:delText>29</w:delText>
          </w:r>
        </w:del>
      </w:fldSimple>
      <w:bookmarkEnd w:id="463"/>
      <w:r>
        <w:t>. Patient Listing Example</w:t>
      </w:r>
      <w:bookmarkEnd w:id="464"/>
    </w:p>
    <w:p w14:paraId="6AF1E983" w14:textId="77777777" w:rsidR="00C34ED1" w:rsidRDefault="00A628CE">
      <w:pPr>
        <w:pStyle w:val="Heading2"/>
      </w:pPr>
      <w:bookmarkStart w:id="467" w:name="_Toc467271984"/>
      <w:r>
        <w:lastRenderedPageBreak/>
        <w:t>Filtering Patient Results</w:t>
      </w:r>
      <w:bookmarkEnd w:id="467"/>
    </w:p>
    <w:p w14:paraId="5D98479D" w14:textId="77777777" w:rsidR="00C34ED1" w:rsidRDefault="00A628CE">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14:paraId="36004A25" w14:textId="77777777" w:rsidR="00C34ED1" w:rsidRDefault="00A628CE">
      <w:pPr>
        <w:pStyle w:val="NumberedList"/>
        <w:numPr>
          <w:ilvl w:val="0"/>
          <w:numId w:val="46"/>
        </w:numPr>
      </w:pPr>
      <w:r>
        <w:t>Population – Allows filtering results by whether the patient passes for a selected population for the currently displayed stratification.</w:t>
      </w:r>
    </w:p>
    <w:p w14:paraId="44294DCD" w14:textId="77777777" w:rsidR="00C34ED1" w:rsidRDefault="00A628CE">
      <w:pPr>
        <w:pStyle w:val="NumberedList"/>
        <w:numPr>
          <w:ilvl w:val="0"/>
          <w:numId w:val="46"/>
        </w:numPr>
      </w:pPr>
      <w:r>
        <w:t>Measure – Allows filtering results by measure. The user can enter all or part of a measure code (for example, “CMS142v2” or “142” will both work).</w:t>
      </w:r>
    </w:p>
    <w:p w14:paraId="7F9A7B93" w14:textId="77777777" w:rsidR="00C34ED1" w:rsidRDefault="00A628CE">
      <w:pPr>
        <w:pStyle w:val="NumberedList"/>
        <w:numPr>
          <w:ilvl w:val="0"/>
          <w:numId w:val="46"/>
        </w:numPr>
      </w:pPr>
      <w:r>
        <w:t>Associated User Account – Allows filtering results by user. The user can enter all or part of an email address associated with a Bonnie user account.</w:t>
      </w:r>
    </w:p>
    <w:p w14:paraId="6483A8E4" w14:textId="78F3A208" w:rsidR="00C34ED1" w:rsidRDefault="00B144F8">
      <w:pPr>
        <w:spacing w:before="240" w:after="240"/>
      </w:pPr>
      <w:fldSimple w:instr=" REF _Ref459098959  ">
        <w:ins w:id="468" w:author="Tohline, Chris" w:date="2016-12-02T15:34:00Z">
          <w:r w:rsidR="00551D04">
            <w:t xml:space="preserve">Figure </w:t>
          </w:r>
          <w:r w:rsidR="00551D04">
            <w:rPr>
              <w:noProof/>
            </w:rPr>
            <w:t>34</w:t>
          </w:r>
        </w:ins>
        <w:del w:id="469" w:author="Tohline, Chris" w:date="2016-12-02T15:34:00Z">
          <w:r w:rsidR="00A628CE" w:rsidDel="00551D04">
            <w:delText xml:space="preserve">Figure </w:delText>
          </w:r>
          <w:r w:rsidR="00A628CE" w:rsidDel="00551D04">
            <w:rPr>
              <w:noProof/>
            </w:rPr>
            <w:delText>30</w:delText>
          </w:r>
        </w:del>
      </w:fldSimple>
      <w:r w:rsidR="00A628CE">
        <w:t xml:space="preserve"> shows the Patient Bank filtered by whether the patient passes for the measure’s numerator for the stratification named “Population 1.” This example has one result.</w:t>
      </w:r>
    </w:p>
    <w:p w14:paraId="29F321A6" w14:textId="77777777" w:rsidR="00C34ED1" w:rsidRDefault="00A628CE">
      <w:pPr>
        <w:pStyle w:val="Figure"/>
        <w:rPr>
          <w:b w:val="0"/>
        </w:rPr>
      </w:pPr>
      <w:r>
        <w:rPr>
          <w:noProof/>
        </w:rPr>
        <w:drawing>
          <wp:inline distT="0" distB="0" distL="0" distR="0" wp14:anchorId="451B32D1" wp14:editId="3F794A60">
            <wp:extent cx="5358384" cy="2121408"/>
            <wp:effectExtent l="19050" t="19050" r="13970" b="12700"/>
            <wp:docPr id="6" name="Picture 6" descr="This figure depicts an example of filter usage as described in the text preceding the figure." title="Figure 30: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6F5EA994" w14:textId="70A3A318" w:rsidR="00C34ED1" w:rsidRDefault="00A628CE">
      <w:pPr>
        <w:pStyle w:val="FigureCaption"/>
      </w:pPr>
      <w:bookmarkStart w:id="470" w:name="_Ref459098959"/>
      <w:bookmarkStart w:id="471" w:name="_Toc467272020"/>
      <w:r>
        <w:t xml:space="preserve">Figure </w:t>
      </w:r>
      <w:fldSimple w:instr=" SEQ Figure \* ARABIC ">
        <w:ins w:id="472" w:author="Tohline, Chris" w:date="2016-12-02T15:34:00Z">
          <w:r w:rsidR="00551D04">
            <w:rPr>
              <w:noProof/>
            </w:rPr>
            <w:t>34</w:t>
          </w:r>
        </w:ins>
        <w:del w:id="473" w:author="Tohline, Chris" w:date="2016-12-02T15:34:00Z">
          <w:r w:rsidDel="00551D04">
            <w:rPr>
              <w:noProof/>
            </w:rPr>
            <w:delText>30</w:delText>
          </w:r>
        </w:del>
      </w:fldSimple>
      <w:bookmarkEnd w:id="470"/>
      <w:r>
        <w:t xml:space="preserve">. </w:t>
      </w:r>
      <w:bookmarkStart w:id="474" w:name="_Toc439154850"/>
      <w:r>
        <w:t>Example Filter Usage</w:t>
      </w:r>
      <w:bookmarkEnd w:id="471"/>
      <w:bookmarkEnd w:id="474"/>
    </w:p>
    <w:p w14:paraId="1D9C8F86" w14:textId="77777777" w:rsidR="00C34ED1" w:rsidRDefault="00A628CE">
      <w:pPr>
        <w:pStyle w:val="Heading2"/>
      </w:pPr>
      <w:bookmarkStart w:id="475" w:name="_Toc467271985"/>
      <w:r>
        <w:t>Using Test Patients</w:t>
      </w:r>
      <w:bookmarkEnd w:id="475"/>
    </w:p>
    <w:p w14:paraId="1A3ACBCB" w14:textId="40EF4202" w:rsidR="00C34ED1" w:rsidRDefault="00A628CE">
      <w:r>
        <w:t xml:space="preserve">Each test patient result can be expanded to show further details on that patient. </w:t>
      </w:r>
      <w:fldSimple w:instr=" REF _Ref440380190  ">
        <w:ins w:id="476" w:author="Tohline, Chris" w:date="2016-12-02T15:34:00Z">
          <w:r w:rsidR="00551D04">
            <w:t xml:space="preserve">Figure </w:t>
          </w:r>
          <w:r w:rsidR="00551D04">
            <w:rPr>
              <w:noProof/>
            </w:rPr>
            <w:t>35</w:t>
          </w:r>
        </w:ins>
        <w:del w:id="477" w:author="Tohline, Chris" w:date="2016-12-02T15:34:00Z">
          <w:r w:rsidDel="00551D04">
            <w:delText xml:space="preserve">Figure </w:delText>
          </w:r>
          <w:r w:rsidDel="00551D04">
            <w:rPr>
              <w:noProof/>
            </w:rPr>
            <w:delText>31</w:delText>
          </w:r>
        </w:del>
      </w:fldSimple>
      <w:r>
        <w:t xml:space="preserve"> shows the patient summary and the calculated results for that patient.</w:t>
      </w:r>
    </w:p>
    <w:p w14:paraId="5CA8E27E" w14:textId="77777777" w:rsidR="00C34ED1" w:rsidRDefault="00A628CE">
      <w:pPr>
        <w:pStyle w:val="Figure"/>
        <w:rPr>
          <w:b w:val="0"/>
        </w:rPr>
      </w:pPr>
      <w:r>
        <w:rPr>
          <w:noProof/>
        </w:rPr>
        <w:lastRenderedPageBreak/>
        <w:drawing>
          <wp:inline distT="0" distB="0" distL="0" distR="0" wp14:anchorId="2B272589" wp14:editId="17D7B863">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1.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605DB02" w14:textId="7EED7989" w:rsidR="00C34ED1" w:rsidRDefault="00A628CE">
      <w:pPr>
        <w:pStyle w:val="FigureCaption"/>
      </w:pPr>
      <w:bookmarkStart w:id="478" w:name="_Ref440380190"/>
      <w:bookmarkStart w:id="479" w:name="_Toc467272021"/>
      <w:r>
        <w:t xml:space="preserve">Figure </w:t>
      </w:r>
      <w:fldSimple w:instr=" SEQ Figure \* ARABIC ">
        <w:ins w:id="480" w:author="Tohline, Chris" w:date="2016-12-02T15:34:00Z">
          <w:r w:rsidR="00551D04">
            <w:rPr>
              <w:noProof/>
            </w:rPr>
            <w:t>35</w:t>
          </w:r>
        </w:ins>
        <w:del w:id="481" w:author="Tohline, Chris" w:date="2016-12-02T15:34:00Z">
          <w:r w:rsidDel="00551D04">
            <w:rPr>
              <w:noProof/>
            </w:rPr>
            <w:delText>31</w:delText>
          </w:r>
        </w:del>
      </w:fldSimple>
      <w:bookmarkEnd w:id="478"/>
      <w:r>
        <w:t>. Patient Result Details</w:t>
      </w:r>
      <w:bookmarkEnd w:id="479"/>
    </w:p>
    <w:p w14:paraId="39AFB065" w14:textId="64DEBAC8" w:rsidR="00C34ED1" w:rsidRDefault="00A628CE">
      <w:r>
        <w:t xml:space="preserve">When the patient result is expanded, the measure logic view updates to show how the patient meets the data criteria. In the measure logic view shown in </w:t>
      </w:r>
      <w:fldSimple w:instr=" REF _Ref440380190 ">
        <w:ins w:id="482" w:author="Tohline, Chris" w:date="2016-12-02T15:34:00Z">
          <w:r w:rsidR="00551D04">
            <w:t xml:space="preserve">Figure </w:t>
          </w:r>
          <w:r w:rsidR="00551D04">
            <w:rPr>
              <w:noProof/>
            </w:rPr>
            <w:t>35</w:t>
          </w:r>
        </w:ins>
        <w:del w:id="483" w:author="Tohline, Chris" w:date="2016-12-02T15:34:00Z">
          <w:r w:rsidDel="00551D04">
            <w:delText>Figure 31</w:delText>
          </w:r>
        </w:del>
      </w:fldSimple>
      <w:r>
        <w:t>, the patient has data criteria that meet the green lines of logic.</w:t>
      </w:r>
    </w:p>
    <w:p w14:paraId="240EF646" w14:textId="34581C00" w:rsidR="00C34ED1" w:rsidRDefault="00A628CE">
      <w:pPr>
        <w:spacing w:after="240"/>
      </w:pPr>
      <w:r>
        <w:t xml:space="preserve">The user can select one or more patients by clicking the checkbox associated with each patient as depicted in </w:t>
      </w:r>
      <w:fldSimple w:instr=" REF _Ref440380307 ">
        <w:ins w:id="484" w:author="Tohline, Chris" w:date="2016-12-02T15:34:00Z">
          <w:r w:rsidR="00551D04">
            <w:t xml:space="preserve">Figure </w:t>
          </w:r>
          <w:r w:rsidR="00551D04">
            <w:rPr>
              <w:noProof/>
            </w:rPr>
            <w:t>36</w:t>
          </w:r>
        </w:ins>
        <w:del w:id="485" w:author="Tohline, Chris" w:date="2016-12-02T15:34:00Z">
          <w:r w:rsidDel="00551D04">
            <w:delText xml:space="preserve">Figure </w:delText>
          </w:r>
          <w:r w:rsidDel="00551D04">
            <w:rPr>
              <w:noProof/>
            </w:rPr>
            <w:delText>32</w:delText>
          </w:r>
        </w:del>
      </w:fldSimple>
      <w:r>
        <w:t>.</w:t>
      </w:r>
    </w:p>
    <w:p w14:paraId="6D0A9E43" w14:textId="77777777" w:rsidR="00C34ED1" w:rsidRDefault="00A628CE">
      <w:pPr>
        <w:pStyle w:val="Figure"/>
        <w:rPr>
          <w:b w:val="0"/>
        </w:rPr>
      </w:pPr>
      <w:r>
        <w:rPr>
          <w:noProof/>
        </w:rPr>
        <w:drawing>
          <wp:inline distT="0" distB="0" distL="0" distR="0" wp14:anchorId="49C9699C" wp14:editId="4EE54FA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2: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B667171" w14:textId="18CFC456" w:rsidR="00C34ED1" w:rsidRDefault="00A628CE">
      <w:pPr>
        <w:pStyle w:val="FigureCaption"/>
      </w:pPr>
      <w:bookmarkStart w:id="486" w:name="_Ref440380307"/>
      <w:bookmarkStart w:id="487" w:name="_Toc467272022"/>
      <w:r>
        <w:t xml:space="preserve">Figure </w:t>
      </w:r>
      <w:fldSimple w:instr=" SEQ Figure \* ARABIC ">
        <w:ins w:id="488" w:author="Tohline, Chris" w:date="2016-12-02T15:34:00Z">
          <w:r w:rsidR="00551D04">
            <w:rPr>
              <w:noProof/>
            </w:rPr>
            <w:t>36</w:t>
          </w:r>
        </w:ins>
        <w:del w:id="489" w:author="Tohline, Chris" w:date="2016-12-02T15:34:00Z">
          <w:r w:rsidDel="00551D04">
            <w:rPr>
              <w:noProof/>
            </w:rPr>
            <w:delText>32</w:delText>
          </w:r>
        </w:del>
      </w:fldSimple>
      <w:bookmarkEnd w:id="486"/>
      <w:r>
        <w:t xml:space="preserve">. </w:t>
      </w:r>
      <w:bookmarkStart w:id="490" w:name="_Toc439154851"/>
      <w:r>
        <w:t>Selected Patients</w:t>
      </w:r>
      <w:bookmarkEnd w:id="487"/>
      <w:bookmarkEnd w:id="490"/>
    </w:p>
    <w:p w14:paraId="341AD4B1" w14:textId="77777777" w:rsidR="00C34ED1" w:rsidRDefault="00A628CE">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14:paraId="045E5F93" w14:textId="77777777" w:rsidR="00C34ED1" w:rsidRDefault="00A628CE">
      <w:r>
        <w:t>Once patients have been selected, the user can either clone these patients into the measure or export these patients in Quality Reporting Document Architecture (QRDA) and Hypertext Markup Language (HTML) formats.</w:t>
      </w:r>
    </w:p>
    <w:p w14:paraId="338532A4" w14:textId="77777777" w:rsidR="00C34ED1" w:rsidRDefault="00C34ED1"/>
    <w:p w14:paraId="17F485D0" w14:textId="77777777" w:rsidR="00C34ED1" w:rsidRDefault="00C34ED1">
      <w:pPr>
        <w:sectPr w:rsidR="00C34ED1">
          <w:headerReference w:type="first" r:id="rId76"/>
          <w:footerReference w:type="first" r:id="rId77"/>
          <w:pgSz w:w="12240" w:h="15840" w:code="1"/>
          <w:pgMar w:top="1440" w:right="1440" w:bottom="1440" w:left="1440" w:header="504" w:footer="504" w:gutter="0"/>
          <w:cols w:space="720"/>
          <w:titlePg/>
          <w:docGrid w:linePitch="360"/>
        </w:sectPr>
      </w:pPr>
    </w:p>
    <w:p w14:paraId="1ABE33F0" w14:textId="77777777" w:rsidR="00C34ED1" w:rsidRDefault="00A628CE">
      <w:pPr>
        <w:pStyle w:val="Heading1"/>
      </w:pPr>
      <w:bookmarkStart w:id="491" w:name="_Toc467271986"/>
      <w:r>
        <w:lastRenderedPageBreak/>
        <w:t>Additional Tools</w:t>
      </w:r>
      <w:bookmarkEnd w:id="491"/>
    </w:p>
    <w:p w14:paraId="0DDB3A95" w14:textId="659F3333" w:rsidR="00C34ED1" w:rsidRDefault="00A628CE">
      <w:r>
        <w:t xml:space="preserve">Bonnie features additional tools that may be activated on a per-account basis by sending an email to the Bonnie feedback list </w:t>
      </w:r>
      <w:hyperlink r:id="rId78" w:history="1">
        <w:r>
          <w:rPr>
            <w:rStyle w:val="Hyperlink"/>
          </w:rPr>
          <w:t>bonnie-feedback-list@lists.mitre.org</w:t>
        </w:r>
      </w:hyperlink>
      <w:r>
        <w:t>.</w:t>
      </w:r>
    </w:p>
    <w:p w14:paraId="2E63290B" w14:textId="77777777" w:rsidR="00C34ED1" w:rsidRDefault="00A628CE">
      <w:pPr>
        <w:pStyle w:val="Heading2"/>
      </w:pPr>
      <w:bookmarkStart w:id="492" w:name="_Toc290531591"/>
      <w:bookmarkStart w:id="493" w:name="_Toc467271987"/>
      <w:r>
        <w:t>Complexity and Change Dashboard</w:t>
      </w:r>
      <w:bookmarkEnd w:id="492"/>
      <w:bookmarkEnd w:id="493"/>
    </w:p>
    <w:p w14:paraId="2D2A4657" w14:textId="30752F8F" w:rsidR="00C34ED1" w:rsidRDefault="00A628CE">
      <w:pPr>
        <w:spacing w:after="240"/>
      </w:pPr>
      <w:r>
        <w:t xml:space="preserve">The Complexity and Change Dashboard is available to explore how measures change between releases. Users can access activated feature from the “Complexity” link on the navigation bar as shown in </w:t>
      </w:r>
      <w:fldSimple w:instr=" REF _Ref440380401 ">
        <w:ins w:id="494" w:author="Tohline, Chris" w:date="2016-12-02T15:34:00Z">
          <w:r w:rsidR="00551D04">
            <w:t xml:space="preserve">Figure </w:t>
          </w:r>
          <w:r w:rsidR="00551D04">
            <w:rPr>
              <w:noProof/>
            </w:rPr>
            <w:t>37</w:t>
          </w:r>
        </w:ins>
        <w:del w:id="495" w:author="Tohline, Chris" w:date="2016-12-02T15:34:00Z">
          <w:r w:rsidDel="00551D04">
            <w:delText xml:space="preserve">Figure </w:delText>
          </w:r>
          <w:r w:rsidDel="00551D04">
            <w:rPr>
              <w:noProof/>
            </w:rPr>
            <w:delText>33</w:delText>
          </w:r>
        </w:del>
      </w:fldSimple>
      <w:r>
        <w:t xml:space="preserve">. The initial page invites the user to select two sets of measures for comparison before proceeding. </w:t>
      </w:r>
      <w:fldSimple w:instr=" REF _Ref440380475 ">
        <w:ins w:id="496" w:author="Tohline, Chris" w:date="2016-12-02T15:34:00Z">
          <w:r w:rsidR="00551D04">
            <w:t xml:space="preserve">Figure </w:t>
          </w:r>
          <w:r w:rsidR="00551D04">
            <w:rPr>
              <w:noProof/>
            </w:rPr>
            <w:t>38</w:t>
          </w:r>
        </w:ins>
        <w:del w:id="497" w:author="Tohline, Chris" w:date="2016-12-02T15:34:00Z">
          <w:r w:rsidDel="00551D04">
            <w:delText xml:space="preserve">Figure </w:delText>
          </w:r>
          <w:r w:rsidDel="00551D04">
            <w:rPr>
              <w:noProof/>
            </w:rPr>
            <w:delText>34</w:delText>
          </w:r>
        </w:del>
      </w:fldSimple>
      <w:r>
        <w:t xml:space="preserve"> provides a screenshot of the complexity graph produced and </w:t>
      </w:r>
      <w:fldSimple w:instr=" REF _Ref440380517 ">
        <w:ins w:id="498" w:author="Tohline, Chris" w:date="2016-12-02T15:34:00Z">
          <w:r w:rsidR="00551D04">
            <w:t xml:space="preserve">Figure </w:t>
          </w:r>
          <w:r w:rsidR="00551D04">
            <w:rPr>
              <w:noProof/>
            </w:rPr>
            <w:t>39</w:t>
          </w:r>
        </w:ins>
        <w:del w:id="499" w:author="Tohline, Chris" w:date="2016-12-02T15:34:00Z">
          <w:r w:rsidDel="00551D04">
            <w:delText xml:space="preserve">Figure </w:delText>
          </w:r>
          <w:r w:rsidDel="00551D04">
            <w:rPr>
              <w:noProof/>
            </w:rPr>
            <w:delText>35</w:delText>
          </w:r>
        </w:del>
      </w:fldSimple>
      <w:r>
        <w:t xml:space="preserve"> shows the complexity grid available from this screen.</w:t>
      </w:r>
    </w:p>
    <w:p w14:paraId="49D94C0D" w14:textId="77777777" w:rsidR="00C34ED1" w:rsidRDefault="00A628CE">
      <w:pPr>
        <w:pStyle w:val="Figure"/>
        <w:rPr>
          <w:b w:val="0"/>
        </w:rPr>
      </w:pPr>
      <w:r>
        <w:rPr>
          <w:noProof/>
        </w:rPr>
        <w:drawing>
          <wp:inline distT="0" distB="0" distL="0" distR="0" wp14:anchorId="4E2C91AE" wp14:editId="1EDD90E9">
            <wp:extent cx="5486400" cy="1645920"/>
            <wp:effectExtent l="19050" t="19050" r="19050" b="11430"/>
            <wp:docPr id="12" name="Picture 12" descr="This figure shows how to select sets of measure to compare from the &quot;Complexity&quot; option in the navigation bar." title="Figure 33: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5486400" cy="1645920"/>
                    </a:xfrm>
                    <a:prstGeom prst="rect">
                      <a:avLst/>
                    </a:prstGeom>
                    <a:noFill/>
                    <a:ln>
                      <a:solidFill>
                        <a:srgbClr val="000000"/>
                      </a:solidFill>
                    </a:ln>
                  </pic:spPr>
                </pic:pic>
              </a:graphicData>
            </a:graphic>
          </wp:inline>
        </w:drawing>
      </w:r>
    </w:p>
    <w:p w14:paraId="30475D66" w14:textId="6D941DEA" w:rsidR="00C34ED1" w:rsidRDefault="00A628CE">
      <w:pPr>
        <w:pStyle w:val="FigureCaption"/>
      </w:pPr>
      <w:bookmarkStart w:id="500" w:name="_Ref440380401"/>
      <w:bookmarkStart w:id="501" w:name="_Toc467272023"/>
      <w:r>
        <w:t xml:space="preserve">Figure </w:t>
      </w:r>
      <w:fldSimple w:instr=" SEQ Figure \* ARABIC ">
        <w:ins w:id="502" w:author="Tohline, Chris" w:date="2016-12-02T15:34:00Z">
          <w:r w:rsidR="00551D04">
            <w:rPr>
              <w:noProof/>
            </w:rPr>
            <w:t>37</w:t>
          </w:r>
        </w:ins>
        <w:del w:id="503" w:author="Tohline, Chris" w:date="2016-12-02T15:34:00Z">
          <w:r w:rsidDel="00551D04">
            <w:rPr>
              <w:noProof/>
            </w:rPr>
            <w:delText>33</w:delText>
          </w:r>
        </w:del>
      </w:fldSimple>
      <w:bookmarkEnd w:id="500"/>
      <w:r>
        <w:t>. Selecting Sets of Measures to Compare</w:t>
      </w:r>
      <w:bookmarkEnd w:id="501"/>
    </w:p>
    <w:p w14:paraId="3CD6E141" w14:textId="77777777" w:rsidR="00C34ED1" w:rsidRDefault="00A628CE">
      <w:pPr>
        <w:pStyle w:val="Figure"/>
        <w:rPr>
          <w:b w:val="0"/>
        </w:rPr>
      </w:pPr>
      <w:r>
        <w:rPr>
          <w:noProof/>
        </w:rPr>
        <w:drawing>
          <wp:inline distT="0" distB="0" distL="0" distR="0" wp14:anchorId="350D062C" wp14:editId="4FB2A36B">
            <wp:extent cx="4837176" cy="3310128"/>
            <wp:effectExtent l="19050" t="19050" r="20955" b="24130"/>
            <wp:docPr id="23" name="Picture 23" descr="This figure presents a complexity graph produced as described in the text immediately preceding the figure." title="Figure 34: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1A8C543B" w14:textId="37A2F63D" w:rsidR="00C34ED1" w:rsidRDefault="00A628CE">
      <w:pPr>
        <w:pStyle w:val="FigureCaption"/>
      </w:pPr>
      <w:bookmarkStart w:id="504" w:name="_Ref440380475"/>
      <w:bookmarkStart w:id="505" w:name="_Toc467272024"/>
      <w:r>
        <w:t xml:space="preserve">Figure </w:t>
      </w:r>
      <w:fldSimple w:instr=" SEQ Figure \* ARABIC ">
        <w:ins w:id="506" w:author="Tohline, Chris" w:date="2016-12-02T15:34:00Z">
          <w:r w:rsidR="00551D04">
            <w:rPr>
              <w:noProof/>
            </w:rPr>
            <w:t>38</w:t>
          </w:r>
        </w:ins>
        <w:del w:id="507" w:author="Tohline, Chris" w:date="2016-12-02T15:34:00Z">
          <w:r w:rsidDel="00551D04">
            <w:rPr>
              <w:noProof/>
            </w:rPr>
            <w:delText>34</w:delText>
          </w:r>
        </w:del>
      </w:fldSimple>
      <w:bookmarkEnd w:id="504"/>
      <w:r>
        <w:t xml:space="preserve">. </w:t>
      </w:r>
      <w:bookmarkStart w:id="508" w:name="_Toc439154852"/>
      <w:r>
        <w:t>Complexity Graph</w:t>
      </w:r>
      <w:bookmarkEnd w:id="505"/>
      <w:bookmarkEnd w:id="508"/>
    </w:p>
    <w:p w14:paraId="14881834" w14:textId="77777777" w:rsidR="00C34ED1" w:rsidRDefault="00A628CE">
      <w:pPr>
        <w:pStyle w:val="Figure"/>
        <w:rPr>
          <w:b w:val="0"/>
        </w:rPr>
      </w:pPr>
      <w:r>
        <w:rPr>
          <w:noProof/>
        </w:rPr>
        <w:lastRenderedPageBreak/>
        <w:drawing>
          <wp:inline distT="0" distB="0" distL="0" distR="0" wp14:anchorId="13342D1F" wp14:editId="53B3AB4B">
            <wp:extent cx="5788152" cy="3099816"/>
            <wp:effectExtent l="25400" t="25400" r="28575" b="24765"/>
            <wp:docPr id="22" name="Picture 22" descr="This figure presents a screenshot of a complexity grid as described in the text immediately preceding the figure." title="Figure 35: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4154248" w14:textId="73BE965A" w:rsidR="00C34ED1" w:rsidRDefault="00A628CE">
      <w:pPr>
        <w:pStyle w:val="FigureCaption"/>
      </w:pPr>
      <w:bookmarkStart w:id="509" w:name="_Ref440380517"/>
      <w:bookmarkStart w:id="510" w:name="_Toc467272025"/>
      <w:r>
        <w:t xml:space="preserve">Figure </w:t>
      </w:r>
      <w:fldSimple w:instr=" SEQ Figure \* ARABIC ">
        <w:ins w:id="511" w:author="Tohline, Chris" w:date="2016-12-02T15:34:00Z">
          <w:r w:rsidR="00551D04">
            <w:rPr>
              <w:noProof/>
            </w:rPr>
            <w:t>39</w:t>
          </w:r>
        </w:ins>
        <w:del w:id="512" w:author="Tohline, Chris" w:date="2016-12-02T15:34:00Z">
          <w:r w:rsidDel="00551D04">
            <w:rPr>
              <w:noProof/>
            </w:rPr>
            <w:delText>35</w:delText>
          </w:r>
        </w:del>
      </w:fldSimple>
      <w:bookmarkEnd w:id="509"/>
      <w:r>
        <w:t>. Complexity Grid</w:t>
      </w:r>
      <w:bookmarkEnd w:id="510"/>
    </w:p>
    <w:p w14:paraId="7E9C9141" w14:textId="1C8A2868" w:rsidR="00C34ED1" w:rsidRDefault="00A628CE">
      <w:pPr>
        <w:spacing w:after="240"/>
      </w:pPr>
      <w:r>
        <w:t xml:space="preserve">On either view, hovering the cursor over the displayed circles on either view will reveal a popup with more details on how that measure has changed. In </w:t>
      </w:r>
      <w:fldSimple w:instr=" REF _Ref440380614 ">
        <w:ins w:id="513" w:author="Tohline, Chris" w:date="2016-12-02T15:34:00Z">
          <w:r w:rsidR="00551D04">
            <w:t xml:space="preserve">Figure </w:t>
          </w:r>
          <w:r w:rsidR="00551D04">
            <w:rPr>
              <w:noProof/>
            </w:rPr>
            <w:t>40</w:t>
          </w:r>
        </w:ins>
        <w:del w:id="514" w:author="Tohline, Chris" w:date="2016-12-02T15:34:00Z">
          <w:r w:rsidDel="00551D04">
            <w:delText xml:space="preserve">Figure </w:delText>
          </w:r>
          <w:r w:rsidDel="00551D04">
            <w:rPr>
              <w:noProof/>
            </w:rPr>
            <w:delText>36</w:delText>
          </w:r>
        </w:del>
      </w:fldSimple>
      <w:r>
        <w:rPr>
          <w:noProof/>
        </w:rPr>
        <w:t>,</w:t>
      </w:r>
      <w:r>
        <w:t xml:space="preserve"> the measure popup shows a change from a slightly complex denominator to a simple one.</w:t>
      </w:r>
    </w:p>
    <w:p w14:paraId="577D674B" w14:textId="77777777" w:rsidR="00C34ED1" w:rsidRDefault="00A628CE">
      <w:pPr>
        <w:pStyle w:val="Figure"/>
        <w:rPr>
          <w:b w:val="0"/>
        </w:rPr>
      </w:pPr>
      <w:r>
        <w:rPr>
          <w:noProof/>
        </w:rPr>
        <w:drawing>
          <wp:inline distT="0" distB="0" distL="0" distR="0" wp14:anchorId="2EBF3C75" wp14:editId="797F10AB">
            <wp:extent cx="2540751" cy="1913742"/>
            <wp:effectExtent l="19050" t="19050" r="12065" b="10795"/>
            <wp:docPr id="14" name="Picture 14" descr="This figure is a screenshot of the change details in measure complexity as described in the text immediately preceding the figure." title="Figure 36: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14:paraId="00F08BAE" w14:textId="23513175" w:rsidR="00C34ED1" w:rsidRDefault="00A628CE">
      <w:pPr>
        <w:pStyle w:val="FigureCaption"/>
      </w:pPr>
      <w:bookmarkStart w:id="515" w:name="_Ref440380614"/>
      <w:bookmarkStart w:id="516" w:name="_Toc467272026"/>
      <w:r>
        <w:t xml:space="preserve">Figure </w:t>
      </w:r>
      <w:fldSimple w:instr=" SEQ Figure \* ARABIC ">
        <w:ins w:id="517" w:author="Tohline, Chris" w:date="2016-12-02T15:34:00Z">
          <w:r w:rsidR="00551D04">
            <w:rPr>
              <w:noProof/>
            </w:rPr>
            <w:t>40</w:t>
          </w:r>
        </w:ins>
        <w:del w:id="518" w:author="Tohline, Chris" w:date="2016-12-02T15:34:00Z">
          <w:r w:rsidDel="00551D04">
            <w:rPr>
              <w:noProof/>
            </w:rPr>
            <w:delText>36</w:delText>
          </w:r>
        </w:del>
      </w:fldSimple>
      <w:bookmarkEnd w:id="515"/>
      <w:r>
        <w:t xml:space="preserve">. </w:t>
      </w:r>
      <w:bookmarkStart w:id="519" w:name="_Toc439154853"/>
      <w:r>
        <w:t>Measure Complexity Change Details</w:t>
      </w:r>
      <w:bookmarkEnd w:id="516"/>
      <w:bookmarkEnd w:id="519"/>
    </w:p>
    <w:p w14:paraId="272B471D" w14:textId="343446F9" w:rsidR="00C34ED1" w:rsidRDefault="00A628CE">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ins w:id="520" w:author="Tohline, Chris" w:date="2016-12-02T15:34:00Z">
          <w:r w:rsidR="00551D04">
            <w:t xml:space="preserve">Figure </w:t>
          </w:r>
          <w:r w:rsidR="00551D04">
            <w:rPr>
              <w:noProof/>
            </w:rPr>
            <w:t>41</w:t>
          </w:r>
        </w:ins>
        <w:del w:id="521" w:author="Tohline, Chris" w:date="2016-12-02T15:34:00Z">
          <w:r w:rsidDel="00551D04">
            <w:delText xml:space="preserve">Figure </w:delText>
          </w:r>
          <w:r w:rsidDel="00551D04">
            <w:rPr>
              <w:noProof/>
            </w:rPr>
            <w:delText>37</w:delText>
          </w:r>
        </w:del>
      </w:fldSimple>
      <w:r>
        <w:t xml:space="preserve"> shows the measure difference sorted by size.</w:t>
      </w:r>
    </w:p>
    <w:p w14:paraId="4253E027" w14:textId="77777777" w:rsidR="00C34ED1" w:rsidRDefault="00A628CE">
      <w:pPr>
        <w:pStyle w:val="Figure"/>
        <w:rPr>
          <w:b w:val="0"/>
        </w:rPr>
      </w:pPr>
      <w:r>
        <w:rPr>
          <w:noProof/>
        </w:rPr>
        <w:lastRenderedPageBreak/>
        <w:drawing>
          <wp:inline distT="0" distB="0" distL="0" distR="0" wp14:anchorId="1AAF6ADB" wp14:editId="56A31B6A">
            <wp:extent cx="5760720" cy="2322576"/>
            <wp:effectExtent l="25400" t="25400" r="30480" b="14605"/>
            <wp:docPr id="24" name="Picture 24" descr="Thsi figure shows the measure difference sorted by size as described in the text immediately preceding the figure." title="Figure 37: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26CB1B7D" w14:textId="33E21F88" w:rsidR="00C34ED1" w:rsidRDefault="00A628CE">
      <w:pPr>
        <w:pStyle w:val="FigureCaption"/>
      </w:pPr>
      <w:bookmarkStart w:id="522" w:name="_Ref440380718"/>
      <w:bookmarkStart w:id="523" w:name="_Toc467272027"/>
      <w:r>
        <w:t xml:space="preserve">Figure </w:t>
      </w:r>
      <w:fldSimple w:instr=" SEQ Figure \* ARABIC ">
        <w:ins w:id="524" w:author="Tohline, Chris" w:date="2016-12-02T15:34:00Z">
          <w:r w:rsidR="00551D04">
            <w:rPr>
              <w:noProof/>
            </w:rPr>
            <w:t>41</w:t>
          </w:r>
        </w:ins>
        <w:del w:id="525" w:author="Tohline, Chris" w:date="2016-12-02T15:34:00Z">
          <w:r w:rsidDel="00551D04">
            <w:rPr>
              <w:noProof/>
            </w:rPr>
            <w:delText>37</w:delText>
          </w:r>
        </w:del>
      </w:fldSimple>
      <w:bookmarkEnd w:id="522"/>
      <w:r>
        <w:t>. Measure Difference Sorted by Size</w:t>
      </w:r>
      <w:bookmarkEnd w:id="523"/>
    </w:p>
    <w:p w14:paraId="58EA4800" w14:textId="77777777" w:rsidR="00C34ED1" w:rsidRDefault="00C34ED1"/>
    <w:p w14:paraId="2ED90DAE" w14:textId="77777777" w:rsidR="00C34ED1" w:rsidRDefault="00C34ED1">
      <w:pPr>
        <w:sectPr w:rsidR="00C34ED1">
          <w:headerReference w:type="first" r:id="rId84"/>
          <w:footerReference w:type="first" r:id="rId85"/>
          <w:pgSz w:w="12240" w:h="15840" w:code="1"/>
          <w:pgMar w:top="1440" w:right="1440" w:bottom="1440" w:left="1440" w:header="504" w:footer="504" w:gutter="0"/>
          <w:cols w:space="720"/>
          <w:titlePg/>
          <w:docGrid w:linePitch="360"/>
        </w:sectPr>
      </w:pPr>
    </w:p>
    <w:p w14:paraId="57EE9258" w14:textId="77777777" w:rsidR="00C34ED1" w:rsidRDefault="00A628CE">
      <w:pPr>
        <w:pStyle w:val="Heading1"/>
      </w:pPr>
      <w:bookmarkStart w:id="526" w:name="_Toc467271988"/>
      <w:r>
        <w:lastRenderedPageBreak/>
        <w:t>Feedback and Support</w:t>
      </w:r>
      <w:bookmarkEnd w:id="526"/>
    </w:p>
    <w:p w14:paraId="76711467" w14:textId="1EC481AE" w:rsidR="00C34ED1" w:rsidRDefault="00A628CE">
      <w:r>
        <w:t xml:space="preserve">An issue tracker and feedback email list are available to support the resolution of issues and to answer questions related to the Bonnie application. The Bonnie issue tracker is available on the ONC Jira system at: </w:t>
      </w:r>
      <w:hyperlink r:id="rId86" w:history="1">
        <w:r>
          <w:rPr>
            <w:rStyle w:val="Hyperlink"/>
          </w:rPr>
          <w:t>http://jira.oncprojectracking.org/browse/BONNIE</w:t>
        </w:r>
      </w:hyperlink>
    </w:p>
    <w:p w14:paraId="6B28BCD6" w14:textId="73AFB358" w:rsidR="00C34ED1" w:rsidRDefault="00A628CE">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7" w:history="1">
        <w:r>
          <w:rPr>
            <w:rStyle w:val="Hyperlink"/>
          </w:rPr>
          <w:t>bonnie-feedback-list@lists.mitre.org</w:t>
        </w:r>
      </w:hyperlink>
      <w:r>
        <w:t>. The Bonnie feedback list email can be accessed using the “Contact” link in the main Bonnie navigation menu at the top of every page.</w:t>
      </w:r>
    </w:p>
    <w:p w14:paraId="14E13CAE" w14:textId="5B0CD9B0" w:rsidR="00C34ED1" w:rsidRDefault="00A628CE">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ins w:id="527" w:author="Tohline, Chris" w:date="2016-12-02T15:34:00Z">
          <w:r w:rsidR="00551D04">
            <w:t xml:space="preserve">Figure </w:t>
          </w:r>
          <w:r w:rsidR="00551D04">
            <w:rPr>
              <w:noProof/>
            </w:rPr>
            <w:t>42</w:t>
          </w:r>
        </w:ins>
        <w:del w:id="528" w:author="Tohline, Chris" w:date="2016-12-02T15:34:00Z">
          <w:r w:rsidDel="00551D04">
            <w:delText xml:space="preserve">Figure </w:delText>
          </w:r>
          <w:r w:rsidDel="00551D04">
            <w:rPr>
              <w:noProof/>
            </w:rPr>
            <w:delText>38</w:delText>
          </w:r>
        </w:del>
      </w:fldSimple>
      <w:r>
        <w:t xml:space="preserve"> or the User Group option in the Help menu in the application header shown in </w:t>
      </w:r>
      <w:fldSimple w:instr=" REF _Ref459099293 ">
        <w:ins w:id="529" w:author="Tohline, Chris" w:date="2016-12-02T15:34:00Z">
          <w:r w:rsidR="00551D04">
            <w:t xml:space="preserve">Figure </w:t>
          </w:r>
          <w:r w:rsidR="00551D04">
            <w:rPr>
              <w:noProof/>
            </w:rPr>
            <w:t>43</w:t>
          </w:r>
        </w:ins>
        <w:del w:id="530" w:author="Tohline, Chris" w:date="2016-12-02T15:34:00Z">
          <w:r w:rsidDel="00551D04">
            <w:delText xml:space="preserve">Figure </w:delText>
          </w:r>
          <w:r w:rsidDel="00551D04">
            <w:rPr>
              <w:noProof/>
            </w:rPr>
            <w:delText>39</w:delText>
          </w:r>
        </w:del>
      </w:fldSimple>
      <w:r>
        <w:t>.</w:t>
      </w:r>
    </w:p>
    <w:p w14:paraId="1FE19815" w14:textId="77777777" w:rsidR="00C34ED1" w:rsidRDefault="00A628CE">
      <w:pPr>
        <w:pStyle w:val="Figure"/>
        <w:rPr>
          <w:b w:val="0"/>
        </w:rPr>
      </w:pPr>
      <w:r>
        <w:rPr>
          <w:noProof/>
        </w:rPr>
        <w:drawing>
          <wp:inline distT="0" distB="0" distL="0" distR="0" wp14:anchorId="4A5F92C4" wp14:editId="4F8E3A33">
            <wp:extent cx="4178808" cy="2039112"/>
            <wp:effectExtent l="0" t="0" r="12700" b="0"/>
            <wp:docPr id="5" name="Picture 5" descr="This figure presents the Bonnie splash page as described in the text immediately preceding the figure." title="Figure 38: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2C94324D" w14:textId="2BDD484A" w:rsidR="00C34ED1" w:rsidRDefault="00A628CE">
      <w:pPr>
        <w:pStyle w:val="FigureCaption"/>
      </w:pPr>
      <w:bookmarkStart w:id="531" w:name="_Ref459099283"/>
      <w:bookmarkStart w:id="532" w:name="_Toc467272028"/>
      <w:r>
        <w:t xml:space="preserve">Figure </w:t>
      </w:r>
      <w:fldSimple w:instr=" SEQ Figure \* ARABIC ">
        <w:ins w:id="533" w:author="Tohline, Chris" w:date="2016-12-02T15:34:00Z">
          <w:r w:rsidR="00551D04">
            <w:rPr>
              <w:noProof/>
            </w:rPr>
            <w:t>42</w:t>
          </w:r>
        </w:ins>
        <w:del w:id="534" w:author="Tohline, Chris" w:date="2016-12-02T15:34:00Z">
          <w:r w:rsidDel="00551D04">
            <w:rPr>
              <w:noProof/>
            </w:rPr>
            <w:delText>38</w:delText>
          </w:r>
        </w:del>
      </w:fldSimple>
      <w:bookmarkEnd w:id="531"/>
      <w:r>
        <w:t>. User Group Link on Bonnie Splash Page</w:t>
      </w:r>
      <w:bookmarkEnd w:id="532"/>
    </w:p>
    <w:p w14:paraId="4C5A7130" w14:textId="77777777" w:rsidR="00C34ED1" w:rsidRDefault="00A628CE">
      <w:pPr>
        <w:pStyle w:val="Figure"/>
        <w:rPr>
          <w:b w:val="0"/>
        </w:rPr>
      </w:pPr>
      <w:r>
        <w:rPr>
          <w:noProof/>
        </w:rPr>
        <w:drawing>
          <wp:inline distT="0" distB="0" distL="0" distR="0" wp14:anchorId="1E5B9DEE" wp14:editId="3BC6806A">
            <wp:extent cx="4133088" cy="1289304"/>
            <wp:effectExtent l="0" t="0" r="7620" b="6350"/>
            <wp:docPr id="8" name="Picture 8" descr="This figure shows the User Group Link in the application header view." title="Figure 39: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44B527A3" w14:textId="6B88D1A5" w:rsidR="00C34ED1" w:rsidRDefault="00A628CE">
      <w:pPr>
        <w:pStyle w:val="FigureCaption"/>
      </w:pPr>
      <w:bookmarkStart w:id="535" w:name="_Ref459099293"/>
      <w:bookmarkStart w:id="536" w:name="_Toc467272029"/>
      <w:r>
        <w:t xml:space="preserve">Figure </w:t>
      </w:r>
      <w:fldSimple w:instr=" SEQ Figure \* ARABIC ">
        <w:ins w:id="537" w:author="Tohline, Chris" w:date="2016-12-02T15:34:00Z">
          <w:r w:rsidR="00551D04">
            <w:rPr>
              <w:noProof/>
            </w:rPr>
            <w:t>43</w:t>
          </w:r>
        </w:ins>
        <w:del w:id="538" w:author="Tohline, Chris" w:date="2016-12-02T15:34:00Z">
          <w:r w:rsidDel="00551D04">
            <w:rPr>
              <w:noProof/>
            </w:rPr>
            <w:delText>39</w:delText>
          </w:r>
        </w:del>
      </w:fldSimple>
      <w:bookmarkEnd w:id="535"/>
      <w:r>
        <w:t>. User Group Link in the Application Header</w:t>
      </w:r>
      <w:bookmarkEnd w:id="536"/>
    </w:p>
    <w:p w14:paraId="74BE72F3" w14:textId="77777777" w:rsidR="00C34ED1" w:rsidRDefault="00C34ED1"/>
    <w:p w14:paraId="494CD335" w14:textId="77777777" w:rsidR="00C34ED1" w:rsidRDefault="00C34ED1">
      <w:pPr>
        <w:sectPr w:rsidR="00C34ED1">
          <w:pgSz w:w="12240" w:h="15840" w:code="1"/>
          <w:pgMar w:top="1440" w:right="1440" w:bottom="1440" w:left="1440" w:header="504" w:footer="504" w:gutter="0"/>
          <w:cols w:space="720"/>
          <w:titlePg/>
          <w:docGrid w:linePitch="360"/>
        </w:sectPr>
      </w:pPr>
    </w:p>
    <w:p w14:paraId="234F66B5" w14:textId="77777777" w:rsidR="00C34ED1" w:rsidRDefault="00A628CE">
      <w:pPr>
        <w:pStyle w:val="Heading1"/>
      </w:pPr>
      <w:bookmarkStart w:id="539" w:name="_Toc467271989"/>
      <w:r>
        <w:lastRenderedPageBreak/>
        <w:t>Frequently Asked Questions</w:t>
      </w:r>
      <w:bookmarkEnd w:id="539"/>
    </w:p>
    <w:p w14:paraId="3823E80D" w14:textId="77777777" w:rsidR="00C34ED1" w:rsidRDefault="00A628CE">
      <w:pPr>
        <w:pStyle w:val="FAQ"/>
      </w:pPr>
      <w:r>
        <w:t>Does Bonnie replace Cypress or is it an alternative to Cypress for certification?</w:t>
      </w:r>
    </w:p>
    <w:p w14:paraId="5489FA56" w14:textId="77777777" w:rsidR="00C34ED1" w:rsidRDefault="00A628CE">
      <w:r>
        <w:t>No. Bonnie is a testing tool for measure developers to test measures as they are being authored, while Cypress is the Meaningful Use certification tool. Bonnie cannot be used for Meaningful Use certification for vendors.</w:t>
      </w:r>
    </w:p>
    <w:p w14:paraId="4C55973F" w14:textId="77777777" w:rsidR="00C34ED1" w:rsidRDefault="00A628CE">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14:paraId="0A983C35" w14:textId="77777777" w:rsidR="00C34ED1" w:rsidRDefault="00A628CE">
      <w:pPr>
        <w:pStyle w:val="FAQ"/>
      </w:pPr>
      <w:r>
        <w:t>Can I export patient records from Bonnie?</w:t>
      </w:r>
    </w:p>
    <w:p w14:paraId="0D4A7B73" w14:textId="77777777" w:rsidR="00C34ED1" w:rsidRDefault="00A628CE">
      <w:r>
        <w:t>Users can export test patients constructed using Bonnie in a human-readable (HTML) format and in the QRDA Category 1 format.</w:t>
      </w:r>
    </w:p>
    <w:p w14:paraId="7D6E951C" w14:textId="77777777" w:rsidR="00C34ED1" w:rsidRDefault="00A628CE">
      <w:pPr>
        <w:pStyle w:val="FAQ"/>
      </w:pPr>
      <w:r>
        <w:t>Can I load patient records into Bonnie?</w:t>
      </w:r>
    </w:p>
    <w:p w14:paraId="165B4511" w14:textId="77777777" w:rsidR="00C34ED1" w:rsidRDefault="00A628CE">
      <w:r>
        <w:t>Currently, Bonnie does not support loading patient records into the tool. If you would like to calculate clinical quality measures using existing patients, the popHealth tool may be a better solution.</w:t>
      </w:r>
    </w:p>
    <w:p w14:paraId="4675543F" w14:textId="77777777" w:rsidR="00C34ED1" w:rsidRDefault="00A628CE">
      <w:pPr>
        <w:pStyle w:val="FAQ"/>
      </w:pPr>
      <w:r>
        <w:t>Does Bonnie automatically generate patient records?</w:t>
      </w:r>
    </w:p>
    <w:p w14:paraId="1E2DE222" w14:textId="77777777" w:rsidR="00C34ED1" w:rsidRDefault="00A628CE">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14:paraId="614905BF" w14:textId="77777777" w:rsidR="00C34ED1" w:rsidRDefault="00A628CE">
      <w:pPr>
        <w:pStyle w:val="FAQ"/>
      </w:pPr>
      <w:r>
        <w:t>My patient does not match the logic of the Initial Population. Why is the patient passing?</w:t>
      </w:r>
    </w:p>
    <w:p w14:paraId="496E5098" w14:textId="77777777" w:rsidR="00C34ED1" w:rsidRDefault="00A628CE">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816B9C0" w14:textId="77777777" w:rsidR="00C34ED1" w:rsidRDefault="00A628CE">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14:paraId="0AE0CF1F" w14:textId="77777777" w:rsidR="00C34ED1" w:rsidRDefault="00A628CE">
      <w:pPr>
        <w:pStyle w:val="FAQ"/>
      </w:pPr>
      <w:r>
        <w:lastRenderedPageBreak/>
        <w:t>Can I use patients that I’ve built in one measure for another measure?</w:t>
      </w:r>
    </w:p>
    <w:p w14:paraId="6D769FF7" w14:textId="77777777" w:rsidR="00C34ED1" w:rsidRDefault="00A628CE">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14:paraId="7AE3C069" w14:textId="77777777" w:rsidR="00C34ED1" w:rsidRDefault="00A628CE">
      <w:pPr>
        <w:pStyle w:val="FAQ"/>
      </w:pPr>
      <w:r>
        <w:t>Where can I get help with Bonnie?</w:t>
      </w:r>
    </w:p>
    <w:p w14:paraId="0E597BC0" w14:textId="77777777" w:rsidR="00C34ED1" w:rsidRDefault="00A628CE">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19ED351E" w14:textId="77777777" w:rsidR="00C34ED1" w:rsidRDefault="00A628CE">
      <w:pPr>
        <w:pStyle w:val="FAQ"/>
      </w:pPr>
      <w:r>
        <w:t>What measure formats can I load into the Bonnie tool?</w:t>
      </w:r>
    </w:p>
    <w:p w14:paraId="3C1B7480" w14:textId="77777777" w:rsidR="00C34ED1" w:rsidRDefault="00A628CE">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14:paraId="0451199C" w14:textId="77777777" w:rsidR="00C34ED1" w:rsidRDefault="00A628CE">
      <w:pPr>
        <w:pStyle w:val="FAQ"/>
      </w:pPr>
      <w:r>
        <w:t>Do I have to be a measure developer to use the Bonnie tool?</w:t>
      </w:r>
    </w:p>
    <w:p w14:paraId="3650379C" w14:textId="77777777" w:rsidR="00C34ED1" w:rsidRDefault="00A628CE">
      <w:r>
        <w:t>No. Anyone can sign up for a Bonnie account using the register link on the login page.</w:t>
      </w:r>
    </w:p>
    <w:p w14:paraId="3E722F84" w14:textId="77777777" w:rsidR="00C34ED1" w:rsidRDefault="00A628CE">
      <w:pPr>
        <w:pStyle w:val="FAQ"/>
      </w:pPr>
      <w:r>
        <w:t>Do I need to be a Measure Authoring Tool user to use the Bonnie tool?</w:t>
      </w:r>
    </w:p>
    <w:p w14:paraId="3D95BE9C" w14:textId="77777777" w:rsidR="00C34ED1" w:rsidRDefault="00A628CE">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14:paraId="34BE307A" w14:textId="77777777" w:rsidR="00C34ED1" w:rsidRDefault="00A628CE">
      <w:pPr>
        <w:pStyle w:val="FAQ"/>
      </w:pPr>
      <w:r>
        <w:t>Can Bonnie be used to calculate the results for a large number of patient records?</w:t>
      </w:r>
    </w:p>
    <w:p w14:paraId="7F568EEF" w14:textId="77777777" w:rsidR="00C34ED1" w:rsidRDefault="00A628CE">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9"/>
      <w:bookmarkEnd w:id="10"/>
      <w:bookmarkEnd w:id="11"/>
      <w:bookmarkEnd w:id="12"/>
      <w:bookmarkEnd w:id="13"/>
      <w:bookmarkEnd w:id="18"/>
    </w:p>
    <w:p w14:paraId="36B66621" w14:textId="77777777" w:rsidR="00C34ED1" w:rsidRDefault="00C34ED1"/>
    <w:p w14:paraId="0E78CAD8" w14:textId="77777777" w:rsidR="00C34ED1" w:rsidRDefault="00C34ED1">
      <w:pPr>
        <w:pStyle w:val="Reference"/>
        <w:sectPr w:rsidR="00C34ED1">
          <w:pgSz w:w="12240" w:h="15840" w:code="1"/>
          <w:pgMar w:top="1440" w:right="1440" w:bottom="1440" w:left="1440" w:header="504" w:footer="504" w:gutter="0"/>
          <w:cols w:space="720"/>
          <w:titlePg/>
          <w:docGrid w:linePitch="360"/>
        </w:sectPr>
      </w:pPr>
    </w:p>
    <w:p w14:paraId="4B0A858D" w14:textId="77777777" w:rsidR="00C34ED1" w:rsidRDefault="00A628CE">
      <w:pPr>
        <w:pStyle w:val="BackMatterHeading"/>
        <w:spacing w:after="120"/>
      </w:pPr>
      <w:bookmarkStart w:id="540" w:name="_Toc467271990"/>
      <w:r>
        <w:lastRenderedPageBreak/>
        <w:t>Acronyms</w:t>
      </w:r>
      <w:bookmarkEnd w:id="540"/>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C34ED1" w14:paraId="677A2EFA" w14:textId="77777777">
        <w:trPr>
          <w:cantSplit/>
          <w:tblHeader/>
        </w:trPr>
        <w:tc>
          <w:tcPr>
            <w:tcW w:w="1305" w:type="dxa"/>
          </w:tcPr>
          <w:p w14:paraId="6DB25E31" w14:textId="77777777" w:rsidR="00C34ED1" w:rsidRDefault="00A628CE">
            <w:pPr>
              <w:pStyle w:val="TableColumnHeading"/>
              <w:spacing w:before="0" w:after="120"/>
              <w:rPr>
                <w:color w:val="FFFFFF" w:themeColor="background1"/>
              </w:rPr>
            </w:pPr>
            <w:r>
              <w:rPr>
                <w:color w:val="FFFFFF" w:themeColor="background1"/>
              </w:rPr>
              <w:t>Term</w:t>
            </w:r>
          </w:p>
        </w:tc>
        <w:tc>
          <w:tcPr>
            <w:tcW w:w="8055" w:type="dxa"/>
          </w:tcPr>
          <w:p w14:paraId="6ED4742F" w14:textId="77777777" w:rsidR="00C34ED1" w:rsidRDefault="00A628CE">
            <w:pPr>
              <w:pStyle w:val="TableColumnHeading"/>
              <w:spacing w:before="0" w:after="120"/>
              <w:rPr>
                <w:color w:val="FFFFFF" w:themeColor="background1"/>
              </w:rPr>
            </w:pPr>
            <w:r>
              <w:rPr>
                <w:color w:val="FFFFFF" w:themeColor="background1"/>
              </w:rPr>
              <w:t>Definition</w:t>
            </w:r>
          </w:p>
        </w:tc>
      </w:tr>
      <w:tr w:rsidR="00C34ED1" w14:paraId="7D19C910" w14:textId="77777777">
        <w:tc>
          <w:tcPr>
            <w:tcW w:w="1305" w:type="dxa"/>
          </w:tcPr>
          <w:p w14:paraId="5569090E" w14:textId="77777777" w:rsidR="00C34ED1" w:rsidRDefault="00A628CE">
            <w:pPr>
              <w:pStyle w:val="AcronymTerm"/>
              <w:spacing w:before="0" w:after="120"/>
            </w:pPr>
            <w:r>
              <w:t>CMD</w:t>
            </w:r>
          </w:p>
        </w:tc>
        <w:tc>
          <w:tcPr>
            <w:tcW w:w="8055" w:type="dxa"/>
          </w:tcPr>
          <w:p w14:paraId="398D4EEE" w14:textId="77777777" w:rsidR="00C34ED1" w:rsidRDefault="00A628CE">
            <w:pPr>
              <w:pStyle w:val="AcronymDefinition"/>
              <w:spacing w:before="0" w:after="120"/>
            </w:pPr>
            <w:r>
              <w:t>Cumulative Medication Duration</w:t>
            </w:r>
          </w:p>
        </w:tc>
      </w:tr>
      <w:tr w:rsidR="00C34ED1" w14:paraId="0D219879" w14:textId="77777777">
        <w:tc>
          <w:tcPr>
            <w:tcW w:w="1305" w:type="dxa"/>
          </w:tcPr>
          <w:p w14:paraId="61436B63" w14:textId="77777777" w:rsidR="00C34ED1" w:rsidRDefault="00A628CE">
            <w:pPr>
              <w:pStyle w:val="AcronymTerm"/>
              <w:spacing w:before="0" w:after="120"/>
            </w:pPr>
            <w:r>
              <w:t>CMS</w:t>
            </w:r>
          </w:p>
        </w:tc>
        <w:tc>
          <w:tcPr>
            <w:tcW w:w="8055" w:type="dxa"/>
          </w:tcPr>
          <w:p w14:paraId="727BA97A" w14:textId="77777777" w:rsidR="00C34ED1" w:rsidRDefault="00A628CE">
            <w:pPr>
              <w:pStyle w:val="AcronymDefinition"/>
              <w:spacing w:before="0" w:after="120"/>
            </w:pPr>
            <w:r>
              <w:t>Centers for Medicare &amp; Medicaid Services</w:t>
            </w:r>
          </w:p>
        </w:tc>
      </w:tr>
      <w:tr w:rsidR="00C34ED1" w14:paraId="72A11A05" w14:textId="77777777">
        <w:tc>
          <w:tcPr>
            <w:tcW w:w="1305" w:type="dxa"/>
          </w:tcPr>
          <w:p w14:paraId="5CE303D7" w14:textId="77777777" w:rsidR="00C34ED1" w:rsidRDefault="00A628CE">
            <w:pPr>
              <w:pStyle w:val="AcronymTerm"/>
              <w:spacing w:before="0" w:after="120"/>
            </w:pPr>
            <w:r>
              <w:t>CQL</w:t>
            </w:r>
          </w:p>
        </w:tc>
        <w:tc>
          <w:tcPr>
            <w:tcW w:w="8055" w:type="dxa"/>
          </w:tcPr>
          <w:p w14:paraId="0C173D8E" w14:textId="77777777" w:rsidR="00C34ED1" w:rsidRDefault="00A628CE">
            <w:pPr>
              <w:pStyle w:val="AcronymDefinition"/>
              <w:spacing w:before="0" w:after="120"/>
            </w:pPr>
            <w:r>
              <w:t>Clinical Quality Language</w:t>
            </w:r>
          </w:p>
        </w:tc>
      </w:tr>
      <w:tr w:rsidR="00C34ED1" w14:paraId="36BD74BE" w14:textId="77777777">
        <w:tc>
          <w:tcPr>
            <w:tcW w:w="1305" w:type="dxa"/>
          </w:tcPr>
          <w:p w14:paraId="29701CD1" w14:textId="77777777" w:rsidR="00C34ED1" w:rsidRDefault="00A628CE">
            <w:pPr>
              <w:pStyle w:val="AcronymTerm"/>
              <w:spacing w:before="0" w:after="120"/>
            </w:pPr>
            <w:r>
              <w:t>CQM</w:t>
            </w:r>
          </w:p>
        </w:tc>
        <w:tc>
          <w:tcPr>
            <w:tcW w:w="8055" w:type="dxa"/>
          </w:tcPr>
          <w:p w14:paraId="4D0E4016" w14:textId="77777777" w:rsidR="00C34ED1" w:rsidRDefault="00A628CE">
            <w:pPr>
              <w:pStyle w:val="AcronymDefinition"/>
              <w:spacing w:before="0" w:after="120"/>
            </w:pPr>
            <w:r>
              <w:t>Clinical Quality Measure</w:t>
            </w:r>
          </w:p>
        </w:tc>
      </w:tr>
      <w:tr w:rsidR="00C34ED1" w14:paraId="5A4FF91C" w14:textId="77777777">
        <w:tc>
          <w:tcPr>
            <w:tcW w:w="1305" w:type="dxa"/>
          </w:tcPr>
          <w:p w14:paraId="1D347451" w14:textId="77777777" w:rsidR="00C34ED1" w:rsidRDefault="00A628CE">
            <w:pPr>
              <w:pStyle w:val="AcronymTerm"/>
              <w:spacing w:before="0" w:after="120"/>
            </w:pPr>
            <w:r>
              <w:t>eCQM</w:t>
            </w:r>
          </w:p>
        </w:tc>
        <w:tc>
          <w:tcPr>
            <w:tcW w:w="8055" w:type="dxa"/>
          </w:tcPr>
          <w:p w14:paraId="005F125C" w14:textId="77777777" w:rsidR="00C34ED1" w:rsidRDefault="00A628CE">
            <w:pPr>
              <w:pStyle w:val="AcronymDefinition"/>
              <w:spacing w:before="0" w:after="120"/>
            </w:pPr>
            <w:r>
              <w:t>electronic Clinical Quality Measure</w:t>
            </w:r>
          </w:p>
        </w:tc>
      </w:tr>
      <w:tr w:rsidR="00C34ED1" w14:paraId="3A014FF4" w14:textId="77777777">
        <w:tc>
          <w:tcPr>
            <w:tcW w:w="1305" w:type="dxa"/>
          </w:tcPr>
          <w:p w14:paraId="49148F06" w14:textId="77777777" w:rsidR="00C34ED1" w:rsidRDefault="00A628CE">
            <w:pPr>
              <w:pStyle w:val="AcronymTerm"/>
              <w:spacing w:before="0" w:after="120"/>
            </w:pPr>
            <w:r>
              <w:t>ED</w:t>
            </w:r>
          </w:p>
        </w:tc>
        <w:tc>
          <w:tcPr>
            <w:tcW w:w="8055" w:type="dxa"/>
          </w:tcPr>
          <w:p w14:paraId="34BFB7F7" w14:textId="77777777" w:rsidR="00C34ED1" w:rsidRDefault="00A628CE">
            <w:pPr>
              <w:pStyle w:val="AcronymDefinition"/>
              <w:spacing w:before="0" w:after="120"/>
            </w:pPr>
            <w:r>
              <w:t>Emergency Department</w:t>
            </w:r>
          </w:p>
        </w:tc>
      </w:tr>
      <w:tr w:rsidR="00C34ED1" w14:paraId="6273FF22" w14:textId="77777777">
        <w:tc>
          <w:tcPr>
            <w:tcW w:w="1305" w:type="dxa"/>
          </w:tcPr>
          <w:p w14:paraId="5F651995" w14:textId="77777777" w:rsidR="00C34ED1" w:rsidRDefault="00A628CE">
            <w:pPr>
              <w:pStyle w:val="AcronymTerm"/>
              <w:spacing w:before="0" w:after="120"/>
            </w:pPr>
            <w:r>
              <w:t>EH</w:t>
            </w:r>
          </w:p>
        </w:tc>
        <w:tc>
          <w:tcPr>
            <w:tcW w:w="8055" w:type="dxa"/>
          </w:tcPr>
          <w:p w14:paraId="44935015" w14:textId="77777777" w:rsidR="00C34ED1" w:rsidRDefault="00A628CE">
            <w:pPr>
              <w:pStyle w:val="AcronymDefinition"/>
              <w:spacing w:before="0" w:after="120"/>
            </w:pPr>
            <w:r>
              <w:t>Eligible Hospital</w:t>
            </w:r>
          </w:p>
        </w:tc>
      </w:tr>
      <w:tr w:rsidR="00C34ED1" w14:paraId="7F72FCBD" w14:textId="77777777">
        <w:tc>
          <w:tcPr>
            <w:tcW w:w="1305" w:type="dxa"/>
          </w:tcPr>
          <w:p w14:paraId="170F9C76" w14:textId="77777777" w:rsidR="00C34ED1" w:rsidRDefault="00A628CE">
            <w:pPr>
              <w:pStyle w:val="AcronymTerm"/>
              <w:spacing w:before="0" w:after="120"/>
            </w:pPr>
            <w:r>
              <w:t>EP</w:t>
            </w:r>
          </w:p>
        </w:tc>
        <w:tc>
          <w:tcPr>
            <w:tcW w:w="8055" w:type="dxa"/>
          </w:tcPr>
          <w:p w14:paraId="4CF21DED" w14:textId="77777777" w:rsidR="00C34ED1" w:rsidRDefault="00A628CE">
            <w:pPr>
              <w:pStyle w:val="AcronymDefinition"/>
              <w:spacing w:before="0" w:after="120"/>
            </w:pPr>
            <w:r>
              <w:t>Eligible Professional</w:t>
            </w:r>
          </w:p>
        </w:tc>
      </w:tr>
      <w:tr w:rsidR="00C34ED1" w14:paraId="6F69493C" w14:textId="77777777">
        <w:tc>
          <w:tcPr>
            <w:tcW w:w="1305" w:type="dxa"/>
          </w:tcPr>
          <w:p w14:paraId="7956D139" w14:textId="77777777" w:rsidR="00C34ED1" w:rsidRDefault="00A628CE">
            <w:pPr>
              <w:pStyle w:val="AcronymTerm"/>
              <w:spacing w:before="0" w:after="120"/>
            </w:pPr>
            <w:r>
              <w:t>HHS</w:t>
            </w:r>
          </w:p>
        </w:tc>
        <w:tc>
          <w:tcPr>
            <w:tcW w:w="8055" w:type="dxa"/>
          </w:tcPr>
          <w:p w14:paraId="12A56D93" w14:textId="77777777" w:rsidR="00C34ED1" w:rsidRDefault="00A628CE">
            <w:pPr>
              <w:pStyle w:val="AcronymDefinition"/>
              <w:spacing w:before="0" w:after="120"/>
            </w:pPr>
            <w:r>
              <w:t>Department of Health and Human Services</w:t>
            </w:r>
          </w:p>
        </w:tc>
      </w:tr>
      <w:tr w:rsidR="00C34ED1" w14:paraId="26E22A34" w14:textId="77777777">
        <w:tc>
          <w:tcPr>
            <w:tcW w:w="1305" w:type="dxa"/>
          </w:tcPr>
          <w:p w14:paraId="352B82C6" w14:textId="77777777" w:rsidR="00C34ED1" w:rsidRDefault="00A628CE">
            <w:pPr>
              <w:pStyle w:val="AcronymTerm"/>
              <w:spacing w:before="0" w:after="120"/>
            </w:pPr>
            <w:r>
              <w:t>HQMF</w:t>
            </w:r>
          </w:p>
        </w:tc>
        <w:tc>
          <w:tcPr>
            <w:tcW w:w="8055" w:type="dxa"/>
          </w:tcPr>
          <w:p w14:paraId="6144C90F" w14:textId="77777777" w:rsidR="00C34ED1" w:rsidRDefault="00A628CE">
            <w:pPr>
              <w:pStyle w:val="AcronymDefinition"/>
              <w:spacing w:before="0" w:after="120"/>
            </w:pPr>
            <w:r>
              <w:t>Health Quality Measure Format</w:t>
            </w:r>
          </w:p>
        </w:tc>
      </w:tr>
      <w:tr w:rsidR="00C34ED1" w14:paraId="3BA57349" w14:textId="77777777">
        <w:tc>
          <w:tcPr>
            <w:tcW w:w="1305" w:type="dxa"/>
          </w:tcPr>
          <w:p w14:paraId="4D79D9FE" w14:textId="77777777" w:rsidR="00C34ED1" w:rsidRDefault="00A628CE">
            <w:pPr>
              <w:pStyle w:val="AcronymTerm"/>
              <w:spacing w:before="0" w:after="120"/>
            </w:pPr>
            <w:r>
              <w:t>HTML</w:t>
            </w:r>
          </w:p>
        </w:tc>
        <w:tc>
          <w:tcPr>
            <w:tcW w:w="8055" w:type="dxa"/>
          </w:tcPr>
          <w:p w14:paraId="56ACBB97" w14:textId="77777777" w:rsidR="00C34ED1" w:rsidRDefault="00A628CE">
            <w:pPr>
              <w:pStyle w:val="AcronymDefinition"/>
              <w:spacing w:before="0" w:after="120"/>
            </w:pPr>
            <w:r>
              <w:t>Hypertext Markup Language</w:t>
            </w:r>
          </w:p>
        </w:tc>
      </w:tr>
      <w:tr w:rsidR="00C34ED1" w14:paraId="56D97608" w14:textId="77777777">
        <w:tc>
          <w:tcPr>
            <w:tcW w:w="1305" w:type="dxa"/>
          </w:tcPr>
          <w:p w14:paraId="554492C8" w14:textId="77777777" w:rsidR="00C34ED1" w:rsidRDefault="00A628CE">
            <w:pPr>
              <w:pStyle w:val="AcronymTerm"/>
              <w:spacing w:before="0" w:after="120"/>
            </w:pPr>
            <w:r>
              <w:t>MAT</w:t>
            </w:r>
          </w:p>
        </w:tc>
        <w:tc>
          <w:tcPr>
            <w:tcW w:w="8055" w:type="dxa"/>
          </w:tcPr>
          <w:p w14:paraId="42BFE5A3" w14:textId="77777777" w:rsidR="00C34ED1" w:rsidRDefault="00A628CE">
            <w:pPr>
              <w:pStyle w:val="AcronymDefinition"/>
              <w:spacing w:before="0" w:after="120"/>
            </w:pPr>
            <w:r>
              <w:t>Measure Authoring Tool</w:t>
            </w:r>
          </w:p>
        </w:tc>
      </w:tr>
      <w:tr w:rsidR="00C34ED1" w14:paraId="30B50E8D" w14:textId="77777777">
        <w:tc>
          <w:tcPr>
            <w:tcW w:w="1305" w:type="dxa"/>
          </w:tcPr>
          <w:p w14:paraId="6F91E63F" w14:textId="77777777" w:rsidR="00C34ED1" w:rsidRDefault="00A628CE">
            <w:pPr>
              <w:pStyle w:val="AcronymTerm"/>
              <w:spacing w:before="0" w:after="120"/>
            </w:pPr>
            <w:r>
              <w:t>MU</w:t>
            </w:r>
          </w:p>
        </w:tc>
        <w:tc>
          <w:tcPr>
            <w:tcW w:w="8055" w:type="dxa"/>
          </w:tcPr>
          <w:p w14:paraId="4B3AFAD1" w14:textId="77777777" w:rsidR="00C34ED1" w:rsidRDefault="00A628CE">
            <w:pPr>
              <w:pStyle w:val="AcronymDefinition"/>
              <w:spacing w:before="0" w:after="120"/>
            </w:pPr>
            <w:r>
              <w:t>Meaningful Use</w:t>
            </w:r>
          </w:p>
        </w:tc>
      </w:tr>
      <w:tr w:rsidR="00C34ED1" w14:paraId="6B497DD8" w14:textId="77777777">
        <w:tc>
          <w:tcPr>
            <w:tcW w:w="1305" w:type="dxa"/>
          </w:tcPr>
          <w:p w14:paraId="2CFBFCE8" w14:textId="77777777" w:rsidR="00C34ED1" w:rsidRDefault="00A628CE">
            <w:pPr>
              <w:pStyle w:val="AcronymTerm"/>
              <w:spacing w:before="0" w:after="120"/>
            </w:pPr>
            <w:r>
              <w:t>NLM</w:t>
            </w:r>
          </w:p>
        </w:tc>
        <w:tc>
          <w:tcPr>
            <w:tcW w:w="8055" w:type="dxa"/>
          </w:tcPr>
          <w:p w14:paraId="5A222746" w14:textId="77777777" w:rsidR="00C34ED1" w:rsidRDefault="00A628CE">
            <w:pPr>
              <w:pStyle w:val="AcronymDefinition"/>
              <w:spacing w:before="0" w:after="120"/>
            </w:pPr>
            <w:r>
              <w:t>National Library of Medicine</w:t>
            </w:r>
          </w:p>
        </w:tc>
      </w:tr>
      <w:tr w:rsidR="00C34ED1" w14:paraId="34AE12EE" w14:textId="77777777">
        <w:tc>
          <w:tcPr>
            <w:tcW w:w="1305" w:type="dxa"/>
          </w:tcPr>
          <w:p w14:paraId="7D6DCA5D" w14:textId="77777777" w:rsidR="00C34ED1" w:rsidRDefault="00A628CE">
            <w:pPr>
              <w:pStyle w:val="AcronymTerm"/>
              <w:spacing w:before="0" w:after="120"/>
            </w:pPr>
            <w:r>
              <w:t>ONC</w:t>
            </w:r>
          </w:p>
        </w:tc>
        <w:tc>
          <w:tcPr>
            <w:tcW w:w="8055" w:type="dxa"/>
          </w:tcPr>
          <w:p w14:paraId="77F95E93" w14:textId="77777777" w:rsidR="00C34ED1" w:rsidRDefault="00A628CE">
            <w:pPr>
              <w:pStyle w:val="AcronymDefinition"/>
              <w:spacing w:before="0" w:after="120"/>
            </w:pPr>
            <w:r>
              <w:t>Office of National Coordinator for Health Information Technology</w:t>
            </w:r>
          </w:p>
        </w:tc>
      </w:tr>
      <w:tr w:rsidR="00C34ED1" w14:paraId="241D1956" w14:textId="77777777">
        <w:tc>
          <w:tcPr>
            <w:tcW w:w="1305" w:type="dxa"/>
          </w:tcPr>
          <w:p w14:paraId="15191319" w14:textId="77777777" w:rsidR="00C34ED1" w:rsidRDefault="00A628CE">
            <w:pPr>
              <w:pStyle w:val="AcronymTerm"/>
              <w:spacing w:before="0" w:after="120"/>
            </w:pPr>
            <w:r>
              <w:t>QDM</w:t>
            </w:r>
          </w:p>
        </w:tc>
        <w:tc>
          <w:tcPr>
            <w:tcW w:w="8055" w:type="dxa"/>
          </w:tcPr>
          <w:p w14:paraId="7DFE695D" w14:textId="77777777" w:rsidR="00C34ED1" w:rsidRDefault="00A628CE">
            <w:pPr>
              <w:pStyle w:val="AcronymDefinition"/>
              <w:spacing w:before="0" w:after="120"/>
            </w:pPr>
            <w:r>
              <w:t>Quality Data Model</w:t>
            </w:r>
          </w:p>
        </w:tc>
      </w:tr>
      <w:tr w:rsidR="00C34ED1" w14:paraId="193BE232" w14:textId="77777777">
        <w:tc>
          <w:tcPr>
            <w:tcW w:w="1305" w:type="dxa"/>
          </w:tcPr>
          <w:p w14:paraId="0B61B829" w14:textId="77777777" w:rsidR="00C34ED1" w:rsidRDefault="00A628CE">
            <w:pPr>
              <w:pStyle w:val="AcronymTerm"/>
              <w:spacing w:before="0" w:after="120"/>
            </w:pPr>
            <w:r>
              <w:t>QRDA</w:t>
            </w:r>
          </w:p>
        </w:tc>
        <w:tc>
          <w:tcPr>
            <w:tcW w:w="8055" w:type="dxa"/>
          </w:tcPr>
          <w:p w14:paraId="3EE2AE0C" w14:textId="77777777" w:rsidR="00C34ED1" w:rsidRDefault="00A628CE">
            <w:pPr>
              <w:pStyle w:val="AcronymDefinition"/>
              <w:spacing w:before="0" w:after="120"/>
            </w:pPr>
            <w:r>
              <w:t>Quality Reporting Document Architecture</w:t>
            </w:r>
          </w:p>
        </w:tc>
      </w:tr>
      <w:tr w:rsidR="00C34ED1" w14:paraId="024270D2" w14:textId="77777777">
        <w:tc>
          <w:tcPr>
            <w:tcW w:w="1305" w:type="dxa"/>
          </w:tcPr>
          <w:p w14:paraId="296157DB" w14:textId="77777777" w:rsidR="00C34ED1" w:rsidRDefault="00A628CE">
            <w:pPr>
              <w:pStyle w:val="AcronymTerm"/>
              <w:spacing w:before="0" w:after="120"/>
            </w:pPr>
            <w:r>
              <w:t>UI</w:t>
            </w:r>
          </w:p>
        </w:tc>
        <w:tc>
          <w:tcPr>
            <w:tcW w:w="8055" w:type="dxa"/>
          </w:tcPr>
          <w:p w14:paraId="16742F2C" w14:textId="77777777" w:rsidR="00C34ED1" w:rsidRDefault="00A628CE">
            <w:pPr>
              <w:pStyle w:val="AcronymDefinition"/>
              <w:spacing w:before="0" w:after="120"/>
            </w:pPr>
            <w:r>
              <w:t>User Interface</w:t>
            </w:r>
          </w:p>
        </w:tc>
      </w:tr>
      <w:tr w:rsidR="00C34ED1" w14:paraId="46901C96" w14:textId="77777777">
        <w:tc>
          <w:tcPr>
            <w:tcW w:w="1305" w:type="dxa"/>
          </w:tcPr>
          <w:p w14:paraId="49EEE6DB" w14:textId="77777777" w:rsidR="00C34ED1" w:rsidRDefault="00A628CE">
            <w:pPr>
              <w:pStyle w:val="AcronymTerm"/>
              <w:spacing w:before="0" w:after="120"/>
            </w:pPr>
            <w:r>
              <w:t>VSAC</w:t>
            </w:r>
          </w:p>
        </w:tc>
        <w:tc>
          <w:tcPr>
            <w:tcW w:w="8055" w:type="dxa"/>
          </w:tcPr>
          <w:p w14:paraId="6D1B2CBC" w14:textId="77777777" w:rsidR="00C34ED1" w:rsidRDefault="00A628CE">
            <w:pPr>
              <w:pStyle w:val="AcronymDefinition"/>
              <w:spacing w:before="0" w:after="120"/>
            </w:pPr>
            <w:r>
              <w:t>Value Set Authority Center</w:t>
            </w:r>
          </w:p>
        </w:tc>
      </w:tr>
      <w:tr w:rsidR="00C34ED1" w14:paraId="2BBC35DD" w14:textId="77777777">
        <w:tc>
          <w:tcPr>
            <w:tcW w:w="1305" w:type="dxa"/>
          </w:tcPr>
          <w:p w14:paraId="21A57CBD" w14:textId="77777777" w:rsidR="00C34ED1" w:rsidRDefault="00A628CE">
            <w:pPr>
              <w:pStyle w:val="AcronymTerm"/>
              <w:spacing w:before="0" w:after="120"/>
            </w:pPr>
            <w:r>
              <w:t>XML</w:t>
            </w:r>
          </w:p>
        </w:tc>
        <w:tc>
          <w:tcPr>
            <w:tcW w:w="8055" w:type="dxa"/>
          </w:tcPr>
          <w:p w14:paraId="64AF14C2" w14:textId="77777777" w:rsidR="00C34ED1" w:rsidRDefault="00A628CE">
            <w:pPr>
              <w:pStyle w:val="AcronymDefinition"/>
              <w:spacing w:before="0" w:after="120"/>
            </w:pPr>
            <w:r>
              <w:t>Extensible Markup Language</w:t>
            </w:r>
          </w:p>
        </w:tc>
      </w:tr>
    </w:tbl>
    <w:p w14:paraId="6E6B1B86" w14:textId="77777777" w:rsidR="00C34ED1" w:rsidRDefault="00C34ED1"/>
    <w:sectPr w:rsidR="00C34ED1">
      <w:pgSz w:w="12240" w:h="15840" w:code="1"/>
      <w:pgMar w:top="1440" w:right="1440" w:bottom="1440" w:left="1440" w:header="504" w:footer="50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7" w:author="Tohline, Chris" w:date="2016-12-09T17:58:00Z" w:initials="TC">
    <w:p w14:paraId="3310E752" w14:textId="1FCAB26F" w:rsidR="00CA1C94" w:rsidRDefault="00CA1C94">
      <w:pPr>
        <w:pStyle w:val="CommentText"/>
      </w:pPr>
      <w:r>
        <w:rPr>
          <w:rStyle w:val="CommentReference"/>
        </w:rPr>
        <w:annotationRef/>
      </w:r>
      <w:r>
        <w:t>As of 9 Dec 2016 this UI is still being changed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10E75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F47A1E" w14:textId="77777777" w:rsidR="009B7D47" w:rsidRDefault="009B7D47">
      <w:r>
        <w:separator/>
      </w:r>
    </w:p>
    <w:p w14:paraId="13FD9FF3" w14:textId="77777777" w:rsidR="009B7D47" w:rsidRDefault="009B7D47"/>
  </w:endnote>
  <w:endnote w:type="continuationSeparator" w:id="0">
    <w:p w14:paraId="5B749403" w14:textId="77777777" w:rsidR="009B7D47" w:rsidRDefault="009B7D47">
      <w:r>
        <w:continuationSeparator/>
      </w:r>
    </w:p>
    <w:p w14:paraId="225F1C18" w14:textId="77777777" w:rsidR="009B7D47" w:rsidRDefault="009B7D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panose1 w:val="020B0706020202030204"/>
    <w:charset w:val="00"/>
    <w:family w:val="auto"/>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2B506" w14:textId="77777777" w:rsidR="00B144F8" w:rsidRDefault="00B144F8">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2B57A150" w14:textId="77777777" w:rsidR="00B144F8" w:rsidRDefault="00B144F8">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14:paraId="5BD456BF" w14:textId="77777777" w:rsidR="00B144F8" w:rsidRDefault="00B144F8">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2A5E6" w14:textId="51FDA5A6"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21</w:t>
    </w:r>
    <w:r>
      <w:rPr>
        <w:rStyle w:val="PageNumber"/>
      </w:rPr>
      <w:fldChar w:fldCharType="end"/>
    </w:r>
  </w:p>
  <w:p w14:paraId="0EE362D7" w14:textId="60832F31"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Pr>
          <w:noProof/>
        </w:rPr>
        <w:t>November 18, 2016</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06CEE" w14:textId="71FA3E21"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29</w:t>
    </w:r>
    <w:r>
      <w:rPr>
        <w:rStyle w:val="PageNumber"/>
      </w:rPr>
      <w:fldChar w:fldCharType="end"/>
    </w:r>
  </w:p>
  <w:p w14:paraId="451FC2FF" w14:textId="25176A54"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Pr>
          <w:noProof/>
        </w:rPr>
        <w:t>November 18, 2016</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071B8" w14:textId="1EC5CCAA"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35</w:t>
    </w:r>
    <w:r>
      <w:rPr>
        <w:rStyle w:val="PageNumber"/>
      </w:rPr>
      <w:fldChar w:fldCharType="end"/>
    </w:r>
  </w:p>
  <w:p w14:paraId="0AF75AD1" w14:textId="58936F10"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Pr>
          <w:noProof/>
        </w:rPr>
        <w:t>November 18, 2016</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9738A" w14:textId="0C3BD1C2"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38</w:t>
    </w:r>
    <w:r>
      <w:rPr>
        <w:rStyle w:val="PageNumber"/>
      </w:rPr>
      <w:fldChar w:fldCharType="end"/>
    </w:r>
  </w:p>
  <w:p w14:paraId="61327290" w14:textId="2B82480B"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Pr>
          <w:noProof/>
        </w:rPr>
        <w:t>November 18, 2016</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533A9" w14:textId="74942B99"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49</w:t>
    </w:r>
    <w:r>
      <w:rPr>
        <w:rStyle w:val="PageNumber"/>
      </w:rPr>
      <w:fldChar w:fldCharType="end"/>
    </w:r>
  </w:p>
  <w:p w14:paraId="142BC0D3" w14:textId="0894B69E"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Pr>
          <w:noProof/>
        </w:rPr>
        <w:t>November 18, 2016</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1972F" w14:textId="5F1CED20"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i</w:t>
    </w:r>
    <w:r>
      <w:rPr>
        <w:rStyle w:val="PageNumber"/>
      </w:rPr>
      <w:fldChar w:fldCharType="end"/>
    </w:r>
  </w:p>
  <w:p w14:paraId="2A019E59" w14:textId="31FB4E53" w:rsidR="00B144F8" w:rsidRDefault="00B144F8">
    <w:pPr>
      <w:pStyle w:val="VersionDateLineFooter"/>
    </w:pPr>
    <w:fldSimple w:instr=" STYLEREF  Version  \* MERGEFORMAT ">
      <w:r w:rsidR="001A1258">
        <w:rPr>
          <w:noProof/>
        </w:rPr>
        <w:t>Version 1.5</w:t>
      </w:r>
    </w:fldSimple>
    <w:r>
      <w:rPr>
        <w:rStyle w:val="PageNumber"/>
      </w:rPr>
      <w:tab/>
    </w:r>
    <w:r>
      <w:rPr>
        <w:rStyle w:val="PageNumber"/>
      </w:rPr>
      <w:tab/>
    </w:r>
    <w:fldSimple w:instr=" STYLEREF  PubDate  \* MERGEFORMAT ">
      <w:r w:rsidR="001A1258" w:rsidRPr="001A1258">
        <w:rPr>
          <w:bCs/>
          <w:noProof/>
        </w:rPr>
        <w:t>November 18, 2016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03D6D" w14:textId="43BBD0EA"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v</w:t>
    </w:r>
    <w:r>
      <w:rPr>
        <w:rStyle w:val="PageNumber"/>
      </w:rPr>
      <w:fldChar w:fldCharType="end"/>
    </w:r>
  </w:p>
  <w:p w14:paraId="3201628E" w14:textId="67686B15"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sidRPr="001A1258">
        <w:rPr>
          <w:bCs/>
          <w:noProof/>
        </w:rPr>
        <w:t>November 18, 2016</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424F3" w14:textId="6AB51871"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ii</w:t>
    </w:r>
    <w:r>
      <w:rPr>
        <w:rStyle w:val="PageNumber"/>
      </w:rPr>
      <w:fldChar w:fldCharType="end"/>
    </w:r>
  </w:p>
  <w:p w14:paraId="5F9A5D0F" w14:textId="1ABC69E6" w:rsidR="00B144F8" w:rsidRDefault="00B144F8">
    <w:pPr>
      <w:pStyle w:val="VersionDateLineFooter"/>
      <w:rPr>
        <w:b/>
      </w:rPr>
    </w:pPr>
    <w:fldSimple w:instr=" STYLEREF  Version  \* MERGEFORMAT ">
      <w:r w:rsidR="001A1258" w:rsidRPr="001A1258">
        <w:rPr>
          <w:bCs/>
          <w:noProof/>
        </w:rPr>
        <w:t>Version 1.5</w:t>
      </w:r>
    </w:fldSimple>
    <w:r>
      <w:rPr>
        <w:rStyle w:val="PageNumber"/>
        <w:b/>
      </w:rPr>
      <w:tab/>
    </w:r>
    <w:r>
      <w:rPr>
        <w:rStyle w:val="PageNumber"/>
        <w:b/>
      </w:rPr>
      <w:tab/>
    </w:r>
    <w:fldSimple w:instr=" STYLEREF  PubDate  \* MERGEFORMAT ">
      <w:r w:rsidR="001A1258" w:rsidRPr="001A1258">
        <w:rPr>
          <w:bCs/>
          <w:noProof/>
        </w:rPr>
        <w:t>November 18, 2016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1D78B" w14:textId="1632FEE3" w:rsidR="00B144F8" w:rsidRDefault="00B144F8">
    <w:pPr>
      <w:pStyle w:val="VersionDateLine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iv</w:t>
    </w:r>
    <w:r>
      <w:rPr>
        <w:rStyle w:val="PageNumber"/>
      </w:rPr>
      <w:fldChar w:fldCharType="end"/>
    </w:r>
  </w:p>
  <w:p w14:paraId="64B6D09A" w14:textId="6DB89CFE"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sidRPr="001A1258">
        <w:rPr>
          <w:bCs/>
          <w:noProof/>
        </w:rPr>
        <w:t>November 18,</w:t>
      </w:r>
      <w:r w:rsidR="001A1258">
        <w:rPr>
          <w:noProof/>
        </w:rPr>
        <w:t xml:space="preserve"> 2016</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0C126" w14:textId="750B1821"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32</w:t>
    </w:r>
    <w:r>
      <w:rPr>
        <w:rStyle w:val="PageNumber"/>
      </w:rPr>
      <w:fldChar w:fldCharType="end"/>
    </w:r>
  </w:p>
  <w:p w14:paraId="22FEC5A5" w14:textId="196026A3" w:rsidR="00B144F8" w:rsidRDefault="00B144F8">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1A1258">
      <w:rPr>
        <w:rStyle w:val="PageNumber"/>
        <w:noProof/>
      </w:rPr>
      <w:t>November 18, 2016</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BF436" w14:textId="124CC715"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1</w:t>
    </w:r>
    <w:r>
      <w:rPr>
        <w:rStyle w:val="PageNumber"/>
      </w:rPr>
      <w:fldChar w:fldCharType="end"/>
    </w:r>
  </w:p>
  <w:p w14:paraId="3EB4668D" w14:textId="626BCB63"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Pr>
          <w:noProof/>
        </w:rPr>
        <w:t>November 18, 2016</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5C13A" w14:textId="763EA9BB"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6</w:t>
    </w:r>
    <w:r>
      <w:rPr>
        <w:rStyle w:val="PageNumber"/>
      </w:rPr>
      <w:fldChar w:fldCharType="end"/>
    </w:r>
  </w:p>
  <w:p w14:paraId="48C2A2E4" w14:textId="227D30B7"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Pr>
          <w:noProof/>
        </w:rPr>
        <w:t>November 18, 2016</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B84F0" w14:textId="043689D0" w:rsidR="00B144F8" w:rsidRDefault="00B144F8">
    <w:pPr>
      <w:pStyle w:val="Footer"/>
      <w:rPr>
        <w:rStyle w:val="PageNumber"/>
      </w:rPr>
    </w:pPr>
    <w:fldSimple w:instr=" STYLEREF  &quot;Doc Title&quot;  \* MERGEFORMAT ">
      <w:r w:rsidR="001A1258">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1A1258">
      <w:rPr>
        <w:rStyle w:val="PageNumber"/>
        <w:noProof/>
      </w:rPr>
      <w:t>12</w:t>
    </w:r>
    <w:r>
      <w:rPr>
        <w:rStyle w:val="PageNumber"/>
      </w:rPr>
      <w:fldChar w:fldCharType="end"/>
    </w:r>
  </w:p>
  <w:p w14:paraId="6007D4C3" w14:textId="2B115A95" w:rsidR="00B144F8" w:rsidRDefault="00B144F8">
    <w:pPr>
      <w:pStyle w:val="VersionDateLineFooter"/>
    </w:pPr>
    <w:fldSimple w:instr=" STYLEREF  Version  \* MERGEFORMAT ">
      <w:r w:rsidR="001A1258" w:rsidRPr="001A1258">
        <w:rPr>
          <w:bCs/>
          <w:noProof/>
        </w:rPr>
        <w:t>Version 1.5</w:t>
      </w:r>
    </w:fldSimple>
    <w:r>
      <w:rPr>
        <w:rStyle w:val="PageNumber"/>
      </w:rPr>
      <w:tab/>
    </w:r>
    <w:r>
      <w:rPr>
        <w:rStyle w:val="PageNumber"/>
      </w:rPr>
      <w:tab/>
    </w:r>
    <w:fldSimple w:instr=" STYLEREF  PubDate  \* MERGEFORMAT ">
      <w:r w:rsidR="001A1258">
        <w:rPr>
          <w:noProof/>
        </w:rPr>
        <w:t>November 18, 2016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3AEE7B" w14:textId="77777777" w:rsidR="009B7D47" w:rsidRDefault="009B7D47">
      <w:r>
        <w:separator/>
      </w:r>
    </w:p>
  </w:footnote>
  <w:footnote w:type="continuationSeparator" w:id="0">
    <w:p w14:paraId="055F5E63" w14:textId="77777777" w:rsidR="009B7D47" w:rsidRDefault="009B7D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F336C" w14:textId="77777777" w:rsidR="00B144F8" w:rsidRDefault="00B144F8">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14:paraId="2CA4B790" w14:textId="77777777" w:rsidR="00B144F8" w:rsidRDefault="00B144F8">
    <w:pPr>
      <w:pStyle w:val="Header"/>
    </w:pPr>
    <w:r>
      <w:fldChar w:fldCharType="begin"/>
    </w:r>
    <w:r>
      <w:instrText xml:space="preserve"> STYLEREF  Draft  \* MERGEFORMAT </w:instrText>
    </w:r>
    <w:r>
      <w:fldChar w:fldCharType="separate"/>
    </w:r>
    <w:r>
      <w:rPr>
        <w:b w:val="0"/>
        <w:noProof/>
      </w:rPr>
      <w:t>Error! Style not defined.</w:t>
    </w:r>
    <w:r>
      <w:fldChar w:fldCharType="end"/>
    </w:r>
  </w:p>
  <w:p w14:paraId="4622D692" w14:textId="77777777" w:rsidR="00B144F8" w:rsidRDefault="00B144F8">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14:paraId="418E6EEA" w14:textId="77777777" w:rsidR="00B144F8" w:rsidRDefault="00B144F8">
    <w:pPr>
      <w:pStyle w:val="Header"/>
      <w:jc w:val="left"/>
    </w:pPr>
  </w:p>
  <w:p w14:paraId="1041D29D" w14:textId="77777777" w:rsidR="00B144F8" w:rsidRDefault="00B144F8">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AB125" w14:textId="77777777" w:rsidR="00B144F8" w:rsidRDefault="00B144F8">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0476A" w14:textId="77777777" w:rsidR="00B144F8" w:rsidRDefault="00B144F8">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C59D5" w14:textId="77777777" w:rsidR="00B144F8" w:rsidRDefault="00B144F8">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54666" w14:textId="77777777" w:rsidR="00B144F8" w:rsidRDefault="00B144F8">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7DF52" w14:textId="77777777" w:rsidR="00B144F8" w:rsidRDefault="00B144F8">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159D2F" w14:textId="77777777" w:rsidR="00B144F8" w:rsidRDefault="00B144F8">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8B017" w14:textId="77777777" w:rsidR="00B144F8" w:rsidRDefault="00B144F8">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0AE95" w14:textId="669A2516" w:rsidR="00B144F8" w:rsidRDefault="00B144F8">
    <w:pPr>
      <w:pStyle w:val="Header2"/>
    </w:pPr>
    <w:r>
      <w:t>Centers for Medicare &amp; Medicaid Services / ONC</w:t>
    </w:r>
    <w:r>
      <w:tab/>
    </w:r>
    <w:fldSimple w:instr=" STYLEREF &quot;Front Matter Header&quot; \* MERGEFORMAT ">
      <w:r w:rsidR="001A1258">
        <w:rPr>
          <w:noProof/>
        </w:rPr>
        <w:t>List of Figures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F840C" w14:textId="77777777" w:rsidR="00B144F8" w:rsidRDefault="00B144F8">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9B2F37" w14:textId="77777777" w:rsidR="00B144F8" w:rsidRDefault="00B144F8">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53ECC" w14:textId="77777777" w:rsidR="00B144F8" w:rsidRDefault="00B144F8"/>
  <w:p w14:paraId="54D6BDF2" w14:textId="77777777" w:rsidR="00B144F8" w:rsidRDefault="00B144F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2DB8B" w14:textId="77777777" w:rsidR="00B144F8" w:rsidRDefault="00B144F8">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5DB1D" w14:textId="77777777" w:rsidR="00B144F8" w:rsidRDefault="00B144F8">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15730" w14:textId="77777777" w:rsidR="00B144F8" w:rsidRDefault="00B144F8">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hline, Chris">
    <w15:presenceInfo w15:providerId="AD" w15:userId="S-1-5-21-1940666338-227100268-1349548132-143411"/>
  </w15:person>
  <w15:person w15:author="Mulcahy, Kristian P.">
    <w15:presenceInfo w15:providerId="None" w15:userId="Mulcahy, Kristian 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DateAndTime/>
  <w:hideSpellingErrors/>
  <w:hideGrammaticalErrors/>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4ED1"/>
    <w:rsid w:val="000337FD"/>
    <w:rsid w:val="00056F36"/>
    <w:rsid w:val="000B585F"/>
    <w:rsid w:val="000F14E1"/>
    <w:rsid w:val="00160B0A"/>
    <w:rsid w:val="001A1258"/>
    <w:rsid w:val="00203890"/>
    <w:rsid w:val="00326DB3"/>
    <w:rsid w:val="00405511"/>
    <w:rsid w:val="00551D04"/>
    <w:rsid w:val="005D1C78"/>
    <w:rsid w:val="007323B9"/>
    <w:rsid w:val="00813A46"/>
    <w:rsid w:val="008456D0"/>
    <w:rsid w:val="009B7D47"/>
    <w:rsid w:val="00A06D08"/>
    <w:rsid w:val="00A628CE"/>
    <w:rsid w:val="00AB4B16"/>
    <w:rsid w:val="00B054AB"/>
    <w:rsid w:val="00B1232A"/>
    <w:rsid w:val="00B144F8"/>
    <w:rsid w:val="00B51125"/>
    <w:rsid w:val="00B8337E"/>
    <w:rsid w:val="00BA546F"/>
    <w:rsid w:val="00C34ED1"/>
    <w:rsid w:val="00C55C1A"/>
    <w:rsid w:val="00C567ED"/>
    <w:rsid w:val="00C6554A"/>
    <w:rsid w:val="00C875FF"/>
    <w:rsid w:val="00CA1C94"/>
    <w:rsid w:val="00CB4914"/>
    <w:rsid w:val="00CE6D4A"/>
    <w:rsid w:val="00F43DDE"/>
    <w:rsid w:val="00FE4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96CD9E"/>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2.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9.xml"/><Relationship Id="rId50" Type="http://schemas.openxmlformats.org/officeDocument/2006/relationships/image" Target="media/image19.png"/><Relationship Id="rId55" Type="http://schemas.openxmlformats.org/officeDocument/2006/relationships/header" Target="header11.xml"/><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header" Target="header14.xml"/><Relationship Id="rId84" Type="http://schemas.openxmlformats.org/officeDocument/2006/relationships/header" Target="header15.xml"/><Relationship Id="rId89"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image" Target="media/image37.png"/><Relationship Id="rId79" Type="http://schemas.openxmlformats.org/officeDocument/2006/relationships/image" Target="media/image39.png"/><Relationship Id="rId87" Type="http://schemas.openxmlformats.org/officeDocument/2006/relationships/hyperlink" Target="mailto:bonnie-feedback-list@lists.mitre.org" TargetMode="Externa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image" Target="media/image42.png"/><Relationship Id="rId90"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comments" Target="comments.xml"/><Relationship Id="rId48" Type="http://schemas.openxmlformats.org/officeDocument/2006/relationships/image" Target="media/image17.png"/><Relationship Id="rId56" Type="http://schemas.openxmlformats.org/officeDocument/2006/relationships/footer" Target="footer10.xml"/><Relationship Id="rId64" Type="http://schemas.openxmlformats.org/officeDocument/2006/relationships/header" Target="header12.xml"/><Relationship Id="rId69" Type="http://schemas.openxmlformats.org/officeDocument/2006/relationships/header" Target="header13.xml"/><Relationship Id="rId77" Type="http://schemas.openxmlformats.org/officeDocument/2006/relationships/footer" Target="footer13.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footer" Target="footer1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10.xml"/><Relationship Id="rId59" Type="http://schemas.openxmlformats.org/officeDocument/2006/relationships/image" Target="media/image26.tiff"/><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footer" Target="footer12.xml"/><Relationship Id="rId75" Type="http://schemas.openxmlformats.org/officeDocument/2006/relationships/image" Target="media/image38.png"/><Relationship Id="rId83" Type="http://schemas.openxmlformats.org/officeDocument/2006/relationships/image" Target="media/image43.png"/><Relationship Id="rId88" Type="http://schemas.openxmlformats.org/officeDocument/2006/relationships/image" Target="media/image44.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8.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footer" Target="footer8.xml"/><Relationship Id="rId44" Type="http://schemas.microsoft.com/office/2011/relationships/commentsExtended" Target="commentsExtended.xml"/><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footer" Target="footer11.xml"/><Relationship Id="rId73" Type="http://schemas.openxmlformats.org/officeDocument/2006/relationships/image" Target="media/image36.png"/><Relationship Id="rId78" Type="http://schemas.openxmlformats.org/officeDocument/2006/relationships/hyperlink" Target="mailto:bonnie-feedback-list@lists.mitre.org" TargetMode="External"/><Relationship Id="rId81" Type="http://schemas.openxmlformats.org/officeDocument/2006/relationships/image" Target="media/image41.png"/><Relationship Id="rId86" Type="http://schemas.openxmlformats.org/officeDocument/2006/relationships/hyperlink" Target="http://jira.oncprojectracking.org/browse/BONNIE"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981378A9-099F-4515-BD20-C0D2F2061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343</TotalTime>
  <Pages>1</Pages>
  <Words>11372</Words>
  <Characters>64823</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Tohline, Chris</cp:lastModifiedBy>
  <cp:revision>13</cp:revision>
  <cp:lastPrinted>2002-11-19T18:54:00Z</cp:lastPrinted>
  <dcterms:created xsi:type="dcterms:W3CDTF">2016-12-02T17:21:00Z</dcterms:created>
  <dcterms:modified xsi:type="dcterms:W3CDTF">2016-12-10T02:44:00Z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