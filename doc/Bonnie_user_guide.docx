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0880" w:rsidRDefault="005F1C1C">
      <w:pPr>
        <w:pStyle w:val="Figure"/>
        <w:jc w:val="left"/>
        <w:rPr>
          <w:rStyle w:val="ProgramNameChar"/>
          <w:b/>
          <w:sz w:val="32"/>
          <w:szCs w:val="32"/>
        </w:rPr>
      </w:pPr>
      <w:r>
        <w:rPr>
          <w:rStyle w:val="ProgramNameChar"/>
          <w:b/>
          <w:sz w:val="32"/>
          <w:szCs w:val="32"/>
        </w:rPr>
        <w:t>Prepared for:</w:t>
      </w:r>
    </w:p>
    <w:p w:rsidR="00B90880" w:rsidRDefault="005F1C1C">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rsidR="00B90880" w:rsidRDefault="005F1C1C">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rsidR="00B90880" w:rsidRDefault="005F1C1C">
      <w:pPr>
        <w:pStyle w:val="CustomerProgram"/>
        <w:spacing w:before="720"/>
      </w:pPr>
      <w:r>
        <w:t>Technical Authority for the Unified Clinical Quality Improvement Framework</w:t>
      </w:r>
    </w:p>
    <w:p w:rsidR="00B90880" w:rsidRDefault="005F1C1C">
      <w:pPr>
        <w:pStyle w:val="DocTitle"/>
        <w:spacing w:before="1080"/>
        <w:ind w:left="0"/>
        <w:rPr>
          <w:rStyle w:val="CustomerProgramChar"/>
          <w:sz w:val="36"/>
        </w:rPr>
      </w:pPr>
      <w:r>
        <w:t>Bonnie User Guide</w:t>
      </w:r>
    </w:p>
    <w:p w:rsidR="00B90880" w:rsidRDefault="005F1C1C">
      <w:pPr>
        <w:pStyle w:val="Version"/>
      </w:pPr>
      <w:r>
        <w:t>Version 1.6</w:t>
      </w:r>
    </w:p>
    <w:p w:rsidR="00B90880" w:rsidRDefault="005F1C1C">
      <w:pPr>
        <w:pStyle w:val="PubDate"/>
      </w:pPr>
      <w:r>
        <w:t>January 4, 2017</w:t>
      </w:r>
    </w:p>
    <w:p w:rsidR="00B90880" w:rsidRDefault="005F1C1C">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rsidR="00B90880" w:rsidRDefault="005F1C1C">
      <w:pPr>
        <w:pStyle w:val="Disclaimer"/>
        <w:spacing w:before="120" w:after="120"/>
      </w:pPr>
      <w:r>
        <w:t>© 2016, The MITRE Corporation. All Rights Reserved. Approved for Public Release. Distribution Unlimited 13-4297.</w:t>
      </w:r>
    </w:p>
    <w:p w:rsidR="00B90880" w:rsidRDefault="00B90880"/>
    <w:p w:rsidR="00B90880" w:rsidRDefault="00B90880">
      <w:pPr>
        <w:sectPr w:rsidR="00B90880">
          <w:headerReference w:type="default" r:id="rId11"/>
          <w:footerReference w:type="default" r:id="rId12"/>
          <w:pgSz w:w="12240" w:h="15840" w:code="1"/>
          <w:pgMar w:top="1440" w:right="1440" w:bottom="1440" w:left="1440" w:header="504" w:footer="504" w:gutter="0"/>
          <w:pgNumType w:fmt="lowerRoman" w:start="1"/>
          <w:cols w:space="720"/>
          <w:titlePg/>
        </w:sectPr>
      </w:pPr>
    </w:p>
    <w:p w:rsidR="00B90880" w:rsidRDefault="005F1C1C">
      <w:pPr>
        <w:pStyle w:val="FrontMatterHeader"/>
        <w:spacing w:after="120"/>
      </w:pPr>
      <w:bookmarkStart w:id="0" w:name="_Toc510936870"/>
      <w:r>
        <w:lastRenderedPageBreak/>
        <w:t>Record of Changes</w:t>
      </w:r>
    </w:p>
    <w:tbl>
      <w:tblPr>
        <w:tblW w:w="4873"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170"/>
        <w:gridCol w:w="2159"/>
        <w:gridCol w:w="2522"/>
        <w:gridCol w:w="3495"/>
      </w:tblGrid>
      <w:tr w:rsidR="00B90880">
        <w:trPr>
          <w:cantSplit/>
          <w:tblHeader/>
        </w:trPr>
        <w:tc>
          <w:tcPr>
            <w:tcW w:w="626"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90880" w:rsidRDefault="005F1C1C">
            <w:pPr>
              <w:pStyle w:val="TableColumnHeading"/>
            </w:pPr>
            <w:r>
              <w:t>Version</w:t>
            </w:r>
          </w:p>
        </w:tc>
        <w:tc>
          <w:tcPr>
            <w:tcW w:w="1155"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90880" w:rsidRDefault="005F1C1C">
            <w:pPr>
              <w:pStyle w:val="TableColumnHeading"/>
            </w:pPr>
            <w:r>
              <w:t>Date</w:t>
            </w:r>
          </w:p>
        </w:tc>
        <w:tc>
          <w:tcPr>
            <w:tcW w:w="134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90880" w:rsidRDefault="005F1C1C">
            <w:pPr>
              <w:pStyle w:val="TableColumnHeading"/>
            </w:pPr>
            <w:r>
              <w:t>Author / Owner</w:t>
            </w:r>
          </w:p>
        </w:tc>
        <w:tc>
          <w:tcPr>
            <w:tcW w:w="187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B90880" w:rsidRDefault="005F1C1C">
            <w:pPr>
              <w:pStyle w:val="TableColumnHeading"/>
            </w:pPr>
            <w:r>
              <w:t>Description of Change</w:t>
            </w:r>
          </w:p>
        </w:tc>
      </w:tr>
      <w:tr w:rsidR="00B90880">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rsidR="00B90880" w:rsidRDefault="005F1C1C">
            <w:pPr>
              <w:pStyle w:val="TableTextCenter"/>
            </w:pPr>
            <w:r>
              <w:t>0.1</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rsidR="00B90880" w:rsidRDefault="005F1C1C">
            <w:pPr>
              <w:pStyle w:val="TableText"/>
            </w:pPr>
            <w:r>
              <w:t>April 15, 2014</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rsidR="00B90880" w:rsidRDefault="005F1C1C">
            <w:pPr>
              <w:pStyle w:val="TableText"/>
            </w:pPr>
            <w:r>
              <w:t xml:space="preserve">Andre </w:t>
            </w:r>
            <w:proofErr w:type="spellStart"/>
            <w:r>
              <w:t>Quina</w:t>
            </w:r>
            <w:proofErr w:type="spellEnd"/>
            <w:r>
              <w:t xml:space="preserve">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rsidR="00B90880" w:rsidRDefault="005F1C1C">
            <w:pPr>
              <w:pStyle w:val="TableText"/>
            </w:pPr>
            <w:r>
              <w:t>Initial draft</w:t>
            </w:r>
          </w:p>
        </w:tc>
      </w:tr>
      <w:tr w:rsidR="00B90880">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Center"/>
            </w:pPr>
            <w:r>
              <w:t>0.1.1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r>
              <w:t>July 18, 2014</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r>
              <w:t>Update for Bonnie v 1.1</w:t>
            </w:r>
          </w:p>
        </w:tc>
      </w:tr>
      <w:tr w:rsidR="00B90880">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Center"/>
            </w:pPr>
            <w:r>
              <w:t>0.2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r>
              <w:t>April 13, 2015</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r>
              <w:t>Update for Bonnie v 1.3</w:t>
            </w:r>
          </w:p>
        </w:tc>
      </w:tr>
      <w:tr w:rsidR="00B90880">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rsidR="00B90880" w:rsidRDefault="005F1C1C">
            <w:pPr>
              <w:pStyle w:val="TableTextCenter"/>
            </w:pPr>
            <w:r>
              <w:t>1.4</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rsidR="00B90880" w:rsidRDefault="005F1C1C">
            <w:pPr>
              <w:pStyle w:val="TableText"/>
            </w:pPr>
            <w:r>
              <w:t>January 13, 2016</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rsidR="00B90880" w:rsidRDefault="005F1C1C">
            <w:pPr>
              <w:pStyle w:val="TableText"/>
            </w:pPr>
            <w:r>
              <w:t xml:space="preserve">Pace </w:t>
            </w:r>
            <w:proofErr w:type="spellStart"/>
            <w:r>
              <w:t>Ricciardelli</w:t>
            </w:r>
            <w:proofErr w:type="spellEnd"/>
            <w:r>
              <w:t xml:space="preserve">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rsidR="00B90880" w:rsidRDefault="005F1C1C">
            <w:pPr>
              <w:pStyle w:val="TableText"/>
            </w:pPr>
            <w:r>
              <w:t>Update for Bonnie v 1.4</w:t>
            </w:r>
          </w:p>
        </w:tc>
      </w:tr>
      <w:tr w:rsidR="00B90880">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Center"/>
            </w:pPr>
            <w:r>
              <w:t>1.5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r>
              <w:t>November 18, 2016</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r>
              <w:t>David Connolly and Lizzie DeYoung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r>
              <w:t>Update for Bonnie v 1.5</w:t>
            </w:r>
          </w:p>
        </w:tc>
      </w:tr>
      <w:tr w:rsidR="00B90880">
        <w:trPr>
          <w:cantSplit/>
          <w:trHeight w:val="107"/>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Center"/>
            </w:pPr>
            <w:r>
              <w:t>1.6</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r>
              <w:t>January 4, 2017</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r>
              <w:t>Kristian Mulcahy and Chris Tohline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r>
              <w:t>Update for Bonnie v 1.6</w:t>
            </w:r>
          </w:p>
        </w:tc>
      </w:tr>
      <w:tr w:rsidR="00B90880">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Center"/>
            </w:pPr>
            <w:ins w:id="1" w:author="Tohline, Chris" w:date="2017-06-02T08:33:00Z">
              <w:r>
                <w:t>1.6.5</w:t>
              </w:r>
            </w:ins>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ins w:id="2" w:author="Tohline, Chris" w:date="2017-06-02T08:33:00Z">
              <w:r>
                <w:t>June 8, 2017</w:t>
              </w:r>
            </w:ins>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ins w:id="3" w:author="Tohline, Chris" w:date="2017-06-02T08:33:00Z">
              <w:r>
                <w:t>Chris Tohline / MITRE</w:t>
              </w:r>
            </w:ins>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5F1C1C">
            <w:pPr>
              <w:pStyle w:val="TableText"/>
            </w:pPr>
            <w:ins w:id="4" w:author="Tohline, Chris" w:date="2017-06-02T08:33:00Z">
              <w:r>
                <w:t>Update for Bonnie v 1.6.5</w:t>
              </w:r>
            </w:ins>
          </w:p>
        </w:tc>
      </w:tr>
      <w:tr w:rsidR="00B90880">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
            </w:pPr>
          </w:p>
        </w:tc>
      </w:tr>
      <w:tr w:rsidR="00B90880">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
            </w:pPr>
          </w:p>
        </w:tc>
      </w:tr>
      <w:tr w:rsidR="00B90880">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
            </w:pPr>
          </w:p>
        </w:tc>
      </w:tr>
      <w:tr w:rsidR="00B90880">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rsidR="00B90880" w:rsidRDefault="00B90880">
            <w:pPr>
              <w:pStyle w:val="TableText"/>
            </w:pPr>
          </w:p>
        </w:tc>
      </w:tr>
    </w:tbl>
    <w:p w:rsidR="00B90880" w:rsidRDefault="00B90880">
      <w:pPr>
        <w:pStyle w:val="LineSpacer"/>
        <w:spacing w:after="120"/>
      </w:pPr>
    </w:p>
    <w:p w:rsidR="00B90880" w:rsidRDefault="00B90880">
      <w:pPr>
        <w:pStyle w:val="TableText"/>
        <w:spacing w:before="0" w:after="120"/>
      </w:pPr>
    </w:p>
    <w:p w:rsidR="00B90880" w:rsidRDefault="00B90880">
      <w:pPr>
        <w:sectPr w:rsidR="00B90880">
          <w:headerReference w:type="first" r:id="rId13"/>
          <w:footerReference w:type="first" r:id="rId14"/>
          <w:pgSz w:w="12240" w:h="15840" w:code="1"/>
          <w:pgMar w:top="1440" w:right="1440" w:bottom="1440" w:left="1440" w:header="504" w:footer="504" w:gutter="0"/>
          <w:pgNumType w:fmt="lowerRoman" w:start="1"/>
          <w:cols w:space="720"/>
          <w:titlePg/>
        </w:sectPr>
      </w:pPr>
    </w:p>
    <w:bookmarkEnd w:id="0"/>
    <w:p w:rsidR="00B90880" w:rsidRDefault="005F1C1C">
      <w:pPr>
        <w:pStyle w:val="FrontMatterHeader"/>
        <w:spacing w:after="120"/>
      </w:pPr>
      <w:r>
        <w:lastRenderedPageBreak/>
        <w:t>Table of Contents</w:t>
      </w:r>
    </w:p>
    <w:p w:rsidR="00B90880" w:rsidRDefault="005F1C1C">
      <w:pPr>
        <w:pStyle w:val="TOC1"/>
        <w:rPr>
          <w:rFonts w:asciiTheme="minorHAnsi" w:eastAsiaTheme="minorEastAsia" w:hAnsiTheme="minorHAnsi" w:cstheme="minorBidi"/>
          <w:b w:val="0"/>
          <w:sz w:val="22"/>
          <w:szCs w:val="22"/>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471122913" w:history="1">
        <w:r>
          <w:rPr>
            <w:rStyle w:val="Hyperlink"/>
          </w:rPr>
          <w:t>1.</w:t>
        </w:r>
        <w:r>
          <w:rPr>
            <w:rFonts w:asciiTheme="minorHAnsi" w:eastAsiaTheme="minorEastAsia" w:hAnsiTheme="minorHAnsi" w:cstheme="minorBidi"/>
            <w:b w:val="0"/>
            <w:sz w:val="22"/>
            <w:szCs w:val="22"/>
          </w:rPr>
          <w:tab/>
        </w:r>
        <w:r>
          <w:rPr>
            <w:rStyle w:val="Hyperlink"/>
          </w:rPr>
          <w:t>Introduction</w:t>
        </w:r>
        <w:r>
          <w:rPr>
            <w:webHidden/>
          </w:rPr>
          <w:tab/>
        </w:r>
        <w:r>
          <w:rPr>
            <w:webHidden/>
          </w:rPr>
          <w:fldChar w:fldCharType="begin"/>
        </w:r>
        <w:r>
          <w:rPr>
            <w:webHidden/>
          </w:rPr>
          <w:instrText xml:space="preserve"> PAGEREF _Toc471122913 \h </w:instrText>
        </w:r>
        <w:r>
          <w:rPr>
            <w:webHidden/>
          </w:rPr>
        </w:r>
        <w:r>
          <w:rPr>
            <w:webHidden/>
          </w:rPr>
          <w:fldChar w:fldCharType="separate"/>
        </w:r>
        <w:r>
          <w:rPr>
            <w:webHidden/>
          </w:rPr>
          <w:t>1</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14" w:history="1">
        <w:r>
          <w:rPr>
            <w:rStyle w:val="Hyperlink"/>
          </w:rPr>
          <w:t>1.1</w:t>
        </w:r>
        <w:r>
          <w:rPr>
            <w:rFonts w:asciiTheme="minorHAnsi" w:eastAsiaTheme="minorEastAsia" w:hAnsiTheme="minorHAnsi" w:cstheme="minorBidi"/>
            <w:sz w:val="22"/>
            <w:szCs w:val="22"/>
          </w:rPr>
          <w:tab/>
        </w:r>
        <w:r>
          <w:rPr>
            <w:rStyle w:val="Hyperlink"/>
          </w:rPr>
          <w:t>Background</w:t>
        </w:r>
        <w:r>
          <w:rPr>
            <w:webHidden/>
          </w:rPr>
          <w:tab/>
        </w:r>
        <w:r>
          <w:rPr>
            <w:webHidden/>
          </w:rPr>
          <w:fldChar w:fldCharType="begin"/>
        </w:r>
        <w:r>
          <w:rPr>
            <w:webHidden/>
          </w:rPr>
          <w:instrText xml:space="preserve"> PAGEREF _Toc471122914 \h </w:instrText>
        </w:r>
        <w:r>
          <w:rPr>
            <w:webHidden/>
          </w:rPr>
        </w:r>
        <w:r>
          <w:rPr>
            <w:webHidden/>
          </w:rPr>
          <w:fldChar w:fldCharType="separate"/>
        </w:r>
        <w:r>
          <w:rPr>
            <w:webHidden/>
          </w:rPr>
          <w:t>1</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15" w:history="1">
        <w:r>
          <w:rPr>
            <w:rStyle w:val="Hyperlink"/>
          </w:rPr>
          <w:t>1.2</w:t>
        </w:r>
        <w:r>
          <w:rPr>
            <w:rFonts w:asciiTheme="minorHAnsi" w:eastAsiaTheme="minorEastAsia" w:hAnsiTheme="minorHAnsi" w:cstheme="minorBidi"/>
            <w:sz w:val="22"/>
            <w:szCs w:val="22"/>
          </w:rPr>
          <w:tab/>
        </w:r>
        <w:r>
          <w:rPr>
            <w:rStyle w:val="Hyperlink"/>
          </w:rPr>
          <w:t>Purpose</w:t>
        </w:r>
        <w:r>
          <w:rPr>
            <w:webHidden/>
          </w:rPr>
          <w:tab/>
        </w:r>
        <w:r>
          <w:rPr>
            <w:webHidden/>
          </w:rPr>
          <w:fldChar w:fldCharType="begin"/>
        </w:r>
        <w:r>
          <w:rPr>
            <w:webHidden/>
          </w:rPr>
          <w:instrText xml:space="preserve"> PAGEREF _Toc471122915 \h </w:instrText>
        </w:r>
        <w:r>
          <w:rPr>
            <w:webHidden/>
          </w:rPr>
        </w:r>
        <w:r>
          <w:rPr>
            <w:webHidden/>
          </w:rPr>
          <w:fldChar w:fldCharType="separate"/>
        </w:r>
        <w:r>
          <w:rPr>
            <w:webHidden/>
          </w:rPr>
          <w:t>1</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16" w:history="1">
        <w:r>
          <w:rPr>
            <w:rStyle w:val="Hyperlink"/>
          </w:rPr>
          <w:t>1.3</w:t>
        </w:r>
        <w:r>
          <w:rPr>
            <w:rFonts w:asciiTheme="minorHAnsi" w:eastAsiaTheme="minorEastAsia" w:hAnsiTheme="minorHAnsi" w:cstheme="minorBidi"/>
            <w:sz w:val="22"/>
            <w:szCs w:val="22"/>
          </w:rPr>
          <w:tab/>
        </w:r>
        <w:r>
          <w:rPr>
            <w:rStyle w:val="Hyperlink"/>
          </w:rPr>
          <w:t>Application Description</w:t>
        </w:r>
        <w:r>
          <w:rPr>
            <w:webHidden/>
          </w:rPr>
          <w:tab/>
        </w:r>
        <w:r>
          <w:rPr>
            <w:webHidden/>
          </w:rPr>
          <w:fldChar w:fldCharType="begin"/>
        </w:r>
        <w:r>
          <w:rPr>
            <w:webHidden/>
          </w:rPr>
          <w:instrText xml:space="preserve"> PAGEREF _Toc471122916 \h </w:instrText>
        </w:r>
        <w:r>
          <w:rPr>
            <w:webHidden/>
          </w:rPr>
        </w:r>
        <w:r>
          <w:rPr>
            <w:webHidden/>
          </w:rPr>
          <w:fldChar w:fldCharType="separate"/>
        </w:r>
        <w:r>
          <w:rPr>
            <w:webHidden/>
          </w:rPr>
          <w:t>1</w:t>
        </w:r>
        <w:r>
          <w:rPr>
            <w:webHidden/>
          </w:rPr>
          <w:fldChar w:fldCharType="end"/>
        </w:r>
      </w:hyperlink>
    </w:p>
    <w:p w:rsidR="00B90880" w:rsidRDefault="005F1C1C">
      <w:pPr>
        <w:pStyle w:val="TOC1"/>
        <w:rPr>
          <w:rFonts w:asciiTheme="minorHAnsi" w:eastAsiaTheme="minorEastAsia" w:hAnsiTheme="minorHAnsi" w:cstheme="minorBidi"/>
          <w:b w:val="0"/>
          <w:sz w:val="22"/>
          <w:szCs w:val="22"/>
        </w:rPr>
      </w:pPr>
      <w:hyperlink w:anchor="_Toc471122917" w:history="1">
        <w:r>
          <w:rPr>
            <w:rStyle w:val="Hyperlink"/>
          </w:rPr>
          <w:t>2.</w:t>
        </w:r>
        <w:r>
          <w:rPr>
            <w:rFonts w:asciiTheme="minorHAnsi" w:eastAsiaTheme="minorEastAsia" w:hAnsiTheme="minorHAnsi" w:cstheme="minorBidi"/>
            <w:b w:val="0"/>
            <w:sz w:val="22"/>
            <w:szCs w:val="22"/>
          </w:rPr>
          <w:tab/>
        </w:r>
        <w:r>
          <w:rPr>
            <w:rStyle w:val="Hyperlink"/>
          </w:rPr>
          <w:t>User Account Creation</w:t>
        </w:r>
        <w:r>
          <w:rPr>
            <w:webHidden/>
          </w:rPr>
          <w:tab/>
        </w:r>
        <w:r>
          <w:rPr>
            <w:webHidden/>
          </w:rPr>
          <w:fldChar w:fldCharType="begin"/>
        </w:r>
        <w:r>
          <w:rPr>
            <w:webHidden/>
          </w:rPr>
          <w:instrText xml:space="preserve"> PAGEREF _Toc471122917 \h </w:instrText>
        </w:r>
        <w:r>
          <w:rPr>
            <w:webHidden/>
          </w:rPr>
        </w:r>
        <w:r>
          <w:rPr>
            <w:webHidden/>
          </w:rPr>
          <w:fldChar w:fldCharType="separate"/>
        </w:r>
        <w:r>
          <w:rPr>
            <w:webHidden/>
          </w:rPr>
          <w:t>3</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18" w:history="1">
        <w:r>
          <w:rPr>
            <w:rStyle w:val="Hyperlink"/>
          </w:rPr>
          <w:t>2.1</w:t>
        </w:r>
        <w:r>
          <w:rPr>
            <w:rFonts w:asciiTheme="minorHAnsi" w:eastAsiaTheme="minorEastAsia" w:hAnsiTheme="minorHAnsi" w:cstheme="minorBidi"/>
            <w:sz w:val="22"/>
            <w:szCs w:val="22"/>
          </w:rPr>
          <w:tab/>
        </w:r>
        <w:r>
          <w:rPr>
            <w:rStyle w:val="Hyperlink"/>
          </w:rPr>
          <w:t>Login Page</w:t>
        </w:r>
        <w:r>
          <w:rPr>
            <w:webHidden/>
          </w:rPr>
          <w:tab/>
        </w:r>
        <w:r>
          <w:rPr>
            <w:webHidden/>
          </w:rPr>
          <w:fldChar w:fldCharType="begin"/>
        </w:r>
        <w:r>
          <w:rPr>
            <w:webHidden/>
          </w:rPr>
          <w:instrText xml:space="preserve"> PAGEREF _Toc471122918 \h </w:instrText>
        </w:r>
        <w:r>
          <w:rPr>
            <w:webHidden/>
          </w:rPr>
        </w:r>
        <w:r>
          <w:rPr>
            <w:webHidden/>
          </w:rPr>
          <w:fldChar w:fldCharType="separate"/>
        </w:r>
        <w:r>
          <w:rPr>
            <w:webHidden/>
          </w:rPr>
          <w:t>3</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19" w:history="1">
        <w:r>
          <w:rPr>
            <w:rStyle w:val="Hyperlink"/>
          </w:rPr>
          <w:t>2.2</w:t>
        </w:r>
        <w:r>
          <w:rPr>
            <w:rFonts w:asciiTheme="minorHAnsi" w:eastAsiaTheme="minorEastAsia" w:hAnsiTheme="minorHAnsi" w:cstheme="minorBidi"/>
            <w:sz w:val="22"/>
            <w:szCs w:val="22"/>
          </w:rPr>
          <w:tab/>
        </w:r>
        <w:r>
          <w:rPr>
            <w:rStyle w:val="Hyperlink"/>
          </w:rPr>
          <w:t>Creating a New User</w:t>
        </w:r>
        <w:r>
          <w:rPr>
            <w:webHidden/>
          </w:rPr>
          <w:tab/>
        </w:r>
        <w:r>
          <w:rPr>
            <w:webHidden/>
          </w:rPr>
          <w:fldChar w:fldCharType="begin"/>
        </w:r>
        <w:r>
          <w:rPr>
            <w:webHidden/>
          </w:rPr>
          <w:instrText xml:space="preserve"> PAGEREF _Toc471122919 \h </w:instrText>
        </w:r>
        <w:r>
          <w:rPr>
            <w:webHidden/>
          </w:rPr>
        </w:r>
        <w:r>
          <w:rPr>
            <w:webHidden/>
          </w:rPr>
          <w:fldChar w:fldCharType="separate"/>
        </w:r>
        <w:r>
          <w:rPr>
            <w:webHidden/>
          </w:rPr>
          <w:t>3</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20" w:history="1">
        <w:r>
          <w:rPr>
            <w:rStyle w:val="Hyperlink"/>
          </w:rPr>
          <w:t>2.3</w:t>
        </w:r>
        <w:r>
          <w:rPr>
            <w:rFonts w:asciiTheme="minorHAnsi" w:eastAsiaTheme="minorEastAsia" w:hAnsiTheme="minorHAnsi" w:cstheme="minorBidi"/>
            <w:sz w:val="22"/>
            <w:szCs w:val="22"/>
          </w:rPr>
          <w:tab/>
        </w:r>
        <w:r>
          <w:rPr>
            <w:rStyle w:val="Hyperlink"/>
          </w:rPr>
          <w:t>Resetting a Password</w:t>
        </w:r>
        <w:r>
          <w:rPr>
            <w:webHidden/>
          </w:rPr>
          <w:tab/>
        </w:r>
        <w:r>
          <w:rPr>
            <w:webHidden/>
          </w:rPr>
          <w:fldChar w:fldCharType="begin"/>
        </w:r>
        <w:r>
          <w:rPr>
            <w:webHidden/>
          </w:rPr>
          <w:instrText xml:space="preserve"> PAGEREF _Toc471122920 \h </w:instrText>
        </w:r>
        <w:r>
          <w:rPr>
            <w:webHidden/>
          </w:rPr>
        </w:r>
        <w:r>
          <w:rPr>
            <w:webHidden/>
          </w:rPr>
          <w:fldChar w:fldCharType="separate"/>
        </w:r>
        <w:r>
          <w:rPr>
            <w:webHidden/>
          </w:rPr>
          <w:t>4</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21" w:history="1">
        <w:r>
          <w:rPr>
            <w:rStyle w:val="Hyperlink"/>
          </w:rPr>
          <w:t>2.4</w:t>
        </w:r>
        <w:r>
          <w:rPr>
            <w:rFonts w:asciiTheme="minorHAnsi" w:eastAsiaTheme="minorEastAsia" w:hAnsiTheme="minorHAnsi" w:cstheme="minorBidi"/>
            <w:sz w:val="22"/>
            <w:szCs w:val="22"/>
          </w:rPr>
          <w:tab/>
        </w:r>
        <w:r>
          <w:rPr>
            <w:rStyle w:val="Hyperlink"/>
          </w:rPr>
          <w:t>Account Management</w:t>
        </w:r>
        <w:r>
          <w:rPr>
            <w:webHidden/>
          </w:rPr>
          <w:tab/>
        </w:r>
        <w:r>
          <w:rPr>
            <w:webHidden/>
          </w:rPr>
          <w:fldChar w:fldCharType="begin"/>
        </w:r>
        <w:r>
          <w:rPr>
            <w:webHidden/>
          </w:rPr>
          <w:instrText xml:space="preserve"> PAGEREF _Toc471122921 \h </w:instrText>
        </w:r>
        <w:r>
          <w:rPr>
            <w:webHidden/>
          </w:rPr>
        </w:r>
        <w:r>
          <w:rPr>
            <w:webHidden/>
          </w:rPr>
          <w:fldChar w:fldCharType="separate"/>
        </w:r>
        <w:r>
          <w:rPr>
            <w:webHidden/>
          </w:rPr>
          <w:t>5</w:t>
        </w:r>
        <w:r>
          <w:rPr>
            <w:webHidden/>
          </w:rPr>
          <w:fldChar w:fldCharType="end"/>
        </w:r>
      </w:hyperlink>
    </w:p>
    <w:p w:rsidR="00B90880" w:rsidRDefault="005F1C1C">
      <w:pPr>
        <w:pStyle w:val="TOC1"/>
        <w:rPr>
          <w:rFonts w:asciiTheme="minorHAnsi" w:eastAsiaTheme="minorEastAsia" w:hAnsiTheme="minorHAnsi" w:cstheme="minorBidi"/>
          <w:b w:val="0"/>
          <w:sz w:val="22"/>
          <w:szCs w:val="22"/>
        </w:rPr>
      </w:pPr>
      <w:hyperlink w:anchor="_Toc471122922" w:history="1">
        <w:r>
          <w:rPr>
            <w:rStyle w:val="Hyperlink"/>
          </w:rPr>
          <w:t>3.</w:t>
        </w:r>
        <w:r>
          <w:rPr>
            <w:rFonts w:asciiTheme="minorHAnsi" w:eastAsiaTheme="minorEastAsia" w:hAnsiTheme="minorHAnsi" w:cstheme="minorBidi"/>
            <w:b w:val="0"/>
            <w:sz w:val="22"/>
            <w:szCs w:val="22"/>
          </w:rPr>
          <w:tab/>
        </w:r>
        <w:r>
          <w:rPr>
            <w:rStyle w:val="Hyperlink"/>
          </w:rPr>
          <w:t>Measure Dashboard</w:t>
        </w:r>
        <w:r>
          <w:rPr>
            <w:webHidden/>
          </w:rPr>
          <w:tab/>
        </w:r>
        <w:r>
          <w:rPr>
            <w:webHidden/>
          </w:rPr>
          <w:fldChar w:fldCharType="begin"/>
        </w:r>
        <w:r>
          <w:rPr>
            <w:webHidden/>
          </w:rPr>
          <w:instrText xml:space="preserve"> PAGEREF _Toc471122922 \h </w:instrText>
        </w:r>
        <w:r>
          <w:rPr>
            <w:webHidden/>
          </w:rPr>
        </w:r>
        <w:r>
          <w:rPr>
            <w:webHidden/>
          </w:rPr>
          <w:fldChar w:fldCharType="separate"/>
        </w:r>
        <w:r>
          <w:rPr>
            <w:webHidden/>
          </w:rPr>
          <w:t>6</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23" w:history="1">
        <w:r>
          <w:rPr>
            <w:rStyle w:val="Hyperlink"/>
          </w:rPr>
          <w:t>3.1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_Toc471122923 \h </w:instrText>
        </w:r>
        <w:r>
          <w:rPr>
            <w:webHidden/>
          </w:rPr>
        </w:r>
        <w:r>
          <w:rPr>
            <w:webHidden/>
          </w:rPr>
          <w:fldChar w:fldCharType="separate"/>
        </w:r>
        <w:r>
          <w:rPr>
            <w:webHidden/>
          </w:rPr>
          <w:t>6</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24" w:history="1">
        <w:r>
          <w:rPr>
            <w:rStyle w:val="Hyperlink"/>
          </w:rPr>
          <w:t>3.2</w:t>
        </w:r>
        <w:r>
          <w:rPr>
            <w:rFonts w:asciiTheme="minorHAnsi" w:eastAsiaTheme="minorEastAsia" w:hAnsiTheme="minorHAnsi" w:cstheme="minorBidi"/>
            <w:sz w:val="22"/>
            <w:szCs w:val="22"/>
          </w:rPr>
          <w:tab/>
        </w:r>
        <w:r>
          <w:rPr>
            <w:rStyle w:val="Hyperlink"/>
          </w:rPr>
          <w:t>Loading a New Measure</w:t>
        </w:r>
        <w:r>
          <w:rPr>
            <w:webHidden/>
          </w:rPr>
          <w:tab/>
        </w:r>
        <w:r>
          <w:rPr>
            <w:webHidden/>
          </w:rPr>
          <w:fldChar w:fldCharType="begin"/>
        </w:r>
        <w:r>
          <w:rPr>
            <w:webHidden/>
          </w:rPr>
          <w:instrText xml:space="preserve"> PAGEREF _Toc471122924 \h </w:instrText>
        </w:r>
        <w:r>
          <w:rPr>
            <w:webHidden/>
          </w:rPr>
        </w:r>
        <w:r>
          <w:rPr>
            <w:webHidden/>
          </w:rPr>
          <w:fldChar w:fldCharType="separate"/>
        </w:r>
        <w:r>
          <w:rPr>
            <w:webHidden/>
          </w:rPr>
          <w:t>7</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25" w:history="1">
        <w:r>
          <w:rPr>
            <w:rStyle w:val="Hyperlink"/>
          </w:rPr>
          <w:t>3.3</w:t>
        </w:r>
        <w:r>
          <w:rPr>
            <w:rFonts w:asciiTheme="minorHAnsi" w:eastAsiaTheme="minorEastAsia" w:hAnsiTheme="minorHAnsi" w:cstheme="minorBidi"/>
            <w:sz w:val="22"/>
            <w:szCs w:val="22"/>
          </w:rPr>
          <w:tab/>
        </w:r>
        <w:r>
          <w:rPr>
            <w:rStyle w:val="Hyperlink"/>
          </w:rPr>
          <w:t>Updating a Measure</w:t>
        </w:r>
        <w:r>
          <w:rPr>
            <w:webHidden/>
          </w:rPr>
          <w:tab/>
        </w:r>
        <w:r>
          <w:rPr>
            <w:webHidden/>
          </w:rPr>
          <w:fldChar w:fldCharType="begin"/>
        </w:r>
        <w:r>
          <w:rPr>
            <w:webHidden/>
          </w:rPr>
          <w:instrText xml:space="preserve"> PAGEREF _Toc471122925 \h </w:instrText>
        </w:r>
        <w:r>
          <w:rPr>
            <w:webHidden/>
          </w:rPr>
        </w:r>
        <w:r>
          <w:rPr>
            <w:webHidden/>
          </w:rPr>
          <w:fldChar w:fldCharType="separate"/>
        </w:r>
        <w:r>
          <w:rPr>
            <w:webHidden/>
          </w:rPr>
          <w:t>10</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26" w:history="1">
        <w:r>
          <w:rPr>
            <w:rStyle w:val="Hyperlink"/>
          </w:rPr>
          <w:t>3.4</w:t>
        </w:r>
        <w:r>
          <w:rPr>
            <w:rFonts w:asciiTheme="minorHAnsi" w:eastAsiaTheme="minorEastAsia" w:hAnsiTheme="minorHAnsi" w:cstheme="minorBidi"/>
            <w:sz w:val="22"/>
            <w:szCs w:val="22"/>
          </w:rPr>
          <w:tab/>
        </w:r>
        <w:r>
          <w:rPr>
            <w:rStyle w:val="Hyperlink"/>
          </w:rPr>
          <w:t>Creating Synthetic Test Records</w:t>
        </w:r>
        <w:r>
          <w:rPr>
            <w:webHidden/>
          </w:rPr>
          <w:tab/>
        </w:r>
        <w:r>
          <w:rPr>
            <w:webHidden/>
          </w:rPr>
          <w:fldChar w:fldCharType="begin"/>
        </w:r>
        <w:r>
          <w:rPr>
            <w:webHidden/>
          </w:rPr>
          <w:instrText xml:space="preserve"> PAGEREF _Toc471122926 \h </w:instrText>
        </w:r>
        <w:r>
          <w:rPr>
            <w:webHidden/>
          </w:rPr>
        </w:r>
        <w:r>
          <w:rPr>
            <w:webHidden/>
          </w:rPr>
          <w:fldChar w:fldCharType="separate"/>
        </w:r>
        <w:r>
          <w:rPr>
            <w:webHidden/>
          </w:rPr>
          <w:t>10</w:t>
        </w:r>
        <w:r>
          <w:rPr>
            <w:webHidden/>
          </w:rPr>
          <w:fldChar w:fldCharType="end"/>
        </w:r>
      </w:hyperlink>
    </w:p>
    <w:p w:rsidR="00B90880" w:rsidRDefault="005F1C1C">
      <w:pPr>
        <w:pStyle w:val="TOC1"/>
        <w:rPr>
          <w:rFonts w:asciiTheme="minorHAnsi" w:eastAsiaTheme="minorEastAsia" w:hAnsiTheme="minorHAnsi" w:cstheme="minorBidi"/>
          <w:b w:val="0"/>
          <w:sz w:val="22"/>
          <w:szCs w:val="22"/>
        </w:rPr>
      </w:pPr>
      <w:hyperlink w:anchor="_Toc471122927" w:history="1">
        <w:r>
          <w:rPr>
            <w:rStyle w:val="Hyperlink"/>
          </w:rPr>
          <w:t>4.</w:t>
        </w:r>
        <w:r>
          <w:rPr>
            <w:rFonts w:asciiTheme="minorHAnsi" w:eastAsiaTheme="minorEastAsia" w:hAnsiTheme="minorHAnsi" w:cstheme="minorBidi"/>
            <w:b w:val="0"/>
            <w:sz w:val="22"/>
            <w:szCs w:val="22"/>
          </w:rPr>
          <w:tab/>
        </w:r>
        <w:r>
          <w:rPr>
            <w:rStyle w:val="Hyperlink"/>
          </w:rPr>
          <w:t>Measure Results View</w:t>
        </w:r>
        <w:r>
          <w:rPr>
            <w:webHidden/>
          </w:rPr>
          <w:tab/>
        </w:r>
        <w:r>
          <w:rPr>
            <w:webHidden/>
          </w:rPr>
          <w:fldChar w:fldCharType="begin"/>
        </w:r>
        <w:r>
          <w:rPr>
            <w:webHidden/>
          </w:rPr>
          <w:instrText xml:space="preserve"> PAGEREF _Toc471122927 \h </w:instrText>
        </w:r>
        <w:r>
          <w:rPr>
            <w:webHidden/>
          </w:rPr>
        </w:r>
        <w:r>
          <w:rPr>
            <w:webHidden/>
          </w:rPr>
          <w:fldChar w:fldCharType="separate"/>
        </w:r>
        <w:r>
          <w:rPr>
            <w:webHidden/>
          </w:rPr>
          <w:t>12</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28" w:history="1">
        <w:r>
          <w:rPr>
            <w:rStyle w:val="Hyperlink"/>
          </w:rPr>
          <w:t>4.1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_Toc471122928 \h </w:instrText>
        </w:r>
        <w:r>
          <w:rPr>
            <w:webHidden/>
          </w:rPr>
        </w:r>
        <w:r>
          <w:rPr>
            <w:webHidden/>
          </w:rPr>
          <w:fldChar w:fldCharType="separate"/>
        </w:r>
        <w:r>
          <w:rPr>
            <w:webHidden/>
          </w:rPr>
          <w:t>12</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29" w:history="1">
        <w:r>
          <w:rPr>
            <w:rStyle w:val="Hyperlink"/>
          </w:rPr>
          <w:t>4.2</w:t>
        </w:r>
        <w:r>
          <w:rPr>
            <w:rFonts w:asciiTheme="minorHAnsi" w:eastAsiaTheme="minorEastAsia" w:hAnsiTheme="minorHAnsi" w:cstheme="minorBidi"/>
            <w:sz w:val="22"/>
            <w:szCs w:val="22"/>
          </w:rPr>
          <w:tab/>
        </w:r>
        <w:r>
          <w:rPr>
            <w:rStyle w:val="Hyperlink"/>
          </w:rPr>
          <w:t>Measure Logic</w:t>
        </w:r>
        <w:r>
          <w:rPr>
            <w:webHidden/>
          </w:rPr>
          <w:tab/>
        </w:r>
        <w:r>
          <w:rPr>
            <w:webHidden/>
          </w:rPr>
          <w:fldChar w:fldCharType="begin"/>
        </w:r>
        <w:r>
          <w:rPr>
            <w:webHidden/>
          </w:rPr>
          <w:instrText xml:space="preserve"> PAGEREF _Toc471122929 \h </w:instrText>
        </w:r>
        <w:r>
          <w:rPr>
            <w:webHidden/>
          </w:rPr>
        </w:r>
        <w:r>
          <w:rPr>
            <w:webHidden/>
          </w:rPr>
          <w:fldChar w:fldCharType="separate"/>
        </w:r>
        <w:r>
          <w:rPr>
            <w:webHidden/>
          </w:rPr>
          <w:t>14</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30" w:history="1">
        <w:r>
          <w:rPr>
            <w:rStyle w:val="Hyperlink"/>
          </w:rPr>
          <w:t>4.3</w:t>
        </w:r>
        <w:r>
          <w:rPr>
            <w:rFonts w:asciiTheme="minorHAnsi" w:eastAsiaTheme="minorEastAsia" w:hAnsiTheme="minorHAnsi" w:cstheme="minorBidi"/>
            <w:sz w:val="22"/>
            <w:szCs w:val="22"/>
          </w:rPr>
          <w:tab/>
        </w:r>
        <w:r>
          <w:rPr>
            <w:rStyle w:val="Hyperlink"/>
          </w:rPr>
          <w:t>Creating a New Test Record</w:t>
        </w:r>
        <w:r>
          <w:rPr>
            <w:webHidden/>
          </w:rPr>
          <w:tab/>
        </w:r>
        <w:r>
          <w:rPr>
            <w:webHidden/>
          </w:rPr>
          <w:fldChar w:fldCharType="begin"/>
        </w:r>
        <w:r>
          <w:rPr>
            <w:webHidden/>
          </w:rPr>
          <w:instrText xml:space="preserve"> PAGEREF _Toc471122930 \h </w:instrText>
        </w:r>
        <w:r>
          <w:rPr>
            <w:webHidden/>
          </w:rPr>
        </w:r>
        <w:r>
          <w:rPr>
            <w:webHidden/>
          </w:rPr>
          <w:fldChar w:fldCharType="separate"/>
        </w:r>
        <w:r>
          <w:rPr>
            <w:webHidden/>
          </w:rPr>
          <w:t>14</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31" w:history="1">
        <w:r>
          <w:rPr>
            <w:rStyle w:val="Hyperlink"/>
          </w:rPr>
          <w:t>4.4</w:t>
        </w:r>
        <w:r>
          <w:rPr>
            <w:rFonts w:asciiTheme="minorHAnsi" w:eastAsiaTheme="minorEastAsia" w:hAnsiTheme="minorHAnsi" w:cstheme="minorBidi"/>
            <w:sz w:val="22"/>
            <w:szCs w:val="22"/>
          </w:rPr>
          <w:tab/>
        </w:r>
        <w:r>
          <w:rPr>
            <w:rStyle w:val="Hyperlink"/>
          </w:rPr>
          <w:t>Calculation Results</w:t>
        </w:r>
        <w:r>
          <w:rPr>
            <w:webHidden/>
          </w:rPr>
          <w:tab/>
        </w:r>
        <w:r>
          <w:rPr>
            <w:webHidden/>
          </w:rPr>
          <w:fldChar w:fldCharType="begin"/>
        </w:r>
        <w:r>
          <w:rPr>
            <w:webHidden/>
          </w:rPr>
          <w:instrText xml:space="preserve"> PAGEREF _Toc471122931 \h </w:instrText>
        </w:r>
        <w:r>
          <w:rPr>
            <w:webHidden/>
          </w:rPr>
        </w:r>
        <w:r>
          <w:rPr>
            <w:webHidden/>
          </w:rPr>
          <w:fldChar w:fldCharType="separate"/>
        </w:r>
        <w:r>
          <w:rPr>
            <w:webHidden/>
          </w:rPr>
          <w:t>15</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32" w:history="1">
        <w:r>
          <w:rPr>
            <w:rStyle w:val="Hyperlink"/>
          </w:rPr>
          <w:t>4.5</w:t>
        </w:r>
        <w:r>
          <w:rPr>
            <w:rFonts w:asciiTheme="minorHAnsi" w:eastAsiaTheme="minorEastAsia" w:hAnsiTheme="minorHAnsi" w:cstheme="minorBidi"/>
            <w:sz w:val="22"/>
            <w:szCs w:val="22"/>
          </w:rPr>
          <w:tab/>
        </w:r>
        <w:r>
          <w:rPr>
            <w:rStyle w:val="Hyperlink"/>
          </w:rPr>
          <w:t>Editing a Test Record</w:t>
        </w:r>
        <w:r>
          <w:rPr>
            <w:webHidden/>
          </w:rPr>
          <w:tab/>
        </w:r>
        <w:r>
          <w:rPr>
            <w:webHidden/>
          </w:rPr>
          <w:fldChar w:fldCharType="begin"/>
        </w:r>
        <w:r>
          <w:rPr>
            <w:webHidden/>
          </w:rPr>
          <w:instrText xml:space="preserve"> PAGEREF _Toc471122932 \h </w:instrText>
        </w:r>
        <w:r>
          <w:rPr>
            <w:webHidden/>
          </w:rPr>
        </w:r>
        <w:r>
          <w:rPr>
            <w:webHidden/>
          </w:rPr>
          <w:fldChar w:fldCharType="separate"/>
        </w:r>
        <w:r>
          <w:rPr>
            <w:webHidden/>
          </w:rPr>
          <w:t>17</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33" w:history="1">
        <w:r>
          <w:rPr>
            <w:rStyle w:val="Hyperlink"/>
          </w:rPr>
          <w:t>4.6</w:t>
        </w:r>
        <w:r>
          <w:rPr>
            <w:rFonts w:asciiTheme="minorHAnsi" w:eastAsiaTheme="minorEastAsia" w:hAnsiTheme="minorHAnsi" w:cstheme="minorBidi"/>
            <w:sz w:val="22"/>
            <w:szCs w:val="22"/>
          </w:rPr>
          <w:tab/>
        </w:r>
        <w:r>
          <w:rPr>
            <w:rStyle w:val="Hyperlink"/>
          </w:rPr>
          <w:t>Cloning a Test Record</w:t>
        </w:r>
        <w:r>
          <w:rPr>
            <w:webHidden/>
          </w:rPr>
          <w:tab/>
        </w:r>
        <w:r>
          <w:rPr>
            <w:webHidden/>
          </w:rPr>
          <w:fldChar w:fldCharType="begin"/>
        </w:r>
        <w:r>
          <w:rPr>
            <w:webHidden/>
          </w:rPr>
          <w:instrText xml:space="preserve"> PAGEREF _Toc471122933 \h </w:instrText>
        </w:r>
        <w:r>
          <w:rPr>
            <w:webHidden/>
          </w:rPr>
        </w:r>
        <w:r>
          <w:rPr>
            <w:webHidden/>
          </w:rPr>
          <w:fldChar w:fldCharType="separate"/>
        </w:r>
        <w:r>
          <w:rPr>
            <w:webHidden/>
          </w:rPr>
          <w:t>17</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34" w:history="1">
        <w:r>
          <w:rPr>
            <w:rStyle w:val="Hyperlink"/>
          </w:rPr>
          <w:t>4.7</w:t>
        </w:r>
        <w:r>
          <w:rPr>
            <w:rFonts w:asciiTheme="minorHAnsi" w:eastAsiaTheme="minorEastAsia" w:hAnsiTheme="minorHAnsi" w:cstheme="minorBidi"/>
            <w:sz w:val="22"/>
            <w:szCs w:val="22"/>
          </w:rPr>
          <w:tab/>
        </w:r>
        <w:r>
          <w:rPr>
            <w:rStyle w:val="Hyperlink"/>
          </w:rPr>
          <w:t>Deleting a Test Record</w:t>
        </w:r>
        <w:r>
          <w:rPr>
            <w:webHidden/>
          </w:rPr>
          <w:tab/>
        </w:r>
        <w:r>
          <w:rPr>
            <w:webHidden/>
          </w:rPr>
          <w:fldChar w:fldCharType="begin"/>
        </w:r>
        <w:r>
          <w:rPr>
            <w:webHidden/>
          </w:rPr>
          <w:instrText xml:space="preserve"> PAGEREF _Toc471122934 \h </w:instrText>
        </w:r>
        <w:r>
          <w:rPr>
            <w:webHidden/>
          </w:rPr>
        </w:r>
        <w:r>
          <w:rPr>
            <w:webHidden/>
          </w:rPr>
          <w:fldChar w:fldCharType="separate"/>
        </w:r>
        <w:r>
          <w:rPr>
            <w:webHidden/>
          </w:rPr>
          <w:t>18</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35" w:history="1">
        <w:r>
          <w:rPr>
            <w:rStyle w:val="Hyperlink"/>
          </w:rPr>
          <w:t>4.8</w:t>
        </w:r>
        <w:r>
          <w:rPr>
            <w:rFonts w:asciiTheme="minorHAnsi" w:eastAsiaTheme="minorEastAsia" w:hAnsiTheme="minorHAnsi" w:cstheme="minorBidi"/>
            <w:sz w:val="22"/>
            <w:szCs w:val="22"/>
          </w:rPr>
          <w:tab/>
        </w:r>
        <w:r>
          <w:rPr>
            <w:rStyle w:val="Hyperlink"/>
          </w:rPr>
          <w:t>Sharing a Test Record</w:t>
        </w:r>
        <w:r>
          <w:rPr>
            <w:webHidden/>
          </w:rPr>
          <w:tab/>
        </w:r>
        <w:r>
          <w:rPr>
            <w:webHidden/>
          </w:rPr>
          <w:fldChar w:fldCharType="begin"/>
        </w:r>
        <w:r>
          <w:rPr>
            <w:webHidden/>
          </w:rPr>
          <w:instrText xml:space="preserve"> PAGEREF _Toc471122935 \h </w:instrText>
        </w:r>
        <w:r>
          <w:rPr>
            <w:webHidden/>
          </w:rPr>
        </w:r>
        <w:r>
          <w:rPr>
            <w:webHidden/>
          </w:rPr>
          <w:fldChar w:fldCharType="separate"/>
        </w:r>
        <w:r>
          <w:rPr>
            <w:webHidden/>
          </w:rPr>
          <w:t>18</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36" w:history="1">
        <w:r>
          <w:rPr>
            <w:rStyle w:val="Hyperlink"/>
          </w:rPr>
          <w:t>4.9</w:t>
        </w:r>
        <w:r>
          <w:rPr>
            <w:rFonts w:asciiTheme="minorHAnsi" w:eastAsiaTheme="minorEastAsia" w:hAnsiTheme="minorHAnsi" w:cstheme="minorBidi"/>
            <w:sz w:val="22"/>
            <w:szCs w:val="22"/>
          </w:rPr>
          <w:tab/>
        </w:r>
        <w:r>
          <w:rPr>
            <w:rStyle w:val="Hyperlink"/>
          </w:rPr>
          <w:t>Updating a Measure</w:t>
        </w:r>
        <w:r>
          <w:rPr>
            <w:webHidden/>
          </w:rPr>
          <w:tab/>
        </w:r>
        <w:r>
          <w:rPr>
            <w:webHidden/>
          </w:rPr>
          <w:fldChar w:fldCharType="begin"/>
        </w:r>
        <w:r>
          <w:rPr>
            <w:webHidden/>
          </w:rPr>
          <w:instrText xml:space="preserve"> PAGEREF _Toc471122936 \h </w:instrText>
        </w:r>
        <w:r>
          <w:rPr>
            <w:webHidden/>
          </w:rPr>
        </w:r>
        <w:r>
          <w:rPr>
            <w:webHidden/>
          </w:rPr>
          <w:fldChar w:fldCharType="separate"/>
        </w:r>
        <w:r>
          <w:rPr>
            <w:webHidden/>
          </w:rPr>
          <w:t>18</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37" w:history="1">
        <w:r>
          <w:rPr>
            <w:rStyle w:val="Hyperlink"/>
          </w:rPr>
          <w:t>4.10</w:t>
        </w:r>
        <w:r>
          <w:rPr>
            <w:rFonts w:asciiTheme="minorHAnsi" w:eastAsiaTheme="minorEastAsia" w:hAnsiTheme="minorHAnsi" w:cstheme="minorBidi"/>
            <w:sz w:val="22"/>
            <w:szCs w:val="22"/>
          </w:rPr>
          <w:tab/>
        </w:r>
        <w:r>
          <w:rPr>
            <w:rStyle w:val="Hyperlink"/>
          </w:rPr>
          <w:t>Deleting a Measure</w:t>
        </w:r>
        <w:r>
          <w:rPr>
            <w:webHidden/>
          </w:rPr>
          <w:tab/>
        </w:r>
        <w:r>
          <w:rPr>
            <w:webHidden/>
          </w:rPr>
          <w:fldChar w:fldCharType="begin"/>
        </w:r>
        <w:r>
          <w:rPr>
            <w:webHidden/>
          </w:rPr>
          <w:instrText xml:space="preserve"> PAGEREF _Toc471122937 \h </w:instrText>
        </w:r>
        <w:r>
          <w:rPr>
            <w:webHidden/>
          </w:rPr>
        </w:r>
        <w:r>
          <w:rPr>
            <w:webHidden/>
          </w:rPr>
          <w:fldChar w:fldCharType="separate"/>
        </w:r>
        <w:r>
          <w:rPr>
            <w:webHidden/>
          </w:rPr>
          <w:t>19</w:t>
        </w:r>
        <w:r>
          <w:rPr>
            <w:webHidden/>
          </w:rPr>
          <w:fldChar w:fldCharType="end"/>
        </w:r>
      </w:hyperlink>
    </w:p>
    <w:p w:rsidR="00B90880" w:rsidRDefault="005F1C1C">
      <w:pPr>
        <w:pStyle w:val="TOC1"/>
        <w:rPr>
          <w:rFonts w:asciiTheme="minorHAnsi" w:eastAsiaTheme="minorEastAsia" w:hAnsiTheme="minorHAnsi" w:cstheme="minorBidi"/>
          <w:b w:val="0"/>
          <w:sz w:val="22"/>
          <w:szCs w:val="22"/>
        </w:rPr>
      </w:pPr>
      <w:hyperlink w:anchor="_Toc471122938" w:history="1">
        <w:r>
          <w:rPr>
            <w:rStyle w:val="Hyperlink"/>
          </w:rPr>
          <w:t>5.</w:t>
        </w:r>
        <w:r>
          <w:rPr>
            <w:rFonts w:asciiTheme="minorHAnsi" w:eastAsiaTheme="minorEastAsia" w:hAnsiTheme="minorHAnsi" w:cstheme="minorBidi"/>
            <w:b w:val="0"/>
            <w:sz w:val="22"/>
            <w:szCs w:val="22"/>
          </w:rPr>
          <w:tab/>
        </w:r>
        <w:r>
          <w:rPr>
            <w:rStyle w:val="Hyperlink"/>
          </w:rPr>
          <w:t>Building a Patient Test Record</w:t>
        </w:r>
        <w:r>
          <w:rPr>
            <w:webHidden/>
          </w:rPr>
          <w:tab/>
        </w:r>
        <w:r>
          <w:rPr>
            <w:webHidden/>
          </w:rPr>
          <w:fldChar w:fldCharType="begin"/>
        </w:r>
        <w:r>
          <w:rPr>
            <w:webHidden/>
          </w:rPr>
          <w:instrText xml:space="preserve"> PAGEREF _Toc471122938 \h </w:instrText>
        </w:r>
        <w:r>
          <w:rPr>
            <w:webHidden/>
          </w:rPr>
        </w:r>
        <w:r>
          <w:rPr>
            <w:webHidden/>
          </w:rPr>
          <w:fldChar w:fldCharType="separate"/>
        </w:r>
        <w:r>
          <w:rPr>
            <w:webHidden/>
          </w:rPr>
          <w:t>20</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39" w:history="1">
        <w:r>
          <w:rPr>
            <w:rStyle w:val="Hyperlink"/>
          </w:rPr>
          <w:t>5.1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_Toc471122939 \h </w:instrText>
        </w:r>
        <w:r>
          <w:rPr>
            <w:webHidden/>
          </w:rPr>
        </w:r>
        <w:r>
          <w:rPr>
            <w:webHidden/>
          </w:rPr>
          <w:fldChar w:fldCharType="separate"/>
        </w:r>
        <w:r>
          <w:rPr>
            <w:webHidden/>
          </w:rPr>
          <w:t>20</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40" w:history="1">
        <w:r>
          <w:rPr>
            <w:rStyle w:val="Hyperlink"/>
          </w:rPr>
          <w:t>5.2</w:t>
        </w:r>
        <w:r>
          <w:rPr>
            <w:rFonts w:asciiTheme="minorHAnsi" w:eastAsiaTheme="minorEastAsia" w:hAnsiTheme="minorHAnsi" w:cstheme="minorBidi"/>
            <w:sz w:val="22"/>
            <w:szCs w:val="22"/>
          </w:rPr>
          <w:tab/>
        </w:r>
        <w:r>
          <w:rPr>
            <w:rStyle w:val="Hyperlink"/>
          </w:rPr>
          <w:t>Building a Synthetic Patient</w:t>
        </w:r>
        <w:r>
          <w:rPr>
            <w:webHidden/>
          </w:rPr>
          <w:tab/>
        </w:r>
        <w:r>
          <w:rPr>
            <w:webHidden/>
          </w:rPr>
          <w:fldChar w:fldCharType="begin"/>
        </w:r>
        <w:r>
          <w:rPr>
            <w:webHidden/>
          </w:rPr>
          <w:instrText xml:space="preserve"> PAGEREF _Toc471122940 \h </w:instrText>
        </w:r>
        <w:r>
          <w:rPr>
            <w:webHidden/>
          </w:rPr>
        </w:r>
        <w:r>
          <w:rPr>
            <w:webHidden/>
          </w:rPr>
          <w:fldChar w:fldCharType="separate"/>
        </w:r>
        <w:r>
          <w:rPr>
            <w:webHidden/>
          </w:rPr>
          <w:t>21</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41" w:history="1">
        <w:r>
          <w:rPr>
            <w:rStyle w:val="Hyperlink"/>
          </w:rPr>
          <w:t>5.3</w:t>
        </w:r>
        <w:r>
          <w:rPr>
            <w:rFonts w:asciiTheme="minorHAnsi" w:eastAsiaTheme="minorEastAsia" w:hAnsiTheme="minorHAnsi" w:cstheme="minorBidi"/>
            <w:sz w:val="22"/>
            <w:szCs w:val="22"/>
          </w:rPr>
          <w:tab/>
        </w:r>
        <w:r>
          <w:rPr>
            <w:rStyle w:val="Hyperlink"/>
          </w:rPr>
          <w:t>Building the Patient History</w:t>
        </w:r>
        <w:r>
          <w:rPr>
            <w:webHidden/>
          </w:rPr>
          <w:tab/>
        </w:r>
        <w:r>
          <w:rPr>
            <w:webHidden/>
          </w:rPr>
          <w:fldChar w:fldCharType="begin"/>
        </w:r>
        <w:r>
          <w:rPr>
            <w:webHidden/>
          </w:rPr>
          <w:instrText xml:space="preserve"> PAGEREF _Toc471122941 \h </w:instrText>
        </w:r>
        <w:r>
          <w:rPr>
            <w:webHidden/>
          </w:rPr>
        </w:r>
        <w:r>
          <w:rPr>
            <w:webHidden/>
          </w:rPr>
          <w:fldChar w:fldCharType="separate"/>
        </w:r>
        <w:r>
          <w:rPr>
            <w:webHidden/>
          </w:rPr>
          <w:t>22</w:t>
        </w:r>
        <w:r>
          <w:rPr>
            <w:webHidden/>
          </w:rPr>
          <w:fldChar w:fldCharType="end"/>
        </w:r>
      </w:hyperlink>
    </w:p>
    <w:p w:rsidR="00B90880" w:rsidRDefault="005F1C1C">
      <w:pPr>
        <w:pStyle w:val="TOC3"/>
        <w:rPr>
          <w:rFonts w:asciiTheme="minorHAnsi" w:eastAsiaTheme="minorEastAsia" w:hAnsiTheme="minorHAnsi" w:cstheme="minorBidi"/>
          <w:noProof/>
          <w:sz w:val="22"/>
          <w:szCs w:val="22"/>
        </w:rPr>
      </w:pPr>
      <w:hyperlink w:anchor="_Toc471122942" w:history="1">
        <w:r>
          <w:rPr>
            <w:rStyle w:val="Hyperlink"/>
            <w:noProof/>
          </w:rPr>
          <w:t>5.3.1</w:t>
        </w:r>
        <w:r>
          <w:rPr>
            <w:rFonts w:asciiTheme="minorHAnsi" w:eastAsiaTheme="minorEastAsia" w:hAnsiTheme="minorHAnsi" w:cstheme="minorBidi"/>
            <w:noProof/>
            <w:sz w:val="22"/>
            <w:szCs w:val="22"/>
          </w:rPr>
          <w:tab/>
        </w:r>
        <w:r>
          <w:rPr>
            <w:rStyle w:val="Hyperlink"/>
            <w:noProof/>
          </w:rPr>
          <w:t>Patient History Items that Fulfill Past Items</w:t>
        </w:r>
        <w:r>
          <w:rPr>
            <w:noProof/>
            <w:webHidden/>
          </w:rPr>
          <w:tab/>
        </w:r>
        <w:r>
          <w:rPr>
            <w:noProof/>
            <w:webHidden/>
          </w:rPr>
          <w:fldChar w:fldCharType="begin"/>
        </w:r>
        <w:r>
          <w:rPr>
            <w:noProof/>
            <w:webHidden/>
          </w:rPr>
          <w:instrText xml:space="preserve"> PAGEREF _Toc471122942 \h </w:instrText>
        </w:r>
        <w:r>
          <w:rPr>
            <w:noProof/>
            <w:webHidden/>
          </w:rPr>
        </w:r>
        <w:r>
          <w:rPr>
            <w:noProof/>
            <w:webHidden/>
          </w:rPr>
          <w:fldChar w:fldCharType="separate"/>
        </w:r>
        <w:r>
          <w:rPr>
            <w:noProof/>
            <w:webHidden/>
          </w:rPr>
          <w:t>24</w:t>
        </w:r>
        <w:r>
          <w:rPr>
            <w:noProof/>
            <w:webHidden/>
          </w:rPr>
          <w:fldChar w:fldCharType="end"/>
        </w:r>
      </w:hyperlink>
    </w:p>
    <w:p w:rsidR="00B90880" w:rsidRDefault="005F1C1C">
      <w:pPr>
        <w:pStyle w:val="TOC3"/>
        <w:rPr>
          <w:rFonts w:asciiTheme="minorHAnsi" w:eastAsiaTheme="minorEastAsia" w:hAnsiTheme="minorHAnsi" w:cstheme="minorBidi"/>
          <w:noProof/>
          <w:sz w:val="22"/>
          <w:szCs w:val="22"/>
        </w:rPr>
      </w:pPr>
      <w:hyperlink w:anchor="_Toc471122943" w:history="1">
        <w:r>
          <w:rPr>
            <w:rStyle w:val="Hyperlink"/>
            <w:noProof/>
          </w:rPr>
          <w:t>5.3.2</w:t>
        </w:r>
        <w:r>
          <w:rPr>
            <w:rFonts w:asciiTheme="minorHAnsi" w:eastAsiaTheme="minorEastAsia" w:hAnsiTheme="minorHAnsi" w:cstheme="minorBidi"/>
            <w:noProof/>
            <w:sz w:val="22"/>
            <w:szCs w:val="22"/>
          </w:rPr>
          <w:tab/>
        </w:r>
        <w:r>
          <w:rPr>
            <w:rStyle w:val="Hyperlink"/>
            <w:noProof/>
          </w:rPr>
          <w:t>Representing a Cumulative Medication Duration</w:t>
        </w:r>
        <w:r>
          <w:rPr>
            <w:noProof/>
            <w:webHidden/>
          </w:rPr>
          <w:tab/>
        </w:r>
        <w:r>
          <w:rPr>
            <w:noProof/>
            <w:webHidden/>
          </w:rPr>
          <w:fldChar w:fldCharType="begin"/>
        </w:r>
        <w:r>
          <w:rPr>
            <w:noProof/>
            <w:webHidden/>
          </w:rPr>
          <w:instrText xml:space="preserve"> PAGEREF _Toc471122943 \h </w:instrText>
        </w:r>
        <w:r>
          <w:rPr>
            <w:noProof/>
            <w:webHidden/>
          </w:rPr>
        </w:r>
        <w:r>
          <w:rPr>
            <w:noProof/>
            <w:webHidden/>
          </w:rPr>
          <w:fldChar w:fldCharType="separate"/>
        </w:r>
        <w:r>
          <w:rPr>
            <w:noProof/>
            <w:webHidden/>
          </w:rPr>
          <w:t>24</w:t>
        </w:r>
        <w:r>
          <w:rPr>
            <w:noProof/>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44" w:history="1">
        <w:r>
          <w:rPr>
            <w:rStyle w:val="Hyperlink"/>
          </w:rPr>
          <w:t>5.4</w:t>
        </w:r>
        <w:r>
          <w:rPr>
            <w:rFonts w:asciiTheme="minorHAnsi" w:eastAsiaTheme="minorEastAsia" w:hAnsiTheme="minorHAnsi" w:cstheme="minorBidi"/>
            <w:sz w:val="22"/>
            <w:szCs w:val="22"/>
          </w:rPr>
          <w:tab/>
        </w:r>
        <w:r>
          <w:rPr>
            <w:rStyle w:val="Hyperlink"/>
          </w:rPr>
          <w:t>Incremental Calculation</w:t>
        </w:r>
        <w:r>
          <w:rPr>
            <w:webHidden/>
          </w:rPr>
          <w:tab/>
        </w:r>
        <w:r>
          <w:rPr>
            <w:webHidden/>
          </w:rPr>
          <w:fldChar w:fldCharType="begin"/>
        </w:r>
        <w:r>
          <w:rPr>
            <w:webHidden/>
          </w:rPr>
          <w:instrText xml:space="preserve"> PAGEREF _Toc471122944 \h </w:instrText>
        </w:r>
        <w:r>
          <w:rPr>
            <w:webHidden/>
          </w:rPr>
        </w:r>
        <w:r>
          <w:rPr>
            <w:webHidden/>
          </w:rPr>
          <w:fldChar w:fldCharType="separate"/>
        </w:r>
        <w:r>
          <w:rPr>
            <w:webHidden/>
          </w:rPr>
          <w:t>25</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45" w:history="1">
        <w:r>
          <w:rPr>
            <w:rStyle w:val="Hyperlink"/>
          </w:rPr>
          <w:t>5.5</w:t>
        </w:r>
        <w:r>
          <w:rPr>
            <w:rFonts w:asciiTheme="minorHAnsi" w:eastAsiaTheme="minorEastAsia" w:hAnsiTheme="minorHAnsi" w:cstheme="minorBidi"/>
            <w:sz w:val="22"/>
            <w:szCs w:val="22"/>
          </w:rPr>
          <w:tab/>
        </w:r>
        <w:r>
          <w:rPr>
            <w:rStyle w:val="Hyperlink"/>
          </w:rPr>
          <w:t>Outdated Code Sets</w:t>
        </w:r>
        <w:r>
          <w:rPr>
            <w:webHidden/>
          </w:rPr>
          <w:tab/>
        </w:r>
        <w:r>
          <w:rPr>
            <w:webHidden/>
          </w:rPr>
          <w:fldChar w:fldCharType="begin"/>
        </w:r>
        <w:r>
          <w:rPr>
            <w:webHidden/>
          </w:rPr>
          <w:instrText xml:space="preserve"> PAGEREF _Toc471122945 \h </w:instrText>
        </w:r>
        <w:r>
          <w:rPr>
            <w:webHidden/>
          </w:rPr>
        </w:r>
        <w:r>
          <w:rPr>
            <w:webHidden/>
          </w:rPr>
          <w:fldChar w:fldCharType="separate"/>
        </w:r>
        <w:r>
          <w:rPr>
            <w:webHidden/>
          </w:rPr>
          <w:t>26</w:t>
        </w:r>
        <w:r>
          <w:rPr>
            <w:webHidden/>
          </w:rPr>
          <w:fldChar w:fldCharType="end"/>
        </w:r>
      </w:hyperlink>
    </w:p>
    <w:p w:rsidR="00B90880" w:rsidRDefault="005F1C1C">
      <w:pPr>
        <w:pStyle w:val="TOC1"/>
        <w:rPr>
          <w:rFonts w:asciiTheme="minorHAnsi" w:eastAsiaTheme="minorEastAsia" w:hAnsiTheme="minorHAnsi" w:cstheme="minorBidi"/>
          <w:b w:val="0"/>
          <w:sz w:val="22"/>
          <w:szCs w:val="22"/>
        </w:rPr>
      </w:pPr>
      <w:hyperlink w:anchor="_Toc471122946" w:history="1">
        <w:r>
          <w:rPr>
            <w:rStyle w:val="Hyperlink"/>
          </w:rPr>
          <w:t>6.</w:t>
        </w:r>
        <w:r>
          <w:rPr>
            <w:rFonts w:asciiTheme="minorHAnsi" w:eastAsiaTheme="minorEastAsia" w:hAnsiTheme="minorHAnsi" w:cstheme="minorBidi"/>
            <w:b w:val="0"/>
            <w:sz w:val="22"/>
            <w:szCs w:val="22"/>
          </w:rPr>
          <w:tab/>
        </w:r>
        <w:r>
          <w:rPr>
            <w:rStyle w:val="Hyperlink"/>
          </w:rPr>
          <w:t>Measure History</w:t>
        </w:r>
        <w:r>
          <w:rPr>
            <w:webHidden/>
          </w:rPr>
          <w:tab/>
        </w:r>
        <w:r>
          <w:rPr>
            <w:webHidden/>
          </w:rPr>
          <w:fldChar w:fldCharType="begin"/>
        </w:r>
        <w:r>
          <w:rPr>
            <w:webHidden/>
          </w:rPr>
          <w:instrText xml:space="preserve"> PAGEREF _Toc471122946 \h </w:instrText>
        </w:r>
        <w:r>
          <w:rPr>
            <w:webHidden/>
          </w:rPr>
        </w:r>
        <w:r>
          <w:rPr>
            <w:webHidden/>
          </w:rPr>
          <w:fldChar w:fldCharType="separate"/>
        </w:r>
        <w:r>
          <w:rPr>
            <w:webHidden/>
          </w:rPr>
          <w:t>27</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47" w:history="1">
        <w:r>
          <w:rPr>
            <w:rStyle w:val="Hyperlink"/>
          </w:rPr>
          <w:t>6.1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_Toc471122947 \h </w:instrText>
        </w:r>
        <w:r>
          <w:rPr>
            <w:webHidden/>
          </w:rPr>
        </w:r>
        <w:r>
          <w:rPr>
            <w:webHidden/>
          </w:rPr>
          <w:fldChar w:fldCharType="separate"/>
        </w:r>
        <w:r>
          <w:rPr>
            <w:webHidden/>
          </w:rPr>
          <w:t>27</w:t>
        </w:r>
        <w:r>
          <w:rPr>
            <w:webHidden/>
          </w:rPr>
          <w:fldChar w:fldCharType="end"/>
        </w:r>
      </w:hyperlink>
    </w:p>
    <w:p w:rsidR="00B90880" w:rsidRDefault="005F1C1C">
      <w:pPr>
        <w:pStyle w:val="TOC3"/>
        <w:rPr>
          <w:rFonts w:asciiTheme="minorHAnsi" w:eastAsiaTheme="minorEastAsia" w:hAnsiTheme="minorHAnsi" w:cstheme="minorBidi"/>
          <w:noProof/>
          <w:sz w:val="22"/>
          <w:szCs w:val="22"/>
        </w:rPr>
      </w:pPr>
      <w:hyperlink w:anchor="_Toc471122948" w:history="1">
        <w:r>
          <w:rPr>
            <w:rStyle w:val="Hyperlink"/>
            <w:noProof/>
          </w:rPr>
          <w:t>6.1.1</w:t>
        </w:r>
        <w:r>
          <w:rPr>
            <w:rFonts w:asciiTheme="minorHAnsi" w:eastAsiaTheme="minorEastAsia" w:hAnsiTheme="minorHAnsi" w:cstheme="minorBidi"/>
            <w:noProof/>
            <w:sz w:val="22"/>
            <w:szCs w:val="22"/>
          </w:rPr>
          <w:tab/>
        </w:r>
        <w:r>
          <w:rPr>
            <w:rStyle w:val="Hyperlink"/>
            <w:noProof/>
          </w:rPr>
          <w:t>Viewing Changes to the Logic of the Measure</w:t>
        </w:r>
        <w:r>
          <w:rPr>
            <w:noProof/>
            <w:webHidden/>
          </w:rPr>
          <w:tab/>
        </w:r>
        <w:r>
          <w:rPr>
            <w:noProof/>
            <w:webHidden/>
          </w:rPr>
          <w:fldChar w:fldCharType="begin"/>
        </w:r>
        <w:r>
          <w:rPr>
            <w:noProof/>
            <w:webHidden/>
          </w:rPr>
          <w:instrText xml:space="preserve"> PAGEREF _Toc471122948 \h </w:instrText>
        </w:r>
        <w:r>
          <w:rPr>
            <w:noProof/>
            <w:webHidden/>
          </w:rPr>
        </w:r>
        <w:r>
          <w:rPr>
            <w:noProof/>
            <w:webHidden/>
          </w:rPr>
          <w:fldChar w:fldCharType="separate"/>
        </w:r>
        <w:r>
          <w:rPr>
            <w:noProof/>
            <w:webHidden/>
          </w:rPr>
          <w:t>28</w:t>
        </w:r>
        <w:r>
          <w:rPr>
            <w:noProof/>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49" w:history="1">
        <w:r>
          <w:rPr>
            <w:rStyle w:val="Hyperlink"/>
          </w:rPr>
          <w:t>6.2</w:t>
        </w:r>
        <w:r>
          <w:rPr>
            <w:rFonts w:asciiTheme="minorHAnsi" w:eastAsiaTheme="minorEastAsia" w:hAnsiTheme="minorHAnsi" w:cstheme="minorBidi"/>
            <w:sz w:val="22"/>
            <w:szCs w:val="22"/>
          </w:rPr>
          <w:tab/>
        </w:r>
        <w:r>
          <w:rPr>
            <w:rStyle w:val="Hyperlink"/>
          </w:rPr>
          <w:t>Patient Compare View</w:t>
        </w:r>
        <w:r>
          <w:rPr>
            <w:webHidden/>
          </w:rPr>
          <w:tab/>
        </w:r>
        <w:r>
          <w:rPr>
            <w:webHidden/>
          </w:rPr>
          <w:fldChar w:fldCharType="begin"/>
        </w:r>
        <w:r>
          <w:rPr>
            <w:webHidden/>
          </w:rPr>
          <w:instrText xml:space="preserve"> PAGEREF _Toc471122949 \h </w:instrText>
        </w:r>
        <w:r>
          <w:rPr>
            <w:webHidden/>
          </w:rPr>
        </w:r>
        <w:r>
          <w:rPr>
            <w:webHidden/>
          </w:rPr>
          <w:fldChar w:fldCharType="separate"/>
        </w:r>
        <w:r>
          <w:rPr>
            <w:webHidden/>
          </w:rPr>
          <w:t>28</w:t>
        </w:r>
        <w:r>
          <w:rPr>
            <w:webHidden/>
          </w:rPr>
          <w:fldChar w:fldCharType="end"/>
        </w:r>
      </w:hyperlink>
    </w:p>
    <w:p w:rsidR="00B90880" w:rsidRDefault="005F1C1C">
      <w:pPr>
        <w:pStyle w:val="TOC1"/>
        <w:rPr>
          <w:rFonts w:asciiTheme="minorHAnsi" w:eastAsiaTheme="minorEastAsia" w:hAnsiTheme="minorHAnsi" w:cstheme="minorBidi"/>
          <w:b w:val="0"/>
          <w:sz w:val="22"/>
          <w:szCs w:val="22"/>
        </w:rPr>
      </w:pPr>
      <w:hyperlink w:anchor="_Toc471122950" w:history="1">
        <w:r>
          <w:rPr>
            <w:rStyle w:val="Hyperlink"/>
          </w:rPr>
          <w:t>7.</w:t>
        </w:r>
        <w:r>
          <w:rPr>
            <w:rFonts w:asciiTheme="minorHAnsi" w:eastAsiaTheme="minorEastAsia" w:hAnsiTheme="minorHAnsi" w:cstheme="minorBidi"/>
            <w:b w:val="0"/>
            <w:sz w:val="22"/>
            <w:szCs w:val="22"/>
          </w:rPr>
          <w:tab/>
        </w:r>
        <w:r>
          <w:rPr>
            <w:rStyle w:val="Hyperlink"/>
          </w:rPr>
          <w:t>Patient Dashboard</w:t>
        </w:r>
        <w:r>
          <w:rPr>
            <w:webHidden/>
          </w:rPr>
          <w:tab/>
        </w:r>
        <w:r>
          <w:rPr>
            <w:webHidden/>
          </w:rPr>
          <w:fldChar w:fldCharType="begin"/>
        </w:r>
        <w:r>
          <w:rPr>
            <w:webHidden/>
          </w:rPr>
          <w:instrText xml:space="preserve"> PAGEREF _Toc471122950 \h </w:instrText>
        </w:r>
        <w:r>
          <w:rPr>
            <w:webHidden/>
          </w:rPr>
        </w:r>
        <w:r>
          <w:rPr>
            <w:webHidden/>
          </w:rPr>
          <w:fldChar w:fldCharType="separate"/>
        </w:r>
        <w:r>
          <w:rPr>
            <w:webHidden/>
          </w:rPr>
          <w:t>30</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51" w:history="1">
        <w:r>
          <w:rPr>
            <w:rStyle w:val="Hyperlink"/>
          </w:rPr>
          <w:t>7.1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_Toc471122951 \h </w:instrText>
        </w:r>
        <w:r>
          <w:rPr>
            <w:webHidden/>
          </w:rPr>
        </w:r>
        <w:r>
          <w:rPr>
            <w:webHidden/>
          </w:rPr>
          <w:fldChar w:fldCharType="separate"/>
        </w:r>
        <w:r>
          <w:rPr>
            <w:webHidden/>
          </w:rPr>
          <w:t>30</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52" w:history="1">
        <w:r>
          <w:rPr>
            <w:rStyle w:val="Hyperlink"/>
          </w:rPr>
          <w:t>7.2</w:t>
        </w:r>
        <w:r>
          <w:rPr>
            <w:rFonts w:asciiTheme="minorHAnsi" w:eastAsiaTheme="minorEastAsia" w:hAnsiTheme="minorHAnsi" w:cstheme="minorBidi"/>
            <w:sz w:val="22"/>
            <w:szCs w:val="22"/>
          </w:rPr>
          <w:tab/>
        </w:r>
        <w:r>
          <w:rPr>
            <w:rStyle w:val="Hyperlink"/>
          </w:rPr>
          <w:t>Adding and Editing Patients</w:t>
        </w:r>
        <w:r>
          <w:rPr>
            <w:webHidden/>
          </w:rPr>
          <w:tab/>
        </w:r>
        <w:r>
          <w:rPr>
            <w:webHidden/>
          </w:rPr>
          <w:fldChar w:fldCharType="begin"/>
        </w:r>
        <w:r>
          <w:rPr>
            <w:webHidden/>
          </w:rPr>
          <w:instrText xml:space="preserve"> PAGEREF _Toc471122952 \h </w:instrText>
        </w:r>
        <w:r>
          <w:rPr>
            <w:webHidden/>
          </w:rPr>
        </w:r>
        <w:r>
          <w:rPr>
            <w:webHidden/>
          </w:rPr>
          <w:fldChar w:fldCharType="separate"/>
        </w:r>
        <w:r>
          <w:rPr>
            <w:webHidden/>
          </w:rPr>
          <w:t>32</w:t>
        </w:r>
        <w:r>
          <w:rPr>
            <w:webHidden/>
          </w:rPr>
          <w:fldChar w:fldCharType="end"/>
        </w:r>
      </w:hyperlink>
    </w:p>
    <w:p w:rsidR="00B90880" w:rsidRDefault="005F1C1C">
      <w:pPr>
        <w:pStyle w:val="TOC1"/>
        <w:rPr>
          <w:rFonts w:asciiTheme="minorHAnsi" w:eastAsiaTheme="minorEastAsia" w:hAnsiTheme="minorHAnsi" w:cstheme="minorBidi"/>
          <w:b w:val="0"/>
          <w:sz w:val="22"/>
          <w:szCs w:val="22"/>
        </w:rPr>
      </w:pPr>
      <w:hyperlink w:anchor="_Toc471122953" w:history="1">
        <w:r>
          <w:rPr>
            <w:rStyle w:val="Hyperlink"/>
          </w:rPr>
          <w:t>8.</w:t>
        </w:r>
        <w:r>
          <w:rPr>
            <w:rFonts w:asciiTheme="minorHAnsi" w:eastAsiaTheme="minorEastAsia" w:hAnsiTheme="minorHAnsi" w:cstheme="minorBidi"/>
            <w:b w:val="0"/>
            <w:sz w:val="22"/>
            <w:szCs w:val="22"/>
          </w:rPr>
          <w:tab/>
        </w:r>
        <w:r>
          <w:rPr>
            <w:rStyle w:val="Hyperlink"/>
          </w:rPr>
          <w:t>CQL Learning Tool</w:t>
        </w:r>
        <w:r>
          <w:rPr>
            <w:webHidden/>
          </w:rPr>
          <w:tab/>
        </w:r>
        <w:r>
          <w:rPr>
            <w:webHidden/>
          </w:rPr>
          <w:fldChar w:fldCharType="begin"/>
        </w:r>
        <w:r>
          <w:rPr>
            <w:webHidden/>
          </w:rPr>
          <w:instrText xml:space="preserve"> PAGEREF _Toc471122953 \h </w:instrText>
        </w:r>
        <w:r>
          <w:rPr>
            <w:webHidden/>
          </w:rPr>
        </w:r>
        <w:r>
          <w:rPr>
            <w:webHidden/>
          </w:rPr>
          <w:fldChar w:fldCharType="separate"/>
        </w:r>
        <w:r>
          <w:rPr>
            <w:webHidden/>
          </w:rPr>
          <w:t>34</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54" w:history="1">
        <w:r>
          <w:rPr>
            <w:rStyle w:val="Hyperlink"/>
          </w:rPr>
          <w:t>8.1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_Toc471122954 \h </w:instrText>
        </w:r>
        <w:r>
          <w:rPr>
            <w:webHidden/>
          </w:rPr>
        </w:r>
        <w:r>
          <w:rPr>
            <w:webHidden/>
          </w:rPr>
          <w:fldChar w:fldCharType="separate"/>
        </w:r>
        <w:r>
          <w:rPr>
            <w:webHidden/>
          </w:rPr>
          <w:t>34</w:t>
        </w:r>
        <w:r>
          <w:rPr>
            <w:webHidden/>
          </w:rPr>
          <w:fldChar w:fldCharType="end"/>
        </w:r>
      </w:hyperlink>
    </w:p>
    <w:p w:rsidR="00B90880" w:rsidRDefault="005F1C1C">
      <w:pPr>
        <w:pStyle w:val="TOC1"/>
        <w:rPr>
          <w:rFonts w:asciiTheme="minorHAnsi" w:eastAsiaTheme="minorEastAsia" w:hAnsiTheme="minorHAnsi" w:cstheme="minorBidi"/>
          <w:b w:val="0"/>
          <w:sz w:val="22"/>
          <w:szCs w:val="22"/>
        </w:rPr>
      </w:pPr>
      <w:hyperlink w:anchor="_Toc471122955" w:history="1">
        <w:r>
          <w:rPr>
            <w:rStyle w:val="Hyperlink"/>
          </w:rPr>
          <w:t>9.</w:t>
        </w:r>
        <w:r>
          <w:rPr>
            <w:rFonts w:asciiTheme="minorHAnsi" w:eastAsiaTheme="minorEastAsia" w:hAnsiTheme="minorHAnsi" w:cstheme="minorBidi"/>
            <w:b w:val="0"/>
            <w:sz w:val="22"/>
            <w:szCs w:val="22"/>
          </w:rPr>
          <w:tab/>
        </w:r>
        <w:r>
          <w:rPr>
            <w:rStyle w:val="Hyperlink"/>
          </w:rPr>
          <w:t>Importing Patients from the Patient Bank</w:t>
        </w:r>
        <w:r>
          <w:rPr>
            <w:webHidden/>
          </w:rPr>
          <w:tab/>
        </w:r>
        <w:r>
          <w:rPr>
            <w:webHidden/>
          </w:rPr>
          <w:fldChar w:fldCharType="begin"/>
        </w:r>
        <w:r>
          <w:rPr>
            <w:webHidden/>
          </w:rPr>
          <w:instrText xml:space="preserve"> PAGEREF _Toc471122955 \h </w:instrText>
        </w:r>
        <w:r>
          <w:rPr>
            <w:webHidden/>
          </w:rPr>
        </w:r>
        <w:r>
          <w:rPr>
            <w:webHidden/>
          </w:rPr>
          <w:fldChar w:fldCharType="separate"/>
        </w:r>
        <w:r>
          <w:rPr>
            <w:webHidden/>
          </w:rPr>
          <w:t>37</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56" w:history="1">
        <w:r>
          <w:rPr>
            <w:rStyle w:val="Hyperlink"/>
          </w:rPr>
          <w:t>9.1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_Toc471122956 \h </w:instrText>
        </w:r>
        <w:r>
          <w:rPr>
            <w:webHidden/>
          </w:rPr>
        </w:r>
        <w:r>
          <w:rPr>
            <w:webHidden/>
          </w:rPr>
          <w:fldChar w:fldCharType="separate"/>
        </w:r>
        <w:r>
          <w:rPr>
            <w:webHidden/>
          </w:rPr>
          <w:t>37</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57" w:history="1">
        <w:r>
          <w:rPr>
            <w:rStyle w:val="Hyperlink"/>
          </w:rPr>
          <w:t>9.2</w:t>
        </w:r>
        <w:r>
          <w:rPr>
            <w:rFonts w:asciiTheme="minorHAnsi" w:eastAsiaTheme="minorEastAsia" w:hAnsiTheme="minorHAnsi" w:cstheme="minorBidi"/>
            <w:sz w:val="22"/>
            <w:szCs w:val="22"/>
          </w:rPr>
          <w:tab/>
        </w:r>
        <w:r>
          <w:rPr>
            <w:rStyle w:val="Hyperlink"/>
          </w:rPr>
          <w:t>Filtering Patient Results</w:t>
        </w:r>
        <w:r>
          <w:rPr>
            <w:webHidden/>
          </w:rPr>
          <w:tab/>
        </w:r>
        <w:r>
          <w:rPr>
            <w:webHidden/>
          </w:rPr>
          <w:fldChar w:fldCharType="begin"/>
        </w:r>
        <w:r>
          <w:rPr>
            <w:webHidden/>
          </w:rPr>
          <w:instrText xml:space="preserve"> PAGEREF _Toc471122957 \h </w:instrText>
        </w:r>
        <w:r>
          <w:rPr>
            <w:webHidden/>
          </w:rPr>
        </w:r>
        <w:r>
          <w:rPr>
            <w:webHidden/>
          </w:rPr>
          <w:fldChar w:fldCharType="separate"/>
        </w:r>
        <w:r>
          <w:rPr>
            <w:webHidden/>
          </w:rPr>
          <w:t>39</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58" w:history="1">
        <w:r>
          <w:rPr>
            <w:rStyle w:val="Hyperlink"/>
          </w:rPr>
          <w:t>9.3</w:t>
        </w:r>
        <w:r>
          <w:rPr>
            <w:rFonts w:asciiTheme="minorHAnsi" w:eastAsiaTheme="minorEastAsia" w:hAnsiTheme="minorHAnsi" w:cstheme="minorBidi"/>
            <w:sz w:val="22"/>
            <w:szCs w:val="22"/>
          </w:rPr>
          <w:tab/>
        </w:r>
        <w:r>
          <w:rPr>
            <w:rStyle w:val="Hyperlink"/>
          </w:rPr>
          <w:t>Using Test Patients</w:t>
        </w:r>
        <w:r>
          <w:rPr>
            <w:webHidden/>
          </w:rPr>
          <w:tab/>
        </w:r>
        <w:r>
          <w:rPr>
            <w:webHidden/>
          </w:rPr>
          <w:fldChar w:fldCharType="begin"/>
        </w:r>
        <w:r>
          <w:rPr>
            <w:webHidden/>
          </w:rPr>
          <w:instrText xml:space="preserve"> PAGEREF _Toc471122958 \h </w:instrText>
        </w:r>
        <w:r>
          <w:rPr>
            <w:webHidden/>
          </w:rPr>
        </w:r>
        <w:r>
          <w:rPr>
            <w:webHidden/>
          </w:rPr>
          <w:fldChar w:fldCharType="separate"/>
        </w:r>
        <w:r>
          <w:rPr>
            <w:webHidden/>
          </w:rPr>
          <w:t>39</w:t>
        </w:r>
        <w:r>
          <w:rPr>
            <w:webHidden/>
          </w:rPr>
          <w:fldChar w:fldCharType="end"/>
        </w:r>
      </w:hyperlink>
    </w:p>
    <w:p w:rsidR="00B90880" w:rsidRDefault="005F1C1C">
      <w:pPr>
        <w:pStyle w:val="TOC1"/>
        <w:rPr>
          <w:rFonts w:asciiTheme="minorHAnsi" w:eastAsiaTheme="minorEastAsia" w:hAnsiTheme="minorHAnsi" w:cstheme="minorBidi"/>
          <w:b w:val="0"/>
          <w:sz w:val="22"/>
          <w:szCs w:val="22"/>
        </w:rPr>
      </w:pPr>
      <w:hyperlink w:anchor="_Toc471122959" w:history="1">
        <w:r>
          <w:rPr>
            <w:rStyle w:val="Hyperlink"/>
          </w:rPr>
          <w:t>10.</w:t>
        </w:r>
        <w:r>
          <w:rPr>
            <w:rFonts w:asciiTheme="minorHAnsi" w:eastAsiaTheme="minorEastAsia" w:hAnsiTheme="minorHAnsi" w:cstheme="minorBidi"/>
            <w:b w:val="0"/>
            <w:sz w:val="22"/>
            <w:szCs w:val="22"/>
          </w:rPr>
          <w:tab/>
        </w:r>
        <w:r>
          <w:rPr>
            <w:rStyle w:val="Hyperlink"/>
          </w:rPr>
          <w:t>Additional Tools</w:t>
        </w:r>
        <w:r>
          <w:rPr>
            <w:webHidden/>
          </w:rPr>
          <w:tab/>
        </w:r>
        <w:r>
          <w:rPr>
            <w:webHidden/>
          </w:rPr>
          <w:fldChar w:fldCharType="begin"/>
        </w:r>
        <w:r>
          <w:rPr>
            <w:webHidden/>
          </w:rPr>
          <w:instrText xml:space="preserve"> PAGEREF _Toc471122959 \h </w:instrText>
        </w:r>
        <w:r>
          <w:rPr>
            <w:webHidden/>
          </w:rPr>
        </w:r>
        <w:r>
          <w:rPr>
            <w:webHidden/>
          </w:rPr>
          <w:fldChar w:fldCharType="separate"/>
        </w:r>
        <w:r>
          <w:rPr>
            <w:webHidden/>
          </w:rPr>
          <w:t>42</w:t>
        </w:r>
        <w:r>
          <w:rPr>
            <w:webHidden/>
          </w:rPr>
          <w:fldChar w:fldCharType="end"/>
        </w:r>
      </w:hyperlink>
    </w:p>
    <w:p w:rsidR="00B90880" w:rsidRDefault="005F1C1C">
      <w:pPr>
        <w:pStyle w:val="TOC2"/>
        <w:rPr>
          <w:rFonts w:asciiTheme="minorHAnsi" w:eastAsiaTheme="minorEastAsia" w:hAnsiTheme="minorHAnsi" w:cstheme="minorBidi"/>
          <w:sz w:val="22"/>
          <w:szCs w:val="22"/>
        </w:rPr>
      </w:pPr>
      <w:hyperlink w:anchor="_Toc471122960" w:history="1">
        <w:r>
          <w:rPr>
            <w:rStyle w:val="Hyperlink"/>
          </w:rPr>
          <w:t>10.1</w:t>
        </w:r>
        <w:r>
          <w:rPr>
            <w:rFonts w:asciiTheme="minorHAnsi" w:eastAsiaTheme="minorEastAsia" w:hAnsiTheme="minorHAnsi" w:cstheme="minorBidi"/>
            <w:sz w:val="22"/>
            <w:szCs w:val="22"/>
          </w:rPr>
          <w:tab/>
        </w:r>
        <w:r>
          <w:rPr>
            <w:rStyle w:val="Hyperlink"/>
          </w:rPr>
          <w:t>Complexity and Change Dashboard</w:t>
        </w:r>
        <w:r>
          <w:rPr>
            <w:webHidden/>
          </w:rPr>
          <w:tab/>
        </w:r>
        <w:r>
          <w:rPr>
            <w:webHidden/>
          </w:rPr>
          <w:fldChar w:fldCharType="begin"/>
        </w:r>
        <w:r>
          <w:rPr>
            <w:webHidden/>
          </w:rPr>
          <w:instrText xml:space="preserve"> PAGEREF _Toc471122960 \h </w:instrText>
        </w:r>
        <w:r>
          <w:rPr>
            <w:webHidden/>
          </w:rPr>
        </w:r>
        <w:r>
          <w:rPr>
            <w:webHidden/>
          </w:rPr>
          <w:fldChar w:fldCharType="separate"/>
        </w:r>
        <w:r>
          <w:rPr>
            <w:webHidden/>
          </w:rPr>
          <w:t>42</w:t>
        </w:r>
        <w:r>
          <w:rPr>
            <w:webHidden/>
          </w:rPr>
          <w:fldChar w:fldCharType="end"/>
        </w:r>
      </w:hyperlink>
    </w:p>
    <w:p w:rsidR="00B90880" w:rsidRDefault="005F1C1C">
      <w:pPr>
        <w:pStyle w:val="TOC1"/>
        <w:rPr>
          <w:rFonts w:asciiTheme="minorHAnsi" w:eastAsiaTheme="minorEastAsia" w:hAnsiTheme="minorHAnsi" w:cstheme="minorBidi"/>
          <w:b w:val="0"/>
          <w:sz w:val="22"/>
          <w:szCs w:val="22"/>
        </w:rPr>
      </w:pPr>
      <w:hyperlink w:anchor="_Toc471122961" w:history="1">
        <w:r>
          <w:rPr>
            <w:rStyle w:val="Hyperlink"/>
          </w:rPr>
          <w:t>11.</w:t>
        </w:r>
        <w:r>
          <w:rPr>
            <w:rFonts w:asciiTheme="minorHAnsi" w:eastAsiaTheme="minorEastAsia" w:hAnsiTheme="minorHAnsi" w:cstheme="minorBidi"/>
            <w:b w:val="0"/>
            <w:sz w:val="22"/>
            <w:szCs w:val="22"/>
          </w:rPr>
          <w:tab/>
        </w:r>
        <w:r>
          <w:rPr>
            <w:rStyle w:val="Hyperlink"/>
          </w:rPr>
          <w:t>Feedback and Support</w:t>
        </w:r>
        <w:r>
          <w:rPr>
            <w:webHidden/>
          </w:rPr>
          <w:tab/>
        </w:r>
        <w:r>
          <w:rPr>
            <w:webHidden/>
          </w:rPr>
          <w:fldChar w:fldCharType="begin"/>
        </w:r>
        <w:r>
          <w:rPr>
            <w:webHidden/>
          </w:rPr>
          <w:instrText xml:space="preserve"> PAGEREF _Toc471122961 \h </w:instrText>
        </w:r>
        <w:r>
          <w:rPr>
            <w:webHidden/>
          </w:rPr>
        </w:r>
        <w:r>
          <w:rPr>
            <w:webHidden/>
          </w:rPr>
          <w:fldChar w:fldCharType="separate"/>
        </w:r>
        <w:r>
          <w:rPr>
            <w:webHidden/>
          </w:rPr>
          <w:t>45</w:t>
        </w:r>
        <w:r>
          <w:rPr>
            <w:webHidden/>
          </w:rPr>
          <w:fldChar w:fldCharType="end"/>
        </w:r>
      </w:hyperlink>
    </w:p>
    <w:p w:rsidR="00B90880" w:rsidRDefault="005F1C1C">
      <w:pPr>
        <w:pStyle w:val="TOC1"/>
        <w:rPr>
          <w:rFonts w:asciiTheme="minorHAnsi" w:eastAsiaTheme="minorEastAsia" w:hAnsiTheme="minorHAnsi" w:cstheme="minorBidi"/>
          <w:b w:val="0"/>
          <w:sz w:val="22"/>
          <w:szCs w:val="22"/>
        </w:rPr>
      </w:pPr>
      <w:hyperlink w:anchor="_Toc471122962" w:history="1">
        <w:r>
          <w:rPr>
            <w:rStyle w:val="Hyperlink"/>
          </w:rPr>
          <w:t>12.</w:t>
        </w:r>
        <w:r>
          <w:rPr>
            <w:rFonts w:asciiTheme="minorHAnsi" w:eastAsiaTheme="minorEastAsia" w:hAnsiTheme="minorHAnsi" w:cstheme="minorBidi"/>
            <w:b w:val="0"/>
            <w:sz w:val="22"/>
            <w:szCs w:val="22"/>
          </w:rPr>
          <w:tab/>
        </w:r>
        <w:r>
          <w:rPr>
            <w:rStyle w:val="Hyperlink"/>
          </w:rPr>
          <w:t>Frequently Asked Questions</w:t>
        </w:r>
        <w:r>
          <w:rPr>
            <w:webHidden/>
          </w:rPr>
          <w:tab/>
        </w:r>
        <w:r>
          <w:rPr>
            <w:webHidden/>
          </w:rPr>
          <w:fldChar w:fldCharType="begin"/>
        </w:r>
        <w:r>
          <w:rPr>
            <w:webHidden/>
          </w:rPr>
          <w:instrText xml:space="preserve"> PAGEREF _Toc471122962 \h </w:instrText>
        </w:r>
        <w:r>
          <w:rPr>
            <w:webHidden/>
          </w:rPr>
        </w:r>
        <w:r>
          <w:rPr>
            <w:webHidden/>
          </w:rPr>
          <w:fldChar w:fldCharType="separate"/>
        </w:r>
        <w:r>
          <w:rPr>
            <w:webHidden/>
          </w:rPr>
          <w:t>46</w:t>
        </w:r>
        <w:r>
          <w:rPr>
            <w:webHidden/>
          </w:rPr>
          <w:fldChar w:fldCharType="end"/>
        </w:r>
      </w:hyperlink>
    </w:p>
    <w:p w:rsidR="00B90880" w:rsidRDefault="005F1C1C">
      <w:pPr>
        <w:pStyle w:val="TOC1"/>
        <w:rPr>
          <w:rFonts w:asciiTheme="minorHAnsi" w:eastAsiaTheme="minorEastAsia" w:hAnsiTheme="minorHAnsi" w:cstheme="minorBidi"/>
          <w:b w:val="0"/>
          <w:sz w:val="22"/>
          <w:szCs w:val="22"/>
        </w:rPr>
      </w:pPr>
      <w:hyperlink w:anchor="_Toc471122963" w:history="1">
        <w:r>
          <w:rPr>
            <w:rStyle w:val="Hyperlink"/>
          </w:rPr>
          <w:t>Acronyms</w:t>
        </w:r>
        <w:r>
          <w:rPr>
            <w:webHidden/>
          </w:rPr>
          <w:tab/>
        </w:r>
        <w:r>
          <w:rPr>
            <w:webHidden/>
          </w:rPr>
          <w:fldChar w:fldCharType="begin"/>
        </w:r>
        <w:r>
          <w:rPr>
            <w:webHidden/>
          </w:rPr>
          <w:instrText xml:space="preserve"> PAGEREF _Toc471122963 \h </w:instrText>
        </w:r>
        <w:r>
          <w:rPr>
            <w:webHidden/>
          </w:rPr>
        </w:r>
        <w:r>
          <w:rPr>
            <w:webHidden/>
          </w:rPr>
          <w:fldChar w:fldCharType="separate"/>
        </w:r>
        <w:r>
          <w:rPr>
            <w:webHidden/>
          </w:rPr>
          <w:t>48</w:t>
        </w:r>
        <w:r>
          <w:rPr>
            <w:webHidden/>
          </w:rPr>
          <w:fldChar w:fldCharType="end"/>
        </w:r>
      </w:hyperlink>
    </w:p>
    <w:p w:rsidR="00B90880" w:rsidRDefault="005F1C1C">
      <w:pPr>
        <w:rPr>
          <w:noProof/>
        </w:rPr>
      </w:pPr>
      <w:r>
        <w:rPr>
          <w:noProof/>
        </w:rPr>
        <w:fldChar w:fldCharType="end"/>
      </w:r>
    </w:p>
    <w:p w:rsidR="00B90880" w:rsidRDefault="00B90880">
      <w:pPr>
        <w:rPr>
          <w:noProof/>
        </w:rPr>
      </w:pPr>
    </w:p>
    <w:p w:rsidR="00B90880" w:rsidRDefault="00B90880">
      <w:pPr>
        <w:sectPr w:rsidR="00B90880">
          <w:headerReference w:type="default" r:id="rId15"/>
          <w:footerReference w:type="default" r:id="rId16"/>
          <w:headerReference w:type="first" r:id="rId17"/>
          <w:footerReference w:type="first" r:id="rId18"/>
          <w:pgSz w:w="12240" w:h="15840" w:code="1"/>
          <w:pgMar w:top="1440" w:right="1440" w:bottom="1440" w:left="1440" w:header="504" w:footer="504" w:gutter="0"/>
          <w:pgNumType w:fmt="lowerRoman"/>
          <w:cols w:space="720"/>
          <w:titlePg/>
        </w:sectPr>
      </w:pPr>
    </w:p>
    <w:p w:rsidR="00B90880" w:rsidRDefault="005F1C1C">
      <w:pPr>
        <w:pStyle w:val="FrontMatterHeader"/>
        <w:spacing w:after="120"/>
      </w:pPr>
      <w:bookmarkStart w:id="5" w:name="_Toc497634056"/>
      <w:bookmarkStart w:id="6" w:name="_Toc498235584"/>
      <w:bookmarkStart w:id="7" w:name="_Toc498325024"/>
      <w:bookmarkStart w:id="8" w:name="_Toc499106663"/>
      <w:r>
        <w:lastRenderedPageBreak/>
        <w:t>List of Figures</w:t>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TOC \c "Figure" </w:instrText>
      </w:r>
      <w:r>
        <w:rPr>
          <w:noProof/>
        </w:rPr>
        <w:fldChar w:fldCharType="separate"/>
      </w:r>
      <w:r>
        <w:rPr>
          <w:noProof/>
        </w:rPr>
        <w:t>Figure 1. Bonnie Login Page</w:t>
      </w:r>
      <w:r>
        <w:rPr>
          <w:noProof/>
        </w:rPr>
        <w:tab/>
      </w:r>
      <w:r>
        <w:rPr>
          <w:noProof/>
        </w:rPr>
        <w:fldChar w:fldCharType="begin"/>
      </w:r>
      <w:r>
        <w:rPr>
          <w:noProof/>
        </w:rPr>
        <w:instrText xml:space="preserve"> PAGEREF _Toc471123053 \h </w:instrText>
      </w:r>
      <w:r>
        <w:rPr>
          <w:noProof/>
        </w:rPr>
      </w:r>
      <w:r>
        <w:rPr>
          <w:noProof/>
        </w:rPr>
        <w:fldChar w:fldCharType="separate"/>
      </w:r>
      <w:r>
        <w:rPr>
          <w:noProof/>
        </w:rPr>
        <w:t>3</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2</w:t>
      </w:r>
      <w:r>
        <w:rPr>
          <w:bCs/>
          <w:noProof/>
        </w:rPr>
        <w:t>.</w:t>
      </w:r>
      <w:r>
        <w:rPr>
          <w:noProof/>
        </w:rPr>
        <w:t xml:space="preserve"> Account Registration Page</w:t>
      </w:r>
      <w:r>
        <w:rPr>
          <w:noProof/>
        </w:rPr>
        <w:tab/>
      </w:r>
      <w:r>
        <w:rPr>
          <w:noProof/>
        </w:rPr>
        <w:fldChar w:fldCharType="begin"/>
      </w:r>
      <w:r>
        <w:rPr>
          <w:noProof/>
        </w:rPr>
        <w:instrText xml:space="preserve"> PAGEREF _Toc471123054 \h </w:instrText>
      </w:r>
      <w:r>
        <w:rPr>
          <w:noProof/>
        </w:rPr>
      </w:r>
      <w:r>
        <w:rPr>
          <w:noProof/>
        </w:rPr>
        <w:fldChar w:fldCharType="separate"/>
      </w:r>
      <w:r>
        <w:rPr>
          <w:noProof/>
        </w:rPr>
        <w:t>4</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3. Password Reset Page</w:t>
      </w:r>
      <w:r>
        <w:rPr>
          <w:noProof/>
        </w:rPr>
        <w:tab/>
      </w:r>
      <w:r>
        <w:rPr>
          <w:noProof/>
        </w:rPr>
        <w:fldChar w:fldCharType="begin"/>
      </w:r>
      <w:r>
        <w:rPr>
          <w:noProof/>
        </w:rPr>
        <w:instrText xml:space="preserve"> PAGEREF _Toc471123055 \h </w:instrText>
      </w:r>
      <w:r>
        <w:rPr>
          <w:noProof/>
        </w:rPr>
      </w:r>
      <w:r>
        <w:rPr>
          <w:noProof/>
        </w:rPr>
        <w:fldChar w:fldCharType="separate"/>
      </w:r>
      <w:r>
        <w:rPr>
          <w:noProof/>
        </w:rPr>
        <w:t>4</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4. Account Management Page</w:t>
      </w:r>
      <w:r>
        <w:rPr>
          <w:noProof/>
        </w:rPr>
        <w:tab/>
      </w:r>
      <w:r>
        <w:rPr>
          <w:noProof/>
        </w:rPr>
        <w:fldChar w:fldCharType="begin"/>
      </w:r>
      <w:r>
        <w:rPr>
          <w:noProof/>
        </w:rPr>
        <w:instrText xml:space="preserve"> PAGEREF _Toc471123056 \h </w:instrText>
      </w:r>
      <w:r>
        <w:rPr>
          <w:noProof/>
        </w:rPr>
      </w:r>
      <w:r>
        <w:rPr>
          <w:noProof/>
        </w:rPr>
        <w:fldChar w:fldCharType="separate"/>
      </w:r>
      <w:r>
        <w:rPr>
          <w:noProof/>
        </w:rPr>
        <w:t>5</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5. Measure Dashboard View</w:t>
      </w:r>
      <w:r>
        <w:rPr>
          <w:noProof/>
        </w:rPr>
        <w:tab/>
      </w:r>
      <w:r>
        <w:rPr>
          <w:noProof/>
        </w:rPr>
        <w:fldChar w:fldCharType="begin"/>
      </w:r>
      <w:r>
        <w:rPr>
          <w:noProof/>
        </w:rPr>
        <w:instrText xml:space="preserve"> PAGEREF _Toc471123057 \h </w:instrText>
      </w:r>
      <w:r>
        <w:rPr>
          <w:noProof/>
        </w:rPr>
      </w:r>
      <w:r>
        <w:rPr>
          <w:noProof/>
        </w:rPr>
        <w:fldChar w:fldCharType="separate"/>
      </w:r>
      <w:r>
        <w:rPr>
          <w:noProof/>
        </w:rPr>
        <w:t>6</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6. New Measure Dialog – MAT Package</w:t>
      </w:r>
      <w:r>
        <w:rPr>
          <w:noProof/>
        </w:rPr>
        <w:tab/>
      </w:r>
      <w:r>
        <w:rPr>
          <w:noProof/>
        </w:rPr>
        <w:fldChar w:fldCharType="begin"/>
      </w:r>
      <w:r>
        <w:rPr>
          <w:noProof/>
        </w:rPr>
        <w:instrText xml:space="preserve"> PAGEREF _Toc471123058 \h </w:instrText>
      </w:r>
      <w:r>
        <w:rPr>
          <w:noProof/>
        </w:rPr>
      </w:r>
      <w:r>
        <w:rPr>
          <w:noProof/>
        </w:rPr>
        <w:fldChar w:fldCharType="separate"/>
      </w:r>
      <w:r>
        <w:rPr>
          <w:noProof/>
        </w:rPr>
        <w:t>8</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7. New Measure Dialog – XML File</w:t>
      </w:r>
      <w:r>
        <w:rPr>
          <w:noProof/>
        </w:rPr>
        <w:tab/>
      </w:r>
      <w:r>
        <w:rPr>
          <w:noProof/>
        </w:rPr>
        <w:fldChar w:fldCharType="begin"/>
      </w:r>
      <w:r>
        <w:rPr>
          <w:noProof/>
        </w:rPr>
        <w:instrText xml:space="preserve"> PAGEREF _Toc471123059 \h </w:instrText>
      </w:r>
      <w:r>
        <w:rPr>
          <w:noProof/>
        </w:rPr>
      </w:r>
      <w:r>
        <w:rPr>
          <w:noProof/>
        </w:rPr>
        <w:fldChar w:fldCharType="separate"/>
      </w:r>
      <w:r>
        <w:rPr>
          <w:noProof/>
        </w:rPr>
        <w:t>9</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8. Finalize Measure Dialog</w:t>
      </w:r>
      <w:r>
        <w:rPr>
          <w:noProof/>
        </w:rPr>
        <w:tab/>
      </w:r>
      <w:r>
        <w:rPr>
          <w:noProof/>
        </w:rPr>
        <w:fldChar w:fldCharType="begin"/>
      </w:r>
      <w:r>
        <w:rPr>
          <w:noProof/>
        </w:rPr>
        <w:instrText xml:space="preserve"> PAGEREF _Toc471123060 \h </w:instrText>
      </w:r>
      <w:r>
        <w:rPr>
          <w:noProof/>
        </w:rPr>
      </w:r>
      <w:r>
        <w:rPr>
          <w:noProof/>
        </w:rPr>
        <w:fldChar w:fldCharType="separate"/>
      </w:r>
      <w:r>
        <w:rPr>
          <w:noProof/>
        </w:rPr>
        <w:t>9</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9. Updating Measure Dialog</w:t>
      </w:r>
      <w:r>
        <w:rPr>
          <w:noProof/>
        </w:rPr>
        <w:tab/>
      </w:r>
      <w:r>
        <w:rPr>
          <w:noProof/>
        </w:rPr>
        <w:fldChar w:fldCharType="begin"/>
      </w:r>
      <w:r>
        <w:rPr>
          <w:noProof/>
        </w:rPr>
        <w:instrText xml:space="preserve"> PAGEREF _Toc471123061 \h </w:instrText>
      </w:r>
      <w:r>
        <w:rPr>
          <w:noProof/>
        </w:rPr>
      </w:r>
      <w:r>
        <w:rPr>
          <w:noProof/>
        </w:rPr>
        <w:fldChar w:fldCharType="separate"/>
      </w:r>
      <w:r>
        <w:rPr>
          <w:noProof/>
        </w:rPr>
        <w:t>10</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10. Measure View</w:t>
      </w:r>
      <w:r>
        <w:rPr>
          <w:noProof/>
        </w:rPr>
        <w:tab/>
      </w:r>
      <w:r>
        <w:rPr>
          <w:noProof/>
        </w:rPr>
        <w:fldChar w:fldCharType="begin"/>
      </w:r>
      <w:r>
        <w:rPr>
          <w:noProof/>
        </w:rPr>
        <w:instrText xml:space="preserve"> PAGEREF _Toc471123062 \h </w:instrText>
      </w:r>
      <w:r>
        <w:rPr>
          <w:noProof/>
        </w:rPr>
      </w:r>
      <w:r>
        <w:rPr>
          <w:noProof/>
        </w:rPr>
        <w:fldChar w:fldCharType="separate"/>
      </w:r>
      <w:r>
        <w:rPr>
          <w:noProof/>
        </w:rPr>
        <w:t>13</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11. Measure Data Criteria and Supplemental Data Elements</w:t>
      </w:r>
      <w:r>
        <w:rPr>
          <w:noProof/>
        </w:rPr>
        <w:tab/>
      </w:r>
      <w:r>
        <w:rPr>
          <w:noProof/>
        </w:rPr>
        <w:fldChar w:fldCharType="begin"/>
      </w:r>
      <w:r>
        <w:rPr>
          <w:noProof/>
        </w:rPr>
        <w:instrText xml:space="preserve"> PAGEREF _Toc471123063 \h </w:instrText>
      </w:r>
      <w:r>
        <w:rPr>
          <w:noProof/>
        </w:rPr>
      </w:r>
      <w:r>
        <w:rPr>
          <w:noProof/>
        </w:rPr>
        <w:fldChar w:fldCharType="separate"/>
      </w:r>
      <w:r>
        <w:rPr>
          <w:noProof/>
        </w:rPr>
        <w:t>14</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12. Expanded Results View</w:t>
      </w:r>
      <w:r>
        <w:rPr>
          <w:noProof/>
        </w:rPr>
        <w:tab/>
      </w:r>
      <w:r>
        <w:rPr>
          <w:noProof/>
        </w:rPr>
        <w:fldChar w:fldCharType="begin"/>
      </w:r>
      <w:r>
        <w:rPr>
          <w:noProof/>
        </w:rPr>
        <w:instrText xml:space="preserve"> PAGEREF _Toc471123064 \h </w:instrText>
      </w:r>
      <w:r>
        <w:rPr>
          <w:noProof/>
        </w:rPr>
      </w:r>
      <w:r>
        <w:rPr>
          <w:noProof/>
        </w:rPr>
        <w:fldChar w:fldCharType="separate"/>
      </w:r>
      <w:r>
        <w:rPr>
          <w:noProof/>
        </w:rPr>
        <w:t>15</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13. Logic Calculation Highlight – Passing Results</w:t>
      </w:r>
      <w:r>
        <w:rPr>
          <w:noProof/>
        </w:rPr>
        <w:tab/>
      </w:r>
      <w:r>
        <w:rPr>
          <w:noProof/>
        </w:rPr>
        <w:fldChar w:fldCharType="begin"/>
      </w:r>
      <w:r>
        <w:rPr>
          <w:noProof/>
        </w:rPr>
        <w:instrText xml:space="preserve"> PAGEREF _Toc471123065 \h </w:instrText>
      </w:r>
      <w:r>
        <w:rPr>
          <w:noProof/>
        </w:rPr>
      </w:r>
      <w:r>
        <w:rPr>
          <w:noProof/>
        </w:rPr>
        <w:fldChar w:fldCharType="separate"/>
      </w:r>
      <w:r>
        <w:rPr>
          <w:noProof/>
        </w:rPr>
        <w:t>16</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14. Logic Calculation Highlight – Failing Results</w:t>
      </w:r>
      <w:r>
        <w:rPr>
          <w:noProof/>
        </w:rPr>
        <w:tab/>
      </w:r>
      <w:r>
        <w:rPr>
          <w:noProof/>
        </w:rPr>
        <w:fldChar w:fldCharType="begin"/>
      </w:r>
      <w:r>
        <w:rPr>
          <w:noProof/>
        </w:rPr>
        <w:instrText xml:space="preserve"> PAGEREF _Toc471123066 \h </w:instrText>
      </w:r>
      <w:r>
        <w:rPr>
          <w:noProof/>
        </w:rPr>
      </w:r>
      <w:r>
        <w:rPr>
          <w:noProof/>
        </w:rPr>
        <w:fldChar w:fldCharType="separate"/>
      </w:r>
      <w:r>
        <w:rPr>
          <w:noProof/>
        </w:rPr>
        <w:t>17</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15. Measure Upload Summary Popup</w:t>
      </w:r>
      <w:r>
        <w:rPr>
          <w:noProof/>
        </w:rPr>
        <w:tab/>
      </w:r>
      <w:r>
        <w:rPr>
          <w:noProof/>
        </w:rPr>
        <w:fldChar w:fldCharType="begin"/>
      </w:r>
      <w:r>
        <w:rPr>
          <w:noProof/>
        </w:rPr>
        <w:instrText xml:space="preserve"> PAGEREF _Toc471123067 \h </w:instrText>
      </w:r>
      <w:r>
        <w:rPr>
          <w:noProof/>
        </w:rPr>
      </w:r>
      <w:r>
        <w:rPr>
          <w:noProof/>
        </w:rPr>
        <w:fldChar w:fldCharType="separate"/>
      </w:r>
      <w:r>
        <w:rPr>
          <w:noProof/>
        </w:rPr>
        <w:t>18</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16. Patient Builder View</w:t>
      </w:r>
      <w:r>
        <w:rPr>
          <w:noProof/>
        </w:rPr>
        <w:tab/>
      </w:r>
      <w:r>
        <w:rPr>
          <w:noProof/>
        </w:rPr>
        <w:fldChar w:fldCharType="begin"/>
      </w:r>
      <w:r>
        <w:rPr>
          <w:noProof/>
        </w:rPr>
        <w:instrText xml:space="preserve"> PAGEREF _Toc471123068 \h </w:instrText>
      </w:r>
      <w:r>
        <w:rPr>
          <w:noProof/>
        </w:rPr>
      </w:r>
      <w:r>
        <w:rPr>
          <w:noProof/>
        </w:rPr>
        <w:fldChar w:fldCharType="separate"/>
      </w:r>
      <w:r>
        <w:rPr>
          <w:noProof/>
        </w:rPr>
        <w:t>20</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17. Continuous Variable Measures Expected Populations</w:t>
      </w:r>
      <w:r>
        <w:rPr>
          <w:noProof/>
        </w:rPr>
        <w:tab/>
      </w:r>
      <w:r>
        <w:rPr>
          <w:noProof/>
        </w:rPr>
        <w:fldChar w:fldCharType="begin"/>
      </w:r>
      <w:r>
        <w:rPr>
          <w:noProof/>
        </w:rPr>
        <w:instrText xml:space="preserve"> PAGEREF _Toc471123069 \h </w:instrText>
      </w:r>
      <w:r>
        <w:rPr>
          <w:noProof/>
        </w:rPr>
      </w:r>
      <w:r>
        <w:rPr>
          <w:noProof/>
        </w:rPr>
        <w:fldChar w:fldCharType="separate"/>
      </w:r>
      <w:r>
        <w:rPr>
          <w:noProof/>
        </w:rPr>
        <w:t>22</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18. Building Patient History, including Edit Clinical Element View</w:t>
      </w:r>
      <w:r>
        <w:rPr>
          <w:noProof/>
        </w:rPr>
        <w:tab/>
      </w:r>
      <w:r>
        <w:rPr>
          <w:noProof/>
        </w:rPr>
        <w:fldChar w:fldCharType="begin"/>
      </w:r>
      <w:r>
        <w:rPr>
          <w:noProof/>
        </w:rPr>
        <w:instrText xml:space="preserve"> PAGEREF _Toc471123070 \h </w:instrText>
      </w:r>
      <w:r>
        <w:rPr>
          <w:noProof/>
        </w:rPr>
      </w:r>
      <w:r>
        <w:rPr>
          <w:noProof/>
        </w:rPr>
        <w:fldChar w:fldCharType="separate"/>
      </w:r>
      <w:r>
        <w:rPr>
          <w:noProof/>
        </w:rPr>
        <w:t>23</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19. References Section of the Patient History Builder</w:t>
      </w:r>
      <w:r>
        <w:rPr>
          <w:noProof/>
        </w:rPr>
        <w:tab/>
      </w:r>
      <w:r>
        <w:rPr>
          <w:noProof/>
        </w:rPr>
        <w:fldChar w:fldCharType="begin"/>
      </w:r>
      <w:r>
        <w:rPr>
          <w:noProof/>
        </w:rPr>
        <w:instrText xml:space="preserve"> PAGEREF _Toc471123071 \h </w:instrText>
      </w:r>
      <w:r>
        <w:rPr>
          <w:noProof/>
        </w:rPr>
      </w:r>
      <w:r>
        <w:rPr>
          <w:noProof/>
        </w:rPr>
        <w:fldChar w:fldCharType="separate"/>
      </w:r>
      <w:r>
        <w:rPr>
          <w:noProof/>
        </w:rPr>
        <w:t>24</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20. Editing a Medication</w:t>
      </w:r>
      <w:r>
        <w:rPr>
          <w:noProof/>
        </w:rPr>
        <w:tab/>
      </w:r>
      <w:r>
        <w:rPr>
          <w:noProof/>
        </w:rPr>
        <w:fldChar w:fldCharType="begin"/>
      </w:r>
      <w:r>
        <w:rPr>
          <w:noProof/>
        </w:rPr>
        <w:instrText xml:space="preserve"> PAGEREF _Toc471123072 \h </w:instrText>
      </w:r>
      <w:r>
        <w:rPr>
          <w:noProof/>
        </w:rPr>
      </w:r>
      <w:r>
        <w:rPr>
          <w:noProof/>
        </w:rPr>
        <w:fldChar w:fldCharType="separate"/>
      </w:r>
      <w:r>
        <w:rPr>
          <w:noProof/>
        </w:rPr>
        <w:t>25</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21. Error Message for Outdated Patient Codes</w:t>
      </w:r>
      <w:r>
        <w:rPr>
          <w:noProof/>
        </w:rPr>
        <w:tab/>
      </w:r>
      <w:r>
        <w:rPr>
          <w:noProof/>
        </w:rPr>
        <w:fldChar w:fldCharType="begin"/>
      </w:r>
      <w:r>
        <w:rPr>
          <w:noProof/>
        </w:rPr>
        <w:instrText xml:space="preserve"> PAGEREF _Toc471123073 \h </w:instrText>
      </w:r>
      <w:r>
        <w:rPr>
          <w:noProof/>
        </w:rPr>
      </w:r>
      <w:r>
        <w:rPr>
          <w:noProof/>
        </w:rPr>
        <w:fldChar w:fldCharType="separate"/>
      </w:r>
      <w:r>
        <w:rPr>
          <w:noProof/>
        </w:rPr>
        <w:t>26</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22. Measure Upload History View</w:t>
      </w:r>
      <w:r>
        <w:rPr>
          <w:noProof/>
        </w:rPr>
        <w:tab/>
      </w:r>
      <w:r>
        <w:rPr>
          <w:noProof/>
        </w:rPr>
        <w:fldChar w:fldCharType="begin"/>
      </w:r>
      <w:r>
        <w:rPr>
          <w:noProof/>
        </w:rPr>
        <w:instrText xml:space="preserve"> PAGEREF _Toc471123074 \h </w:instrText>
      </w:r>
      <w:r>
        <w:rPr>
          <w:noProof/>
        </w:rPr>
      </w:r>
      <w:r>
        <w:rPr>
          <w:noProof/>
        </w:rPr>
        <w:fldChar w:fldCharType="separate"/>
      </w:r>
      <w:r>
        <w:rPr>
          <w:noProof/>
        </w:rPr>
        <w:t>27</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23. Logic Changes from an Updated Measure</w:t>
      </w:r>
      <w:r>
        <w:rPr>
          <w:noProof/>
        </w:rPr>
        <w:tab/>
      </w:r>
      <w:r>
        <w:rPr>
          <w:noProof/>
        </w:rPr>
        <w:fldChar w:fldCharType="begin"/>
      </w:r>
      <w:r>
        <w:rPr>
          <w:noProof/>
        </w:rPr>
        <w:instrText xml:space="preserve"> PAGEREF _Toc471123075 \h </w:instrText>
      </w:r>
      <w:r>
        <w:rPr>
          <w:noProof/>
        </w:rPr>
      </w:r>
      <w:r>
        <w:rPr>
          <w:noProof/>
        </w:rPr>
        <w:fldChar w:fldCharType="separate"/>
      </w:r>
      <w:r>
        <w:rPr>
          <w:noProof/>
        </w:rPr>
        <w:t>28</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24. Patient Compare View</w:t>
      </w:r>
      <w:r>
        <w:rPr>
          <w:noProof/>
        </w:rPr>
        <w:tab/>
      </w:r>
      <w:r>
        <w:rPr>
          <w:noProof/>
        </w:rPr>
        <w:fldChar w:fldCharType="begin"/>
      </w:r>
      <w:r>
        <w:rPr>
          <w:noProof/>
        </w:rPr>
        <w:instrText xml:space="preserve"> PAGEREF _Toc471123076 \h </w:instrText>
      </w:r>
      <w:r>
        <w:rPr>
          <w:noProof/>
        </w:rPr>
      </w:r>
      <w:r>
        <w:rPr>
          <w:noProof/>
        </w:rPr>
        <w:fldChar w:fldCharType="separate"/>
      </w:r>
      <w:r>
        <w:rPr>
          <w:noProof/>
        </w:rPr>
        <w:t>29</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25</w:t>
      </w:r>
      <w:r>
        <w:rPr>
          <w:bCs/>
          <w:noProof/>
        </w:rPr>
        <w:t>.</w:t>
      </w:r>
      <w:r>
        <w:rPr>
          <w:noProof/>
        </w:rPr>
        <w:t xml:space="preserve"> Patient Dashboard View</w:t>
      </w:r>
      <w:r>
        <w:rPr>
          <w:noProof/>
        </w:rPr>
        <w:tab/>
      </w:r>
      <w:r>
        <w:rPr>
          <w:noProof/>
        </w:rPr>
        <w:fldChar w:fldCharType="begin"/>
      </w:r>
      <w:r>
        <w:rPr>
          <w:noProof/>
        </w:rPr>
        <w:instrText xml:space="preserve"> PAGEREF _Toc471123077 \h </w:instrText>
      </w:r>
      <w:r>
        <w:rPr>
          <w:noProof/>
        </w:rPr>
      </w:r>
      <w:r>
        <w:rPr>
          <w:noProof/>
        </w:rPr>
        <w:fldChar w:fldCharType="separate"/>
      </w:r>
      <w:r>
        <w:rPr>
          <w:noProof/>
        </w:rPr>
        <w:t>31</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26</w:t>
      </w:r>
      <w:r>
        <w:rPr>
          <w:bCs/>
          <w:noProof/>
        </w:rPr>
        <w:t>.</w:t>
      </w:r>
      <w:r>
        <w:rPr>
          <w:noProof/>
        </w:rPr>
        <w:t xml:space="preserve"> Patient Dashboard Logic</w:t>
      </w:r>
      <w:r>
        <w:rPr>
          <w:noProof/>
        </w:rPr>
        <w:tab/>
      </w:r>
      <w:r>
        <w:rPr>
          <w:noProof/>
        </w:rPr>
        <w:fldChar w:fldCharType="begin"/>
      </w:r>
      <w:r>
        <w:rPr>
          <w:noProof/>
        </w:rPr>
        <w:instrText xml:space="preserve"> PAGEREF _Toc471123078 \h </w:instrText>
      </w:r>
      <w:r>
        <w:rPr>
          <w:noProof/>
        </w:rPr>
      </w:r>
      <w:r>
        <w:rPr>
          <w:noProof/>
        </w:rPr>
        <w:fldChar w:fldCharType="separate"/>
      </w:r>
      <w:r>
        <w:rPr>
          <w:noProof/>
        </w:rPr>
        <w:t>32</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27. Patient Dashboard Options</w:t>
      </w:r>
      <w:r>
        <w:rPr>
          <w:noProof/>
        </w:rPr>
        <w:tab/>
      </w:r>
      <w:r>
        <w:rPr>
          <w:noProof/>
        </w:rPr>
        <w:fldChar w:fldCharType="begin"/>
      </w:r>
      <w:r>
        <w:rPr>
          <w:noProof/>
        </w:rPr>
        <w:instrText xml:space="preserve"> PAGEREF _Toc471123079 \h </w:instrText>
      </w:r>
      <w:r>
        <w:rPr>
          <w:noProof/>
        </w:rPr>
      </w:r>
      <w:r>
        <w:rPr>
          <w:noProof/>
        </w:rPr>
        <w:fldChar w:fldCharType="separate"/>
      </w:r>
      <w:r>
        <w:rPr>
          <w:noProof/>
        </w:rPr>
        <w:t>32</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28. Patient Dashboard Inline Edit</w:t>
      </w:r>
      <w:r>
        <w:rPr>
          <w:noProof/>
        </w:rPr>
        <w:tab/>
      </w:r>
      <w:r>
        <w:rPr>
          <w:noProof/>
        </w:rPr>
        <w:fldChar w:fldCharType="begin"/>
      </w:r>
      <w:r>
        <w:rPr>
          <w:noProof/>
        </w:rPr>
        <w:instrText xml:space="preserve"> PAGEREF _Toc471123080 \h </w:instrText>
      </w:r>
      <w:r>
        <w:rPr>
          <w:noProof/>
        </w:rPr>
      </w:r>
      <w:r>
        <w:rPr>
          <w:noProof/>
        </w:rPr>
        <w:fldChar w:fldCharType="separate"/>
      </w:r>
      <w:r>
        <w:rPr>
          <w:noProof/>
        </w:rPr>
        <w:t>32</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29. Navigating to the CQL Learning Tool</w:t>
      </w:r>
      <w:r>
        <w:rPr>
          <w:noProof/>
        </w:rPr>
        <w:tab/>
      </w:r>
      <w:r>
        <w:rPr>
          <w:noProof/>
        </w:rPr>
        <w:fldChar w:fldCharType="begin"/>
      </w:r>
      <w:r>
        <w:rPr>
          <w:noProof/>
        </w:rPr>
        <w:instrText xml:space="preserve"> PAGEREF _Toc471123081 \h </w:instrText>
      </w:r>
      <w:r>
        <w:rPr>
          <w:noProof/>
        </w:rPr>
      </w:r>
      <w:r>
        <w:rPr>
          <w:noProof/>
        </w:rPr>
        <w:fldChar w:fldCharType="separate"/>
      </w:r>
      <w:r>
        <w:rPr>
          <w:noProof/>
        </w:rPr>
        <w:t>34</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30. CQL Learning Tool</w:t>
      </w:r>
      <w:r>
        <w:rPr>
          <w:noProof/>
        </w:rPr>
        <w:tab/>
      </w:r>
      <w:r>
        <w:rPr>
          <w:noProof/>
        </w:rPr>
        <w:fldChar w:fldCharType="begin"/>
      </w:r>
      <w:r>
        <w:rPr>
          <w:noProof/>
        </w:rPr>
        <w:instrText xml:space="preserve"> PAGEREF _Toc471123082 \h </w:instrText>
      </w:r>
      <w:r>
        <w:rPr>
          <w:noProof/>
        </w:rPr>
      </w:r>
      <w:r>
        <w:rPr>
          <w:noProof/>
        </w:rPr>
        <w:fldChar w:fldCharType="separate"/>
      </w:r>
      <w:r>
        <w:rPr>
          <w:noProof/>
        </w:rPr>
        <w:t>35</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31. CQL Learning Tool after Evaluation</w:t>
      </w:r>
      <w:r>
        <w:rPr>
          <w:noProof/>
        </w:rPr>
        <w:tab/>
      </w:r>
      <w:r>
        <w:rPr>
          <w:noProof/>
        </w:rPr>
        <w:fldChar w:fldCharType="begin"/>
      </w:r>
      <w:r>
        <w:rPr>
          <w:noProof/>
        </w:rPr>
        <w:instrText xml:space="preserve"> PAGEREF _Toc471123083 \h </w:instrText>
      </w:r>
      <w:r>
        <w:rPr>
          <w:noProof/>
        </w:rPr>
      </w:r>
      <w:r>
        <w:rPr>
          <w:noProof/>
        </w:rPr>
        <w:fldChar w:fldCharType="separate"/>
      </w:r>
      <w:r>
        <w:rPr>
          <w:noProof/>
        </w:rPr>
        <w:t>36</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lastRenderedPageBreak/>
        <w:t>Figure 32. Patient Bank View</w:t>
      </w:r>
      <w:r>
        <w:rPr>
          <w:noProof/>
        </w:rPr>
        <w:tab/>
      </w:r>
      <w:r>
        <w:rPr>
          <w:noProof/>
        </w:rPr>
        <w:fldChar w:fldCharType="begin"/>
      </w:r>
      <w:r>
        <w:rPr>
          <w:noProof/>
        </w:rPr>
        <w:instrText xml:space="preserve"> PAGEREF _Toc471123084 \h </w:instrText>
      </w:r>
      <w:r>
        <w:rPr>
          <w:noProof/>
        </w:rPr>
      </w:r>
      <w:r>
        <w:rPr>
          <w:noProof/>
        </w:rPr>
        <w:fldChar w:fldCharType="separate"/>
      </w:r>
      <w:r>
        <w:rPr>
          <w:noProof/>
        </w:rPr>
        <w:t>38</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33. Patient Listing Example</w:t>
      </w:r>
      <w:r>
        <w:rPr>
          <w:noProof/>
        </w:rPr>
        <w:tab/>
      </w:r>
      <w:r>
        <w:rPr>
          <w:noProof/>
        </w:rPr>
        <w:fldChar w:fldCharType="begin"/>
      </w:r>
      <w:r>
        <w:rPr>
          <w:noProof/>
        </w:rPr>
        <w:instrText xml:space="preserve"> PAGEREF _Toc471123085 \h </w:instrText>
      </w:r>
      <w:r>
        <w:rPr>
          <w:noProof/>
        </w:rPr>
      </w:r>
      <w:r>
        <w:rPr>
          <w:noProof/>
        </w:rPr>
        <w:fldChar w:fldCharType="separate"/>
      </w:r>
      <w:r>
        <w:rPr>
          <w:noProof/>
        </w:rPr>
        <w:t>38</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34. Example Filter Usage</w:t>
      </w:r>
      <w:r>
        <w:rPr>
          <w:noProof/>
        </w:rPr>
        <w:tab/>
      </w:r>
      <w:r>
        <w:rPr>
          <w:noProof/>
        </w:rPr>
        <w:fldChar w:fldCharType="begin"/>
      </w:r>
      <w:r>
        <w:rPr>
          <w:noProof/>
        </w:rPr>
        <w:instrText xml:space="preserve"> PAGEREF _Toc471123086 \h </w:instrText>
      </w:r>
      <w:r>
        <w:rPr>
          <w:noProof/>
        </w:rPr>
      </w:r>
      <w:r>
        <w:rPr>
          <w:noProof/>
        </w:rPr>
        <w:fldChar w:fldCharType="separate"/>
      </w:r>
      <w:r>
        <w:rPr>
          <w:noProof/>
        </w:rPr>
        <w:t>39</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35. Patient Result Details</w:t>
      </w:r>
      <w:r>
        <w:rPr>
          <w:noProof/>
        </w:rPr>
        <w:tab/>
      </w:r>
      <w:r>
        <w:rPr>
          <w:noProof/>
        </w:rPr>
        <w:fldChar w:fldCharType="begin"/>
      </w:r>
      <w:r>
        <w:rPr>
          <w:noProof/>
        </w:rPr>
        <w:instrText xml:space="preserve"> PAGEREF _Toc471123087 \h </w:instrText>
      </w:r>
      <w:r>
        <w:rPr>
          <w:noProof/>
        </w:rPr>
      </w:r>
      <w:r>
        <w:rPr>
          <w:noProof/>
        </w:rPr>
        <w:fldChar w:fldCharType="separate"/>
      </w:r>
      <w:r>
        <w:rPr>
          <w:noProof/>
        </w:rPr>
        <w:t>40</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36. Selected Patients</w:t>
      </w:r>
      <w:r>
        <w:rPr>
          <w:noProof/>
        </w:rPr>
        <w:tab/>
      </w:r>
      <w:r>
        <w:rPr>
          <w:noProof/>
        </w:rPr>
        <w:fldChar w:fldCharType="begin"/>
      </w:r>
      <w:r>
        <w:rPr>
          <w:noProof/>
        </w:rPr>
        <w:instrText xml:space="preserve"> PAGEREF _Toc471123088 \h </w:instrText>
      </w:r>
      <w:r>
        <w:rPr>
          <w:noProof/>
        </w:rPr>
      </w:r>
      <w:r>
        <w:rPr>
          <w:noProof/>
        </w:rPr>
        <w:fldChar w:fldCharType="separate"/>
      </w:r>
      <w:r>
        <w:rPr>
          <w:noProof/>
        </w:rPr>
        <w:t>40</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37. Selecting Sets of Measures to Compare</w:t>
      </w:r>
      <w:r>
        <w:rPr>
          <w:noProof/>
        </w:rPr>
        <w:tab/>
      </w:r>
      <w:r>
        <w:rPr>
          <w:noProof/>
        </w:rPr>
        <w:fldChar w:fldCharType="begin"/>
      </w:r>
      <w:r>
        <w:rPr>
          <w:noProof/>
        </w:rPr>
        <w:instrText xml:space="preserve"> PAGEREF _Toc471123089 \h </w:instrText>
      </w:r>
      <w:r>
        <w:rPr>
          <w:noProof/>
        </w:rPr>
      </w:r>
      <w:r>
        <w:rPr>
          <w:noProof/>
        </w:rPr>
        <w:fldChar w:fldCharType="separate"/>
      </w:r>
      <w:r>
        <w:rPr>
          <w:noProof/>
        </w:rPr>
        <w:t>42</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38. Complexity Graph</w:t>
      </w:r>
      <w:r>
        <w:rPr>
          <w:noProof/>
        </w:rPr>
        <w:tab/>
      </w:r>
      <w:r>
        <w:rPr>
          <w:noProof/>
        </w:rPr>
        <w:fldChar w:fldCharType="begin"/>
      </w:r>
      <w:r>
        <w:rPr>
          <w:noProof/>
        </w:rPr>
        <w:instrText xml:space="preserve"> PAGEREF _Toc471123090 \h </w:instrText>
      </w:r>
      <w:r>
        <w:rPr>
          <w:noProof/>
        </w:rPr>
      </w:r>
      <w:r>
        <w:rPr>
          <w:noProof/>
        </w:rPr>
        <w:fldChar w:fldCharType="separate"/>
      </w:r>
      <w:r>
        <w:rPr>
          <w:noProof/>
        </w:rPr>
        <w:t>42</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39. Complexity Grid</w:t>
      </w:r>
      <w:r>
        <w:rPr>
          <w:noProof/>
        </w:rPr>
        <w:tab/>
      </w:r>
      <w:r>
        <w:rPr>
          <w:noProof/>
        </w:rPr>
        <w:fldChar w:fldCharType="begin"/>
      </w:r>
      <w:r>
        <w:rPr>
          <w:noProof/>
        </w:rPr>
        <w:instrText xml:space="preserve"> PAGEREF _Toc471123091 \h </w:instrText>
      </w:r>
      <w:r>
        <w:rPr>
          <w:noProof/>
        </w:rPr>
      </w:r>
      <w:r>
        <w:rPr>
          <w:noProof/>
        </w:rPr>
        <w:fldChar w:fldCharType="separate"/>
      </w:r>
      <w:r>
        <w:rPr>
          <w:noProof/>
        </w:rPr>
        <w:t>43</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40. Measure Complexity Change Details</w:t>
      </w:r>
      <w:r>
        <w:rPr>
          <w:noProof/>
        </w:rPr>
        <w:tab/>
      </w:r>
      <w:r>
        <w:rPr>
          <w:noProof/>
        </w:rPr>
        <w:fldChar w:fldCharType="begin"/>
      </w:r>
      <w:r>
        <w:rPr>
          <w:noProof/>
        </w:rPr>
        <w:instrText xml:space="preserve"> PAGEREF _Toc471123092 \h </w:instrText>
      </w:r>
      <w:r>
        <w:rPr>
          <w:noProof/>
        </w:rPr>
      </w:r>
      <w:r>
        <w:rPr>
          <w:noProof/>
        </w:rPr>
        <w:fldChar w:fldCharType="separate"/>
      </w:r>
      <w:r>
        <w:rPr>
          <w:noProof/>
        </w:rPr>
        <w:t>43</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41. Measure Difference Sorted by Size</w:t>
      </w:r>
      <w:r>
        <w:rPr>
          <w:noProof/>
        </w:rPr>
        <w:tab/>
      </w:r>
      <w:r>
        <w:rPr>
          <w:noProof/>
        </w:rPr>
        <w:fldChar w:fldCharType="begin"/>
      </w:r>
      <w:r>
        <w:rPr>
          <w:noProof/>
        </w:rPr>
        <w:instrText xml:space="preserve"> PAGEREF _Toc471123093 \h </w:instrText>
      </w:r>
      <w:r>
        <w:rPr>
          <w:noProof/>
        </w:rPr>
      </w:r>
      <w:r>
        <w:rPr>
          <w:noProof/>
        </w:rPr>
        <w:fldChar w:fldCharType="separate"/>
      </w:r>
      <w:r>
        <w:rPr>
          <w:noProof/>
        </w:rPr>
        <w:t>44</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42. User Group Link on Bonnie Splash Page</w:t>
      </w:r>
      <w:r>
        <w:rPr>
          <w:noProof/>
        </w:rPr>
        <w:tab/>
      </w:r>
      <w:r>
        <w:rPr>
          <w:noProof/>
        </w:rPr>
        <w:fldChar w:fldCharType="begin"/>
      </w:r>
      <w:r>
        <w:rPr>
          <w:noProof/>
        </w:rPr>
        <w:instrText xml:space="preserve"> PAGEREF _Toc471123094 \h </w:instrText>
      </w:r>
      <w:r>
        <w:rPr>
          <w:noProof/>
        </w:rPr>
      </w:r>
      <w:r>
        <w:rPr>
          <w:noProof/>
        </w:rPr>
        <w:fldChar w:fldCharType="separate"/>
      </w:r>
      <w:r>
        <w:rPr>
          <w:noProof/>
        </w:rPr>
        <w:t>45</w:t>
      </w:r>
      <w:r>
        <w:rPr>
          <w:noProof/>
        </w:rPr>
        <w:fldChar w:fldCharType="end"/>
      </w:r>
    </w:p>
    <w:p w:rsidR="00B90880" w:rsidRDefault="005F1C1C">
      <w:pPr>
        <w:pStyle w:val="TableofFigures"/>
        <w:tabs>
          <w:tab w:val="right" w:leader="dot" w:pos="9350"/>
        </w:tabs>
        <w:rPr>
          <w:rFonts w:asciiTheme="minorHAnsi" w:eastAsiaTheme="minorEastAsia" w:hAnsiTheme="minorHAnsi" w:cstheme="minorBidi"/>
          <w:noProof/>
          <w:sz w:val="22"/>
          <w:szCs w:val="22"/>
        </w:rPr>
      </w:pPr>
      <w:r>
        <w:rPr>
          <w:noProof/>
        </w:rPr>
        <w:t>Figure 43. User Group Link in the Application Header</w:t>
      </w:r>
      <w:r>
        <w:rPr>
          <w:noProof/>
        </w:rPr>
        <w:tab/>
      </w:r>
      <w:r>
        <w:rPr>
          <w:noProof/>
        </w:rPr>
        <w:fldChar w:fldCharType="begin"/>
      </w:r>
      <w:r>
        <w:rPr>
          <w:noProof/>
        </w:rPr>
        <w:instrText xml:space="preserve"> PAGEREF _Toc471123095 \h </w:instrText>
      </w:r>
      <w:r>
        <w:rPr>
          <w:noProof/>
        </w:rPr>
      </w:r>
      <w:r>
        <w:rPr>
          <w:noProof/>
        </w:rPr>
        <w:fldChar w:fldCharType="separate"/>
      </w:r>
      <w:r>
        <w:rPr>
          <w:noProof/>
        </w:rPr>
        <w:t>45</w:t>
      </w:r>
      <w:r>
        <w:rPr>
          <w:noProof/>
        </w:rPr>
        <w:fldChar w:fldCharType="end"/>
      </w:r>
    </w:p>
    <w:p w:rsidR="00B90880" w:rsidRDefault="00B90880">
      <w:pPr>
        <w:rPr>
          <w:rFonts w:eastAsiaTheme="minorEastAsia"/>
        </w:rPr>
      </w:pPr>
    </w:p>
    <w:p w:rsidR="00B90880" w:rsidRDefault="005F1C1C">
      <w:pPr>
        <w:sectPr w:rsidR="00B90880">
          <w:headerReference w:type="first" r:id="rId19"/>
          <w:footerReference w:type="first" r:id="rId20"/>
          <w:pgSz w:w="12240" w:h="15840" w:code="1"/>
          <w:pgMar w:top="1440" w:right="1440" w:bottom="1440" w:left="1440" w:header="504" w:footer="504" w:gutter="0"/>
          <w:pgNumType w:fmt="lowerRoman"/>
          <w:cols w:space="720"/>
          <w:titlePg/>
        </w:sectPr>
      </w:pPr>
      <w:r>
        <w:rPr>
          <w:noProof/>
        </w:rPr>
        <w:fldChar w:fldCharType="end"/>
      </w:r>
    </w:p>
    <w:p w:rsidR="00B90880" w:rsidRDefault="005F1C1C">
      <w:pPr>
        <w:pStyle w:val="Heading1"/>
      </w:pPr>
      <w:bookmarkStart w:id="9" w:name="_Toc510936693"/>
      <w:bookmarkStart w:id="10" w:name="_Toc510936873"/>
      <w:bookmarkStart w:id="11" w:name="_Toc510948564"/>
      <w:bookmarkStart w:id="12" w:name="_Toc471122913"/>
      <w:bookmarkStart w:id="13" w:name="_Toc497871702"/>
      <w:bookmarkStart w:id="14" w:name="_Toc497872046"/>
      <w:bookmarkStart w:id="15" w:name="_Toc497872814"/>
      <w:bookmarkStart w:id="16" w:name="_Toc497872969"/>
      <w:bookmarkStart w:id="17" w:name="_Toc497873017"/>
      <w:bookmarkEnd w:id="5"/>
      <w:bookmarkEnd w:id="6"/>
      <w:bookmarkEnd w:id="7"/>
      <w:bookmarkEnd w:id="8"/>
      <w:r>
        <w:lastRenderedPageBreak/>
        <w:t>Introduction</w:t>
      </w:r>
      <w:bookmarkEnd w:id="9"/>
      <w:bookmarkEnd w:id="10"/>
      <w:bookmarkEnd w:id="11"/>
      <w:bookmarkEnd w:id="12"/>
    </w:p>
    <w:p w:rsidR="00B90880" w:rsidRDefault="005F1C1C">
      <w:pPr>
        <w:pStyle w:val="Heading2"/>
        <w:spacing w:before="0" w:after="120"/>
      </w:pPr>
      <w:bookmarkStart w:id="18" w:name="_Toc471122914"/>
      <w:r>
        <w:t>Background</w:t>
      </w:r>
      <w:bookmarkEnd w:id="18"/>
    </w:p>
    <w:p w:rsidR="00B90880" w:rsidRDefault="005F1C1C">
      <w:bookmarkStart w:id="19" w:name="_Toc498235586"/>
      <w:r>
        <w:t xml:space="preserve">Bonnie is a software tool that allows Meaningful Use (MU) electronic Clinical Quality Measure (eCQM) developers to test and verify the behavior of their CQM logic. The main goal of the Bonnie application is to reduce the number of defects in </w:t>
      </w:r>
      <w:proofErr w:type="spellStart"/>
      <w:r>
        <w:t>eCQMs</w:t>
      </w:r>
      <w:proofErr w:type="spellEnd"/>
      <w:r>
        <w:t xml:space="preserve"> by providing a robust and automated testing framework. The Bonnie application allows measure developers to independently load measures that they have constructed using the Measure Authoring Tool (MAT). Loading the measures into Bonnie converts the measures from their Extensible Markup Language (XML) </w:t>
      </w:r>
      <w:proofErr w:type="spellStart"/>
      <w:r>
        <w:t>eSpecifications</w:t>
      </w:r>
      <w:proofErr w:type="spellEnd"/>
      <w:r>
        <w:t xml:space="preserve"> into executable artifacts and measure metadata. Developers can then use the measure metadata to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rsidR="00B90880" w:rsidRDefault="005F1C1C">
      <w:r>
        <w:t>Bonnie has been designed to integrate with the nationally recognized data standards the Meaningful Use program uses for expressing CQM logic for machine-to-machine interoperability. This integration provides enormous value to the eCQM program and federal policy leaders and stakeholders. The Bonnie tool verifies that the new and evolving standards for the Meaningful Use eCQM program are flexible and can be implemented in software.</w:t>
      </w:r>
    </w:p>
    <w:p w:rsidR="00B90880" w:rsidRDefault="005F1C1C">
      <w:r>
        <w:t xml:space="preserve">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w:t>
      </w:r>
      <w:proofErr w:type="spellStart"/>
      <w:r>
        <w:t>eCQMs</w:t>
      </w:r>
      <w:proofErr w:type="spellEnd"/>
      <w:r>
        <w:t>.</w:t>
      </w:r>
    </w:p>
    <w:p w:rsidR="00B90880" w:rsidRDefault="005F1C1C">
      <w:r>
        <w:t>Finally, the Bonnie software is freely available via an Apache 2.0 open source license. The Meaningful Use program makes all or parts of the Bonnie software available for inspection, verification, and even reuse by other government programs or federal contractors.</w:t>
      </w:r>
    </w:p>
    <w:p w:rsidR="00B90880" w:rsidRDefault="005F1C1C">
      <w:pPr>
        <w:pStyle w:val="Heading2"/>
      </w:pPr>
      <w:bookmarkStart w:id="20" w:name="_Toc471122915"/>
      <w:r>
        <w:t>Purpose</w:t>
      </w:r>
      <w:bookmarkEnd w:id="20"/>
    </w:p>
    <w:p w:rsidR="00B90880" w:rsidRDefault="005F1C1C">
      <w:r>
        <w:t xml:space="preserve">The purpose of this document is to describe the functionality of the Bonnie web application that allows measure developers to test and verify the behavior of their CQM logic. This document provides Bonnie users with step-by-step instructions for testing </w:t>
      </w:r>
      <w:proofErr w:type="spellStart"/>
      <w:r>
        <w:t>eCQMs</w:t>
      </w:r>
      <w:proofErr w:type="spellEnd"/>
      <w:r>
        <w:t xml:space="preserve"> by building synthetic patient records.</w:t>
      </w:r>
    </w:p>
    <w:p w:rsidR="00B90880" w:rsidRDefault="005F1C1C">
      <w:pPr>
        <w:pStyle w:val="Heading2"/>
      </w:pPr>
      <w:bookmarkStart w:id="21" w:name="_Toc471122916"/>
      <w:bookmarkStart w:id="22" w:name="_Toc498235588"/>
      <w:bookmarkEnd w:id="19"/>
      <w:r>
        <w:t>Application Description</w:t>
      </w:r>
      <w:bookmarkEnd w:id="21"/>
    </w:p>
    <w:p w:rsidR="00B90880" w:rsidRDefault="005F1C1C">
      <w:r>
        <w:t>The Bonnie application provides the capability to import measures defined in Health Quality Measure Format (HQMF) XML. The HQMF specification provides the metadata and logic that describe the specifics of calculating a CQM. The Bonnie application can load the HQMF describing a measure and programmatically convert the HQMF specification into an executable format that allows calculation of the measure directly from the specification.</w:t>
      </w:r>
    </w:p>
    <w:p w:rsidR="00B90880" w:rsidRDefault="005F1C1C">
      <w:r>
        <w:lastRenderedPageBreak/>
        <w:t xml:space="preserve">The Centers for Medicare &amp; Medicaid Services (CMS) Measure Authoring Tool is the primary source for HQMF documents used by the Bonnie application. Measure developers use the MAT to build </w:t>
      </w:r>
      <w:proofErr w:type="spellStart"/>
      <w:r>
        <w:t>eCQMs</w:t>
      </w:r>
      <w:proofErr w:type="spellEnd"/>
      <w:r>
        <w:t xml:space="preserve"> and export those measures as measure bundles containing both the HQMF and value sets used as part of the calculation. These measure bundles can be downloaded from the MAT and loaded into the Bonnie user interface for measure testing.</w:t>
      </w:r>
    </w:p>
    <w:p w:rsidR="00B90880" w:rsidRDefault="005F1C1C">
      <w:r>
        <w:t xml:space="preserve">Once an eCQM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w:t>
      </w:r>
      <w:proofErr w:type="spellStart"/>
      <w:r>
        <w:t>eCQMs</w:t>
      </w:r>
      <w:proofErr w:type="spellEnd"/>
      <w:r>
        <w:t>. Through the Bonnie-supported eCQM testing framework, measure developers can more clearly understand the behavior of the measure logic and validate that the measure logic encodes their intent, as well as validate multiple iterations of measure updates against a test deck.</w:t>
      </w:r>
    </w:p>
    <w:p w:rsidR="00B90880" w:rsidRDefault="005F1C1C">
      <w:r>
        <w:t>In addition, the development of a test deck as part of measure development provides benefits after the measures are finalized. For example, the test deck can demonstrate the intent of the measure through the patient examples in the deck. The systems in the test deck implement those measures with a means to validate their development through a base set of synthetic patient records with known expectations for calculating against the implemented measures. Finally, the test deck can provide input for the Meaningful Use certification program. If the synthetic patients are clinically valid, Cypress users can use them in addition to or instead of their own patients.</w:t>
      </w:r>
    </w:p>
    <w:p w:rsidR="00B90880" w:rsidRDefault="005F1C1C">
      <w:pPr>
        <w:sectPr w:rsidR="00B90880">
          <w:headerReference w:type="even" r:id="rId21"/>
          <w:headerReference w:type="default" r:id="rId22"/>
          <w:footerReference w:type="default" r:id="rId23"/>
          <w:headerReference w:type="first" r:id="rId24"/>
          <w:footerReference w:type="first" r:id="rId25"/>
          <w:pgSz w:w="12240" w:h="15840" w:code="1"/>
          <w:pgMar w:top="1440" w:right="1440" w:bottom="1440" w:left="1440" w:header="504" w:footer="504" w:gutter="0"/>
          <w:pgNumType w:start="1"/>
          <w:cols w:space="720"/>
          <w:titlePg/>
          <w:docGrid w:linePitch="360"/>
        </w:sectPr>
      </w:pPr>
      <w:r>
        <w:t xml:space="preserve"> </w:t>
      </w:r>
    </w:p>
    <w:p w:rsidR="00B90880" w:rsidRDefault="005F1C1C">
      <w:pPr>
        <w:pStyle w:val="Heading1"/>
      </w:pPr>
      <w:bookmarkStart w:id="23" w:name="_Toc471122917"/>
      <w:r>
        <w:lastRenderedPageBreak/>
        <w:t>User Account Creation</w:t>
      </w:r>
      <w:bookmarkEnd w:id="23"/>
    </w:p>
    <w:p w:rsidR="00B90880" w:rsidRDefault="005F1C1C">
      <w:pPr>
        <w:pStyle w:val="Heading2"/>
      </w:pPr>
      <w:bookmarkStart w:id="24" w:name="_Toc471122918"/>
      <w:r>
        <w:t>Login Page</w:t>
      </w:r>
      <w:bookmarkEnd w:id="24"/>
    </w:p>
    <w:p w:rsidR="00B90880" w:rsidRDefault="005F1C1C">
      <w:pPr>
        <w:spacing w:after="240"/>
      </w:pPr>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fldSimple w:instr=" REF _Ref459207064 ">
        <w:r>
          <w:t xml:space="preserve">Figure </w:t>
        </w:r>
        <w:r>
          <w:rPr>
            <w:noProof/>
          </w:rPr>
          <w:t>1</w:t>
        </w:r>
      </w:fldSimple>
      <w:r>
        <w:t xml:space="preserve"> shows the login screen for the Bonnie application. To log in, a user must provide the email address and password for a valid account.</w:t>
      </w:r>
    </w:p>
    <w:p w:rsidR="00B90880" w:rsidRDefault="005F1C1C">
      <w:pPr>
        <w:pStyle w:val="Figure"/>
        <w:rPr>
          <w:b w:val="0"/>
        </w:rPr>
      </w:pPr>
      <w:r>
        <w:rPr>
          <w:noProof/>
        </w:rPr>
        <w:drawing>
          <wp:inline distT="0" distB="0" distL="0" distR="0">
            <wp:extent cx="2177710" cy="2816352"/>
            <wp:effectExtent l="19050" t="19050" r="13335" b="22225"/>
            <wp:docPr id="3" name="Picture 3" descr="The top of the login page says, &quot;Bonnie, a testing tool for ECQMS.&quot;  Then there are fields for entering an email address and password followed by a login button.  Two links are displayed at the bottom of the page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rsidR="00B90880" w:rsidRDefault="005F1C1C">
      <w:pPr>
        <w:pStyle w:val="FigureCaption"/>
      </w:pPr>
      <w:bookmarkStart w:id="25" w:name="_Ref459207064"/>
      <w:bookmarkStart w:id="26" w:name="_Toc471123053"/>
      <w:r>
        <w:t xml:space="preserve">Figure </w:t>
      </w:r>
      <w:fldSimple w:instr=" SEQ Figure \* ARABIC ">
        <w:r>
          <w:rPr>
            <w:noProof/>
          </w:rPr>
          <w:t>1</w:t>
        </w:r>
      </w:fldSimple>
      <w:bookmarkEnd w:id="25"/>
      <w:r>
        <w:t xml:space="preserve">. </w:t>
      </w:r>
      <w:bookmarkStart w:id="27" w:name="_Toc439152610"/>
      <w:bookmarkStart w:id="28" w:name="_Toc439152756"/>
      <w:bookmarkStart w:id="29" w:name="_Toc439154841"/>
      <w:r>
        <w:t>Bonnie Login Page</w:t>
      </w:r>
      <w:bookmarkEnd w:id="26"/>
      <w:bookmarkEnd w:id="27"/>
      <w:bookmarkEnd w:id="28"/>
      <w:bookmarkEnd w:id="29"/>
    </w:p>
    <w:p w:rsidR="00B90880" w:rsidRDefault="005F1C1C">
      <w:pPr>
        <w:pStyle w:val="Heading2"/>
      </w:pPr>
      <w:bookmarkStart w:id="30" w:name="_Toc439152897"/>
      <w:bookmarkStart w:id="31" w:name="_Toc439155293"/>
      <w:bookmarkStart w:id="32" w:name="_Toc439155655"/>
      <w:bookmarkStart w:id="33" w:name="_Toc439155735"/>
      <w:bookmarkStart w:id="34" w:name="_Toc439156644"/>
      <w:bookmarkStart w:id="35" w:name="_Toc439157810"/>
      <w:bookmarkStart w:id="36" w:name="_Toc439158054"/>
      <w:bookmarkStart w:id="37" w:name="_Toc439158236"/>
      <w:bookmarkStart w:id="38" w:name="_Toc439922475"/>
      <w:bookmarkStart w:id="39" w:name="_Toc439923945"/>
      <w:bookmarkStart w:id="40" w:name="_Toc439924014"/>
      <w:bookmarkStart w:id="41" w:name="_Toc471122919"/>
      <w:bookmarkEnd w:id="30"/>
      <w:bookmarkEnd w:id="31"/>
      <w:bookmarkEnd w:id="32"/>
      <w:bookmarkEnd w:id="33"/>
      <w:bookmarkEnd w:id="34"/>
      <w:bookmarkEnd w:id="35"/>
      <w:bookmarkEnd w:id="36"/>
      <w:bookmarkEnd w:id="37"/>
      <w:bookmarkEnd w:id="38"/>
      <w:bookmarkEnd w:id="39"/>
      <w:bookmarkEnd w:id="40"/>
      <w:r>
        <w:t>Creating a New User</w:t>
      </w:r>
      <w:bookmarkEnd w:id="41"/>
    </w:p>
    <w:p w:rsidR="00B90880" w:rsidRDefault="005F1C1C">
      <w:r>
        <w:t xml:space="preserve">A user can create a new account by clicking the “register” link on the login page. The register link brings the user to account creation page shown in </w:t>
      </w:r>
      <w:fldSimple w:instr=" REF _Ref459271439  \* MERGEFORMAT ">
        <w:r>
          <w:t>Figure 2</w:t>
        </w:r>
      </w:fldSimple>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rsidR="00B90880" w:rsidRDefault="005F1C1C">
      <w:pPr>
        <w:pStyle w:val="Figure"/>
        <w:rPr>
          <w:b w:val="0"/>
        </w:rPr>
      </w:pPr>
      <w:r>
        <w:rPr>
          <w:noProof/>
        </w:rPr>
        <w:lastRenderedPageBreak/>
        <w:drawing>
          <wp:inline distT="0" distB="0" distL="0" distR="0">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quot;cancel&quot; and &quot;register&quot;,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7"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rsidR="00B90880" w:rsidRDefault="005F1C1C">
      <w:pPr>
        <w:pStyle w:val="FigureCaption"/>
      </w:pPr>
      <w:bookmarkStart w:id="42" w:name="_Ref459271439"/>
      <w:bookmarkStart w:id="43" w:name="_Toc471123054"/>
      <w:r>
        <w:t xml:space="preserve">Figure </w:t>
      </w:r>
      <w:fldSimple w:instr=" SEQ Figure \* ARABIC ">
        <w:r>
          <w:rPr>
            <w:noProof/>
          </w:rPr>
          <w:t>2</w:t>
        </w:r>
      </w:fldSimple>
      <w:bookmarkEnd w:id="42"/>
      <w:r>
        <w:rPr>
          <w:bCs/>
        </w:rPr>
        <w:t>.</w:t>
      </w:r>
      <w:r>
        <w:t xml:space="preserve"> Account Registration Page</w:t>
      </w:r>
      <w:bookmarkEnd w:id="43"/>
    </w:p>
    <w:p w:rsidR="00B90880" w:rsidRDefault="005F1C1C">
      <w:pPr>
        <w:pStyle w:val="Heading2"/>
      </w:pPr>
      <w:bookmarkStart w:id="44" w:name="_Toc439152899"/>
      <w:bookmarkStart w:id="45" w:name="_Toc439155295"/>
      <w:bookmarkStart w:id="46" w:name="_Toc439155657"/>
      <w:bookmarkStart w:id="47" w:name="_Toc439155737"/>
      <w:bookmarkStart w:id="48" w:name="_Toc439156646"/>
      <w:bookmarkStart w:id="49" w:name="_Toc439157812"/>
      <w:bookmarkStart w:id="50" w:name="_Toc439158056"/>
      <w:bookmarkStart w:id="51" w:name="_Toc439158238"/>
      <w:bookmarkStart w:id="52" w:name="_Toc439922477"/>
      <w:bookmarkStart w:id="53" w:name="_Toc439923947"/>
      <w:bookmarkStart w:id="54" w:name="_Toc439924016"/>
      <w:bookmarkStart w:id="55" w:name="_Toc439152900"/>
      <w:bookmarkStart w:id="56" w:name="_Toc439155296"/>
      <w:bookmarkStart w:id="57" w:name="_Toc439155658"/>
      <w:bookmarkStart w:id="58" w:name="_Toc439155738"/>
      <w:bookmarkStart w:id="59" w:name="_Toc439156647"/>
      <w:bookmarkStart w:id="60" w:name="_Toc439157813"/>
      <w:bookmarkStart w:id="61" w:name="_Toc439158057"/>
      <w:bookmarkStart w:id="62" w:name="_Toc439158239"/>
      <w:bookmarkStart w:id="63" w:name="_Toc439922478"/>
      <w:bookmarkStart w:id="64" w:name="_Toc439923948"/>
      <w:bookmarkStart w:id="65" w:name="_Toc439924017"/>
      <w:bookmarkStart w:id="66" w:name="_Toc471122920"/>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t>Resetting a Password</w:t>
      </w:r>
      <w:bookmarkEnd w:id="66"/>
    </w:p>
    <w:p w:rsidR="00B90880" w:rsidRDefault="005F1C1C">
      <w:pPr>
        <w:spacing w:after="240"/>
      </w:pPr>
      <w:r>
        <w:t>If a user forgets a password or an account is locked, the user can reset the password using the password reset page shown in Figure 3. This page is accessed from the “forgot password?” link on the login page (</w:t>
      </w:r>
      <w:r>
        <w:fldChar w:fldCharType="begin"/>
      </w:r>
      <w:r>
        <w:instrText xml:space="preserve"> REF _Ref459207064</w:instrText>
      </w:r>
      <w:r>
        <w:fldChar w:fldCharType="separate"/>
      </w:r>
      <w:r>
        <w:t xml:space="preserve">Figure </w:t>
      </w:r>
      <w:r>
        <w:rPr>
          <w:noProof/>
        </w:rPr>
        <w:t>1</w:t>
      </w:r>
      <w:r>
        <w:fldChar w:fldCharType="end"/>
      </w:r>
      <w:r>
        <w:t>). On the password reset page, the user provides the email address associated with the account and then presses the “Send” button. This action sends an email to the registered email address for the account to facilitate resetting the user’s account password.</w:t>
      </w:r>
    </w:p>
    <w:p w:rsidR="00B90880" w:rsidRDefault="005F1C1C">
      <w:pPr>
        <w:pStyle w:val="Figure"/>
        <w:rPr>
          <w:b w:val="0"/>
        </w:rPr>
      </w:pPr>
      <w:r>
        <w:rPr>
          <w:noProof/>
        </w:rPr>
        <w:drawing>
          <wp:inline distT="0" distB="0" distL="0" distR="0">
            <wp:extent cx="2902329" cy="2852928"/>
            <wp:effectExtent l="25400" t="25400" r="19050" b="17780"/>
            <wp:docPr id="11" name="Picture 11" descr="The Password Reset page recites ,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rsidR="00B90880" w:rsidRDefault="005F1C1C">
      <w:pPr>
        <w:pStyle w:val="FigureCaption"/>
      </w:pPr>
      <w:bookmarkStart w:id="67" w:name="_Toc471123055"/>
      <w:r>
        <w:t xml:space="preserve">Figure </w:t>
      </w:r>
      <w:fldSimple w:instr=" SEQ Figure \* ARABIC ">
        <w:r>
          <w:rPr>
            <w:noProof/>
          </w:rPr>
          <w:t>3</w:t>
        </w:r>
      </w:fldSimple>
      <w:r>
        <w:t xml:space="preserve">. </w:t>
      </w:r>
      <w:bookmarkStart w:id="68" w:name="_Toc439154842"/>
      <w:r>
        <w:t>Password Reset Page</w:t>
      </w:r>
      <w:bookmarkEnd w:id="67"/>
      <w:bookmarkEnd w:id="68"/>
    </w:p>
    <w:p w:rsidR="00B90880" w:rsidRDefault="005F1C1C">
      <w:pPr>
        <w:pStyle w:val="Heading2"/>
      </w:pPr>
      <w:bookmarkStart w:id="69" w:name="_Toc439152902"/>
      <w:bookmarkStart w:id="70" w:name="_Toc439155298"/>
      <w:bookmarkStart w:id="71" w:name="_Toc439155660"/>
      <w:bookmarkStart w:id="72" w:name="_Toc439155740"/>
      <w:bookmarkStart w:id="73" w:name="_Toc439156649"/>
      <w:bookmarkStart w:id="74" w:name="_Toc439157815"/>
      <w:bookmarkStart w:id="75" w:name="_Toc439158059"/>
      <w:bookmarkStart w:id="76" w:name="_Toc439158241"/>
      <w:bookmarkStart w:id="77" w:name="_Toc439922480"/>
      <w:bookmarkStart w:id="78" w:name="_Toc439923950"/>
      <w:bookmarkStart w:id="79" w:name="_Toc439924019"/>
      <w:bookmarkStart w:id="80" w:name="_Toc471122921"/>
      <w:bookmarkEnd w:id="69"/>
      <w:bookmarkEnd w:id="70"/>
      <w:bookmarkEnd w:id="71"/>
      <w:bookmarkEnd w:id="72"/>
      <w:bookmarkEnd w:id="73"/>
      <w:bookmarkEnd w:id="74"/>
      <w:bookmarkEnd w:id="75"/>
      <w:bookmarkEnd w:id="76"/>
      <w:bookmarkEnd w:id="77"/>
      <w:bookmarkEnd w:id="78"/>
      <w:bookmarkEnd w:id="79"/>
      <w:r>
        <w:lastRenderedPageBreak/>
        <w:t>Account Management</w:t>
      </w:r>
      <w:bookmarkEnd w:id="80"/>
    </w:p>
    <w:p w:rsidR="00B90880" w:rsidRDefault="005F1C1C">
      <w:pPr>
        <w:spacing w:after="240"/>
      </w:pPr>
      <w:r>
        <w:t xml:space="preserve">After logging into the application, the user can change the information associated with the account by accessing the account management page shown in Figure 4. The account management page can be opened by clicking the “Account” link in the application header shown at the top of </w:t>
      </w:r>
      <w:fldSimple w:instr=" REF _Ref459099779  \* MERGEFORMAT ">
        <w:r>
          <w:rPr>
            <w:bCs/>
          </w:rPr>
          <w:t>Figure 4</w:t>
        </w:r>
      </w:fldSimple>
      <w:r>
        <w:t>. From this page, users can change the information provided during the registration process and select a new password for their account.</w:t>
      </w:r>
    </w:p>
    <w:p w:rsidR="00B90880" w:rsidRDefault="005F1C1C">
      <w:pPr>
        <w:pStyle w:val="Figure"/>
        <w:rPr>
          <w:b w:val="0"/>
        </w:rPr>
      </w:pPr>
      <w:r>
        <w:rPr>
          <w:noProof/>
        </w:rPr>
        <w:drawing>
          <wp:inline distT="0" distB="0" distL="0" distR="0">
            <wp:extent cx="4406265" cy="2131578"/>
            <wp:effectExtent l="19050" t="19050" r="13335" b="21590"/>
            <wp:docPr id="25" name="Picture 25" descr="The header of the Account Management page has three links for Dashboard, Help, and Logout. The page presents fields for Account Information, including entering first and last name, email address, phone number, and password.  At the bottom right are two buttons, &quot;cancel&quot; and &quot;save&quot;,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6754" cy="2146328"/>
                    </a:xfrm>
                    <a:prstGeom prst="rect">
                      <a:avLst/>
                    </a:prstGeom>
                    <a:ln>
                      <a:solidFill>
                        <a:schemeClr val="tx1"/>
                      </a:solidFill>
                    </a:ln>
                  </pic:spPr>
                </pic:pic>
              </a:graphicData>
            </a:graphic>
          </wp:inline>
        </w:drawing>
      </w:r>
    </w:p>
    <w:p w:rsidR="00B90880" w:rsidRDefault="005F1C1C">
      <w:pPr>
        <w:pStyle w:val="FigureCaption"/>
      </w:pPr>
      <w:bookmarkStart w:id="81" w:name="_Toc471123056"/>
      <w:r>
        <w:t xml:space="preserve">Figure </w:t>
      </w:r>
      <w:fldSimple w:instr=" SEQ Figure \* ARABIC ">
        <w:r>
          <w:rPr>
            <w:noProof/>
          </w:rPr>
          <w:t>4</w:t>
        </w:r>
      </w:fldSimple>
      <w:r>
        <w:rPr>
          <w:noProof/>
        </w:rPr>
        <w:t>.</w:t>
      </w:r>
      <w:r>
        <w:t xml:space="preserve"> Account Management Page</w:t>
      </w:r>
      <w:bookmarkEnd w:id="81"/>
    </w:p>
    <w:p w:rsidR="00B90880" w:rsidRDefault="00B90880"/>
    <w:p w:rsidR="00B90880" w:rsidRDefault="00B90880">
      <w:pPr>
        <w:sectPr w:rsidR="00B90880">
          <w:headerReference w:type="first" r:id="rId30"/>
          <w:footerReference w:type="first" r:id="rId31"/>
          <w:pgSz w:w="12240" w:h="15840" w:code="1"/>
          <w:pgMar w:top="1440" w:right="1440" w:bottom="1440" w:left="1440" w:header="504" w:footer="504" w:gutter="0"/>
          <w:cols w:space="720"/>
          <w:titlePg/>
          <w:docGrid w:linePitch="360"/>
        </w:sectPr>
      </w:pPr>
    </w:p>
    <w:p w:rsidR="00B90880" w:rsidRDefault="005F1C1C">
      <w:pPr>
        <w:pStyle w:val="Heading1"/>
      </w:pPr>
      <w:bookmarkStart w:id="82" w:name="_Toc471122922"/>
      <w:r>
        <w:lastRenderedPageBreak/>
        <w:t>Measure Dashboard</w:t>
      </w:r>
      <w:bookmarkEnd w:id="82"/>
    </w:p>
    <w:p w:rsidR="00B90880" w:rsidRDefault="005F1C1C">
      <w:pPr>
        <w:pStyle w:val="Heading2"/>
      </w:pPr>
      <w:bookmarkStart w:id="83" w:name="_Toc471122923"/>
      <w:r>
        <w:t>Overview</w:t>
      </w:r>
      <w:bookmarkEnd w:id="83"/>
    </w:p>
    <w:p w:rsidR="00B90880" w:rsidRDefault="005F1C1C">
      <w:pPr>
        <w:spacing w:after="240"/>
      </w:pPr>
      <w:r>
        <w:t xml:space="preserve">The Measure Dashboard page, as shown in </w:t>
      </w:r>
      <w:fldSimple w:instr=" REF _Ref440185712 ">
        <w:r>
          <w:t xml:space="preserve">Figure </w:t>
        </w:r>
        <w:r>
          <w:rPr>
            <w:noProof/>
          </w:rPr>
          <w:t>5</w:t>
        </w:r>
      </w:fldSimple>
      <w:r>
        <w:t>, is the initial page presented to users when they log into the application. 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w:t>
      </w:r>
    </w:p>
    <w:p w:rsidR="00B90880" w:rsidRDefault="005F1C1C">
      <w:pPr>
        <w:pStyle w:val="Figure"/>
        <w:rPr>
          <w:b w:val="0"/>
        </w:rPr>
      </w:pPr>
      <w:r>
        <w:rPr>
          <w:noProof/>
        </w:rPr>
        <w:drawing>
          <wp:inline distT="0" distB="0" distL="0" distR="0">
            <wp:extent cx="5760720" cy="2560320"/>
            <wp:effectExtent l="19050" t="19050" r="11430" b="11430"/>
            <wp:docPr id="39" name="Picture 39" descr="Figure 5 presents the Measure Dashboard View as described in the text immediately after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bjones:Documents:Tacoma:bonnie-the-repo:doc:screenshots:from Sketch:Dashboard.png"/>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5760720" cy="2560320"/>
                    </a:xfrm>
                    <a:prstGeom prst="rect">
                      <a:avLst/>
                    </a:prstGeom>
                    <a:noFill/>
                    <a:ln>
                      <a:solidFill>
                        <a:schemeClr val="tx1"/>
                      </a:solidFill>
                    </a:ln>
                  </pic:spPr>
                </pic:pic>
              </a:graphicData>
            </a:graphic>
          </wp:inline>
        </w:drawing>
      </w:r>
    </w:p>
    <w:p w:rsidR="00B90880" w:rsidRDefault="005F1C1C">
      <w:pPr>
        <w:pStyle w:val="FigureCaption"/>
      </w:pPr>
      <w:bookmarkStart w:id="84" w:name="_Ref467148223"/>
      <w:bookmarkStart w:id="85" w:name="_Toc471123057"/>
      <w:r>
        <w:t xml:space="preserve">Figure </w:t>
      </w:r>
      <w:fldSimple w:instr=" SEQ Figure \* ARABIC ">
        <w:r>
          <w:rPr>
            <w:noProof/>
          </w:rPr>
          <w:t>5</w:t>
        </w:r>
      </w:fldSimple>
      <w:bookmarkEnd w:id="84"/>
      <w:r>
        <w:t>. Measure Dashboard View</w:t>
      </w:r>
      <w:bookmarkEnd w:id="85"/>
    </w:p>
    <w:p w:rsidR="00B90880" w:rsidRDefault="005F1C1C">
      <w:r>
        <w:t xml:space="preserve">The Measure Dashboard View employs the following user interface (UI) elements (indicated by their item numbers in </w:t>
      </w:r>
      <w:fldSimple w:instr=" REF _Ref440185712 ">
        <w:r>
          <w:t xml:space="preserve">Figure </w:t>
        </w:r>
        <w:r>
          <w:rPr>
            <w:noProof/>
          </w:rPr>
          <w:t>5</w:t>
        </w:r>
      </w:fldSimple>
      <w:r>
        <w:t>):</w:t>
      </w:r>
    </w:p>
    <w:p w:rsidR="00B90880" w:rsidRDefault="005F1C1C">
      <w:pPr>
        <w:pStyle w:val="NumberedList"/>
        <w:numPr>
          <w:ilvl w:val="0"/>
          <w:numId w:val="39"/>
        </w:numPr>
      </w:pPr>
      <w:r>
        <w:t>Header – Allows the user to navigate to different parts of the application, access account information, send a support email (Contact), and log out of the application.</w:t>
      </w:r>
    </w:p>
    <w:p w:rsidR="00B90880" w:rsidRDefault="005F1C1C">
      <w:pPr>
        <w:pStyle w:val="NumberedList"/>
        <w:numPr>
          <w:ilvl w:val="0"/>
          <w:numId w:val="39"/>
        </w:numPr>
      </w:pPr>
      <w:r>
        <w:t>Measure Period Date – Displays the measurement period used for calculating measures.</w:t>
      </w:r>
    </w:p>
    <w:p w:rsidR="00B90880" w:rsidRDefault="005F1C1C">
      <w:pPr>
        <w:pStyle w:val="NumberedList"/>
        <w:numPr>
          <w:ilvl w:val="0"/>
          <w:numId w:val="39"/>
        </w:numPr>
      </w:pPr>
      <w:r>
        <w:t xml:space="preserve">Measures Download Button – Allows the user to download a bundle containing </w:t>
      </w:r>
      <w:proofErr w:type="gramStart"/>
      <w:r>
        <w:t>all of</w:t>
      </w:r>
      <w:proofErr w:type="gramEnd"/>
      <w:r>
        <w:t xml:space="preserve"> their measures.</w:t>
      </w:r>
    </w:p>
    <w:p w:rsidR="00B90880" w:rsidRDefault="005F1C1C">
      <w:pPr>
        <w:pStyle w:val="NumberedList"/>
        <w:numPr>
          <w:ilvl w:val="0"/>
          <w:numId w:val="39"/>
        </w:numPr>
      </w:pPr>
      <w:r>
        <w:t>Upload Button – Allows the user to upload a new measure.</w:t>
      </w:r>
    </w:p>
    <w:p w:rsidR="00B90880" w:rsidRDefault="005F1C1C">
      <w:pPr>
        <w:pStyle w:val="NumberedList"/>
        <w:numPr>
          <w:ilvl w:val="0"/>
          <w:numId w:val="39"/>
        </w:numPr>
      </w:pPr>
      <w:r>
        <w:t>Expected Column – Displays the percentage of passing patients for the measure.</w:t>
      </w:r>
    </w:p>
    <w:p w:rsidR="00B90880" w:rsidRDefault="005F1C1C">
      <w:pPr>
        <w:pStyle w:val="NumberedList"/>
        <w:numPr>
          <w:ilvl w:val="0"/>
          <w:numId w:val="39"/>
        </w:numPr>
      </w:pPr>
      <w:r>
        <w:t xml:space="preserve">Status Column – Displays the </w:t>
      </w:r>
      <w:proofErr w:type="gramStart"/>
      <w:r>
        <w:t>current status</w:t>
      </w:r>
      <w:proofErr w:type="gramEnd"/>
      <w:r>
        <w:t xml:space="preserve"> of the measure (New, Pass, Fail)</w:t>
      </w:r>
    </w:p>
    <w:p w:rsidR="00B90880" w:rsidRDefault="005F1C1C">
      <w:pPr>
        <w:pStyle w:val="NumberedList"/>
        <w:numPr>
          <w:ilvl w:val="0"/>
          <w:numId w:val="39"/>
        </w:numPr>
      </w:pPr>
      <w:r>
        <w:t>Test Patient Column – Displays the number of patients passing out of the total number of patients.</w:t>
      </w:r>
    </w:p>
    <w:p w:rsidR="00B90880" w:rsidRDefault="005F1C1C">
      <w:pPr>
        <w:pStyle w:val="NumberedList"/>
        <w:numPr>
          <w:ilvl w:val="0"/>
          <w:numId w:val="39"/>
        </w:numPr>
      </w:pPr>
      <w:r>
        <w:t>Measure Title – Displays the title for the measure and allows navigation to the measure view.</w:t>
      </w:r>
    </w:p>
    <w:p w:rsidR="00B90880" w:rsidRDefault="005F1C1C">
      <w:pPr>
        <w:pStyle w:val="NumberedList"/>
        <w:numPr>
          <w:ilvl w:val="0"/>
          <w:numId w:val="39"/>
        </w:numPr>
      </w:pPr>
      <w:r>
        <w:lastRenderedPageBreak/>
        <w:t>Subpopulation and stratification titles – Displays the titles for subpopulations or stratifications of a measure.</w:t>
      </w:r>
    </w:p>
    <w:p w:rsidR="00B90880" w:rsidRDefault="005F1C1C">
      <w:pPr>
        <w:pStyle w:val="NumberedList"/>
        <w:numPr>
          <w:ilvl w:val="0"/>
          <w:numId w:val="39"/>
        </w:numPr>
      </w:pPr>
      <w:r>
        <w:t>Edit Title Button – Allows the user to rename a subpopulation or stratification.</w:t>
      </w:r>
    </w:p>
    <w:p w:rsidR="00B90880" w:rsidRDefault="005F1C1C">
      <w:pPr>
        <w:pStyle w:val="NumberedList"/>
        <w:numPr>
          <w:ilvl w:val="0"/>
          <w:numId w:val="39"/>
        </w:numPr>
      </w:pPr>
      <w:r>
        <w:t>Update Button – Allows the user to update a previously loaded measure.</w:t>
      </w:r>
    </w:p>
    <w:p w:rsidR="00B90880" w:rsidRDefault="005F1C1C">
      <w:pPr>
        <w:pStyle w:val="NumberedList"/>
        <w:numPr>
          <w:ilvl w:val="0"/>
          <w:numId w:val="39"/>
        </w:numPr>
      </w:pPr>
      <w:r>
        <w:t>Add Patient Button – Allows the user to start building a new patient for a measure.</w:t>
      </w:r>
    </w:p>
    <w:p w:rsidR="00B90880" w:rsidRDefault="005F1C1C">
      <w:pPr>
        <w:pStyle w:val="Heading2"/>
      </w:pPr>
      <w:bookmarkStart w:id="86" w:name="_Toc439155302"/>
      <w:bookmarkStart w:id="87" w:name="_Toc439155664"/>
      <w:bookmarkStart w:id="88" w:name="_Toc439155744"/>
      <w:bookmarkStart w:id="89" w:name="_Toc439156653"/>
      <w:bookmarkStart w:id="90" w:name="_Toc439157819"/>
      <w:bookmarkStart w:id="91" w:name="_Toc439158063"/>
      <w:bookmarkStart w:id="92" w:name="_Toc439158245"/>
      <w:bookmarkStart w:id="93" w:name="_Toc439922484"/>
      <w:bookmarkStart w:id="94" w:name="_Toc439923954"/>
      <w:bookmarkStart w:id="95" w:name="_Toc439924023"/>
      <w:bookmarkStart w:id="96" w:name="_Toc471122924"/>
      <w:bookmarkEnd w:id="86"/>
      <w:bookmarkEnd w:id="87"/>
      <w:bookmarkEnd w:id="88"/>
      <w:bookmarkEnd w:id="89"/>
      <w:bookmarkEnd w:id="90"/>
      <w:bookmarkEnd w:id="91"/>
      <w:bookmarkEnd w:id="92"/>
      <w:bookmarkEnd w:id="93"/>
      <w:bookmarkEnd w:id="94"/>
      <w:bookmarkEnd w:id="95"/>
      <w:r>
        <w:t>Loading a New Measure</w:t>
      </w:r>
      <w:bookmarkEnd w:id="96"/>
    </w:p>
    <w:p w:rsidR="00B90880" w:rsidRDefault="005F1C1C">
      <w:r>
        <w:t>When a user logs into the system for the first time, there will be no measures associated with the account. The user’s first step is to load a measure into the account to begin testing the measure with the Bonnie application. The New Measure dialog, as shown in Figure 6, prompts the user to upload a measure.</w:t>
      </w:r>
    </w:p>
    <w:p w:rsidR="00B90880" w:rsidRDefault="005F1C1C">
      <w:r>
        <w:t xml:space="preserve">The user may either upload a measure </w:t>
      </w:r>
      <w:proofErr w:type="gramStart"/>
      <w:r>
        <w:t>at this time</w:t>
      </w:r>
      <w:proofErr w:type="gramEnd"/>
      <w:r>
        <w:t xml:space="preserve"> or close this display and upload a measure later. After one or more </w:t>
      </w:r>
      <w:proofErr w:type="gramStart"/>
      <w:r>
        <w:t>measures</w:t>
      </w:r>
      <w:proofErr w:type="gramEnd"/>
      <w:r>
        <w:t xml:space="preserve"> has been uploaded, this page displays the current set of measures the user has loaded into the system along with the subpopulations and stratifications associated with the measures. The Measure Dashboard allows users to navigate to the details of individual measures, upload a new measure, or update the definition of an existing measure.</w:t>
      </w:r>
    </w:p>
    <w:p w:rsidR="00B90880" w:rsidRDefault="005F1C1C">
      <w:r>
        <w:t>There are two ways that a measure can be loaded into Bonnie. The first is to load the entire MAT package if it contains an Excel spreadsheet of value sets. If the user loads a package this way, the value sets contained in the Excel spreadsheet are what will be used in Bonnie; however, these value sets may be out of date with the value sets on the Value Set Authority Center (VSAC) website. The second way to load a measure is to unzip the MAT package and to load the XML file entitled with the CMS ID and version.</w:t>
      </w:r>
    </w:p>
    <w:p w:rsidR="00B90880" w:rsidRDefault="005F1C1C">
      <w:r>
        <w:t>The steps for loading a new measure as an entire MAT package are as follows:</w:t>
      </w:r>
    </w:p>
    <w:p w:rsidR="00B90880" w:rsidRDefault="005F1C1C">
      <w:pPr>
        <w:pStyle w:val="NumberedList"/>
        <w:numPr>
          <w:ilvl w:val="0"/>
          <w:numId w:val="32"/>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t xml:space="preserve">Figure </w:t>
      </w:r>
      <w:r>
        <w:rPr>
          <w:noProof/>
        </w:rPr>
        <w:t>5</w:t>
      </w:r>
      <w:r>
        <w:rPr>
          <w:rStyle w:val="numberreference"/>
          <w:rFonts w:ascii="Times New Roman" w:hAnsi="Times New Roman"/>
          <w:b w:val="0"/>
          <w:color w:val="auto"/>
        </w:rPr>
        <w:fldChar w:fldCharType="end"/>
      </w:r>
      <w:r>
        <w:t>) on the Measure Dashboard, which opens the New Measure Dialog shown in Figure 6.</w:t>
      </w:r>
    </w:p>
    <w:p w:rsidR="00B90880" w:rsidRDefault="005F1C1C">
      <w:pPr>
        <w:pStyle w:val="NumberedList"/>
        <w:numPr>
          <w:ilvl w:val="0"/>
          <w:numId w:val="32"/>
        </w:numPr>
      </w:pPr>
      <w:r>
        <w:t>On the New Measure Dialog:</w:t>
      </w:r>
    </w:p>
    <w:p w:rsidR="00B90880" w:rsidRDefault="005F1C1C">
      <w:pPr>
        <w:pStyle w:val="NumberedList2bulleted"/>
        <w:spacing w:before="0" w:after="120"/>
        <w:rPr>
          <w:rFonts w:cs="Times New Roman"/>
        </w:rPr>
      </w:pPr>
      <w:r>
        <w:rPr>
          <w:rFonts w:cs="Times New Roman"/>
        </w:rPr>
        <w:t>Choose a MAT export zip file.</w:t>
      </w:r>
    </w:p>
    <w:p w:rsidR="00B90880" w:rsidRDefault="005F1C1C">
      <w:pPr>
        <w:pStyle w:val="NumberedList2bulleted"/>
        <w:spacing w:before="0" w:after="120"/>
        <w:rPr>
          <w:rFonts w:cs="Times New Roman"/>
        </w:rPr>
      </w:pPr>
      <w:r>
        <w:rPr>
          <w:rFonts w:cs="Times New Roman"/>
        </w:rPr>
        <w:t>Specify if the measure is eligible professional (EP) or eligible hospital (EH).</w:t>
      </w:r>
    </w:p>
    <w:p w:rsidR="00B90880" w:rsidRDefault="005F1C1C">
      <w:pPr>
        <w:pStyle w:val="NumberedList2bulleted"/>
        <w:spacing w:before="0" w:after="120"/>
        <w:rPr>
          <w:rFonts w:cs="Times New Roman"/>
        </w:rPr>
      </w:pPr>
      <w:r>
        <w:rPr>
          <w:rFonts w:cs="Times New Roman"/>
        </w:rPr>
        <w:t>Specify if the measure is Patient-based or Episode of Care.</w:t>
      </w:r>
    </w:p>
    <w:p w:rsidR="00B90880" w:rsidRDefault="005F1C1C">
      <w:pPr>
        <w:pStyle w:val="NumberedList2bulleted"/>
        <w:spacing w:before="0" w:after="120"/>
        <w:rPr>
          <w:rFonts w:cs="Times New Roman"/>
        </w:rPr>
      </w:pPr>
      <w:r>
        <w:rPr>
          <w:rFonts w:cs="Times New Roman"/>
        </w:rPr>
        <w:t>Click the “Load” button.</w:t>
      </w:r>
    </w:p>
    <w:p w:rsidR="00B90880" w:rsidRDefault="005F1C1C">
      <w:pPr>
        <w:pStyle w:val="Figure"/>
        <w:rPr>
          <w:b w:val="0"/>
        </w:rPr>
      </w:pPr>
      <w:r>
        <w:rPr>
          <w:noProof/>
        </w:rPr>
        <w:lastRenderedPageBreak/>
        <w:drawing>
          <wp:inline distT="0" distB="0" distL="0" distR="0">
            <wp:extent cx="3754694" cy="2776498"/>
            <wp:effectExtent l="19050" t="19050" r="17780" b="24130"/>
            <wp:docPr id="40" name="Picture 40" descr="The New Measure dialog box has four lines for entering information.  The first, &quot;Measure Data,&quot; has a Browse button.  The next line,&quot; Type,&quot; offers the choice between Eligible Professional or Eligible Hospital.  The third line, &quot;Calculation,&quot; offers the choice &quot;Patient Based&quot; or &quot;Episode of Care.&quot;  And the last line, &quot;Rebuild Patients&quot;, has &quot;Yes&quot; and &quot;No&quot; buttons.  At the bottom are two buttons, &quot;Close&quot; and &quot;Load.&quot;" title="Figure 6: New Measure Dialog - MAT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private:var:folders:hw:l8kxxk_97cvccsd2p__plg8w3kd2bq:T:com.skitch.skitch:Bonnie-3.png"/>
                    <pic:cNvPicPr>
                      <a:picLocks noChangeAspect="1" noChangeArrowheads="1"/>
                    </pic:cNvPicPr>
                  </pic:nvPicPr>
                  <pic:blipFill>
                    <a:blip r:embed="rId33" cstate="screen">
                      <a:extLst>
                        <a:ext uri="{28A0092B-C50C-407E-A947-70E740481C1C}">
                          <a14:useLocalDpi xmlns:a14="http://schemas.microsoft.com/office/drawing/2010/main"/>
                        </a:ext>
                      </a:extLst>
                    </a:blip>
                    <a:stretch>
                      <a:fillRect/>
                    </a:stretch>
                  </pic:blipFill>
                  <pic:spPr bwMode="auto">
                    <a:xfrm>
                      <a:off x="0" y="0"/>
                      <a:ext cx="3754694" cy="27764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rsidR="00B90880" w:rsidRDefault="005F1C1C">
      <w:pPr>
        <w:pStyle w:val="FigureCaption"/>
        <w:spacing w:before="0" w:after="120"/>
      </w:pPr>
      <w:bookmarkStart w:id="97" w:name="_Toc471123058"/>
      <w:r>
        <w:t xml:space="preserve">Figure </w:t>
      </w:r>
      <w:fldSimple w:instr=" SEQ Figure \* ARABIC ">
        <w:r>
          <w:rPr>
            <w:noProof/>
          </w:rPr>
          <w:t>6</w:t>
        </w:r>
      </w:fldSimple>
      <w:r>
        <w:rPr>
          <w:noProof/>
        </w:rPr>
        <w:t>.</w:t>
      </w:r>
      <w:r>
        <w:t xml:space="preserve"> New Measure Dialog – MAT Package</w:t>
      </w:r>
      <w:bookmarkEnd w:id="97"/>
    </w:p>
    <w:p w:rsidR="00B90880" w:rsidRDefault="005F1C1C">
      <w:pPr>
        <w:pStyle w:val="NumberedList2bulleted"/>
        <w:numPr>
          <w:ilvl w:val="0"/>
          <w:numId w:val="0"/>
        </w:numPr>
        <w:spacing w:before="0" w:after="120"/>
        <w:ind w:left="360" w:hanging="360"/>
        <w:rPr>
          <w:rFonts w:cs="Times New Roman"/>
        </w:rPr>
      </w:pPr>
      <w:r>
        <w:rPr>
          <w:rFonts w:cs="Times New Roman"/>
        </w:rPr>
        <w:t>The steps for loading a new measure as an XML file are as follows:</w:t>
      </w:r>
    </w:p>
    <w:p w:rsidR="00B90880" w:rsidRDefault="005F1C1C">
      <w:pPr>
        <w:pStyle w:val="NumberedList"/>
        <w:numPr>
          <w:ilvl w:val="0"/>
          <w:numId w:val="50"/>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t xml:space="preserve">Figure </w:t>
      </w:r>
      <w:r>
        <w:rPr>
          <w:noProof/>
        </w:rPr>
        <w:t>5</w:t>
      </w:r>
      <w:r>
        <w:rPr>
          <w:rStyle w:val="numberreference"/>
          <w:rFonts w:ascii="Times New Roman" w:hAnsi="Times New Roman"/>
          <w:b w:val="0"/>
          <w:color w:val="auto"/>
        </w:rPr>
        <w:fldChar w:fldCharType="end"/>
      </w:r>
      <w:r>
        <w:t>) on the Measure Dashboard, which opens the New Measure Dialog shown in Figure 7.</w:t>
      </w:r>
    </w:p>
    <w:p w:rsidR="00B90880" w:rsidRDefault="005F1C1C">
      <w:pPr>
        <w:pStyle w:val="NumberedList"/>
        <w:numPr>
          <w:ilvl w:val="0"/>
          <w:numId w:val="50"/>
        </w:numPr>
      </w:pPr>
      <w:r>
        <w:t>On the New Measure Dialog:</w:t>
      </w:r>
    </w:p>
    <w:p w:rsidR="00B90880" w:rsidRDefault="005F1C1C">
      <w:pPr>
        <w:pStyle w:val="NumberedList"/>
        <w:numPr>
          <w:ilvl w:val="1"/>
          <w:numId w:val="50"/>
        </w:numPr>
        <w:ind w:left="1080"/>
      </w:pPr>
      <w:r>
        <w:t>Choose a measure XML file from a MAT package.</w:t>
      </w:r>
    </w:p>
    <w:p w:rsidR="00B90880" w:rsidRDefault="005F1C1C">
      <w:pPr>
        <w:pStyle w:val="NumberedList"/>
        <w:numPr>
          <w:ilvl w:val="0"/>
          <w:numId w:val="0"/>
        </w:numPr>
        <w:ind w:left="1620" w:hanging="450"/>
      </w:pPr>
      <w:r>
        <w:t>(1)</w:t>
      </w:r>
      <w:r>
        <w:tab/>
        <w:t>The New Measure dialog will show VSAC Username and VSAC Password fields.</w:t>
      </w:r>
    </w:p>
    <w:p w:rsidR="00B90880" w:rsidRDefault="005F1C1C">
      <w:pPr>
        <w:pStyle w:val="NumberedList"/>
        <w:numPr>
          <w:ilvl w:val="1"/>
          <w:numId w:val="50"/>
        </w:numPr>
        <w:ind w:left="1080"/>
      </w:pPr>
      <w:r>
        <w:t>Enter your VSAC credentials.</w:t>
      </w:r>
    </w:p>
    <w:p w:rsidR="00B90880" w:rsidRDefault="005F1C1C">
      <w:pPr>
        <w:pStyle w:val="NumberedList"/>
        <w:numPr>
          <w:ilvl w:val="0"/>
          <w:numId w:val="0"/>
        </w:numPr>
        <w:ind w:left="1620" w:hanging="450"/>
      </w:pPr>
      <w:r>
        <w:t>(1)</w:t>
      </w:r>
      <w:r>
        <w:tab/>
        <w:t>If you do not already have VSAC credentials, click the link that says “Register for VSAC”, which will take you to the UMLS Terminology Services page to register for a UMLS License. The credentials entered here will serve as your VSAC credentials.</w:t>
      </w:r>
    </w:p>
    <w:p w:rsidR="00B90880" w:rsidRDefault="005F1C1C">
      <w:pPr>
        <w:pStyle w:val="NumberedList"/>
        <w:numPr>
          <w:ilvl w:val="1"/>
          <w:numId w:val="50"/>
        </w:numPr>
        <w:ind w:left="1080"/>
      </w:pPr>
      <w:r>
        <w:t>Specify if the measure is eligible professional (EP) or eligible hospital (EH).</w:t>
      </w:r>
    </w:p>
    <w:p w:rsidR="00B90880" w:rsidRDefault="005F1C1C">
      <w:pPr>
        <w:pStyle w:val="NumberedList"/>
        <w:numPr>
          <w:ilvl w:val="1"/>
          <w:numId w:val="50"/>
        </w:numPr>
        <w:ind w:left="1080"/>
      </w:pPr>
      <w:r>
        <w:t>Specify if the measure is Patient-based or Episode of Care.</w:t>
      </w:r>
    </w:p>
    <w:p w:rsidR="00B90880" w:rsidRDefault="005F1C1C">
      <w:pPr>
        <w:pStyle w:val="NumberedList"/>
        <w:numPr>
          <w:ilvl w:val="1"/>
          <w:numId w:val="50"/>
        </w:numPr>
        <w:ind w:left="1080"/>
      </w:pPr>
      <w:r>
        <w:t>Click the “Load” button.</w:t>
      </w:r>
    </w:p>
    <w:p w:rsidR="00B90880" w:rsidRDefault="005F1C1C">
      <w:pPr>
        <w:pStyle w:val="Figure"/>
        <w:rPr>
          <w:b w:val="0"/>
        </w:rPr>
      </w:pPr>
      <w:r>
        <w:rPr>
          <w:noProof/>
        </w:rPr>
        <w:lastRenderedPageBreak/>
        <w:drawing>
          <wp:inline distT="0" distB="0" distL="0" distR="0">
            <wp:extent cx="3794819" cy="2712323"/>
            <wp:effectExtent l="0" t="0" r="0" b="0"/>
            <wp:docPr id="31" name="Picture 31" descr="This figure shows the New Measure Dialog. After clicking the &quot;Browse&quot; button and loading an XML file, The New Measure Dialog box changes and has six lines for entering information.  The first, &quot;Measure Data,&quot; has a &quot;Browse&quot; button. The next line, &quot;VSAC Username&quot; allows the user to enter their VSAC username. The third line, &quot;VSAC Password&quot; allows the user to enter their VSAC passord. Following the &quot;VSAC Password field, there is a link to register for VSAC credentials if the user does not already have credentials. The next line,&quot; Type,&quot; offers the choice between &quot;Eligible Professional&quot; or &quot;Eligible Hospital.&quot;  The fifth line, &quot;Calculation,&quot; offers the choice &quot;Patient Based&quot; or &quot;Episode of Care.&quot;  And the last line, &quot;Rebuild Patients&quot;, has &quot;Yes&quot; and &quot;No&quot; buttons.  At the bottom are two buttons, &quot;Close&quot; and &quot;Load.&quot;" title="Figure 7: New Measure Dialog - X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7242" cy="2735497"/>
                    </a:xfrm>
                    <a:prstGeom prst="rect">
                      <a:avLst/>
                    </a:prstGeom>
                  </pic:spPr>
                </pic:pic>
              </a:graphicData>
            </a:graphic>
          </wp:inline>
        </w:drawing>
      </w:r>
    </w:p>
    <w:p w:rsidR="00B90880" w:rsidRDefault="005F1C1C">
      <w:pPr>
        <w:pStyle w:val="FigureCaption"/>
      </w:pPr>
      <w:bookmarkStart w:id="98" w:name="_Toc471123059"/>
      <w:r>
        <w:t xml:space="preserve">Figure </w:t>
      </w:r>
      <w:fldSimple w:instr=" SEQ Figure \* ARABIC ">
        <w:r>
          <w:rPr>
            <w:noProof/>
          </w:rPr>
          <w:t>7</w:t>
        </w:r>
      </w:fldSimple>
      <w:r>
        <w:t>. New Measure Dialog – XML File</w:t>
      </w:r>
      <w:bookmarkEnd w:id="98"/>
    </w:p>
    <w:p w:rsidR="00B90880" w:rsidRDefault="005F1C1C">
      <w:pPr>
        <w:spacing w:after="240"/>
      </w:pPr>
      <w:r>
        <w:t xml:space="preserve">The action of clicking the “Load” button in the New Measure Dialog uploads the measure to the application for processing. If the measure loaded is Episode of Care or has multiple populations, the user is presented with the Finalize Measure Dialog shown in </w:t>
      </w:r>
      <w:fldSimple w:instr=" REF _Ref459099953 ">
        <w:r>
          <w:t xml:space="preserve">Figure </w:t>
        </w:r>
        <w:r>
          <w:rPr>
            <w:noProof/>
          </w:rPr>
          <w:t>8</w:t>
        </w:r>
      </w:fldSimple>
      <w:r>
        <w:t>. This dialog allows the user to specify the episode(s) of care for the measure and provide titles for subpopulations. Once the Finalize Measure fields have been filled out, the user clicks the “Done” button to finish loading the measure. Once measure loading is complete, the application directs the user to the Measure Dashboard (</w:t>
      </w:r>
      <w:r>
        <w:fldChar w:fldCharType="begin"/>
      </w:r>
      <w:r>
        <w:instrText xml:space="preserve"> REF _Ref440185712</w:instrText>
      </w:r>
      <w:r>
        <w:fldChar w:fldCharType="separate"/>
      </w:r>
      <w:r>
        <w:t xml:space="preserve">Figure </w:t>
      </w:r>
      <w:r>
        <w:rPr>
          <w:noProof/>
        </w:rPr>
        <w:t>5</w:t>
      </w:r>
      <w:r>
        <w:fldChar w:fldCharType="end"/>
      </w:r>
      <w:r>
        <w:t>) with the new measure available. If the measure is not Episode of Care or does not have subpopulations, the user will not be presented with the Finalize Measure Dialog because no additional information is required to load the measure.</w:t>
      </w:r>
    </w:p>
    <w:p w:rsidR="00B90880" w:rsidRDefault="005F1C1C">
      <w:pPr>
        <w:pStyle w:val="Figure"/>
        <w:rPr>
          <w:b w:val="0"/>
        </w:rPr>
      </w:pPr>
      <w:r>
        <w:rPr>
          <w:noProof/>
        </w:rPr>
        <w:drawing>
          <wp:inline distT="0" distB="0" distL="0" distR="0">
            <wp:extent cx="3301602" cy="2441448"/>
            <wp:effectExtent l="19050" t="19050" r="13335" b="16510"/>
            <wp:docPr id="20" name="Picture 20" descr="The Finalize Measure Dialog box shows the example of &quot;Discharged on Antithrombotic Therapy.&quot;  It says, &quot;Please select which episode of care to use for this measure,&quot; and then the &quot;Episode of Care&quot; box lists four different types of care episodes.  Users can select multiple episodes by using control plus click.  At the bottom is a &quot;Done&quot; button." title="Figure 8: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35" cstate="screen">
                      <a:extLst>
                        <a:ext uri="{28A0092B-C50C-407E-A947-70E740481C1C}">
                          <a14:useLocalDpi xmlns:a14="http://schemas.microsoft.com/office/drawing/2010/main"/>
                        </a:ext>
                      </a:extLst>
                    </a:blip>
                    <a:stretch>
                      <a:fillRect/>
                    </a:stretch>
                  </pic:blipFill>
                  <pic:spPr bwMode="auto">
                    <a:xfrm>
                      <a:off x="0" y="0"/>
                      <a:ext cx="3301602" cy="2441448"/>
                    </a:xfrm>
                    <a:prstGeom prst="rect">
                      <a:avLst/>
                    </a:prstGeom>
                    <a:noFill/>
                    <a:ln>
                      <a:solidFill>
                        <a:schemeClr val="tx1"/>
                      </a:solidFill>
                    </a:ln>
                  </pic:spPr>
                </pic:pic>
              </a:graphicData>
            </a:graphic>
          </wp:inline>
        </w:drawing>
      </w:r>
    </w:p>
    <w:p w:rsidR="00B90880" w:rsidRDefault="005F1C1C">
      <w:pPr>
        <w:pStyle w:val="FigureCaption"/>
      </w:pPr>
      <w:bookmarkStart w:id="99" w:name="_Ref459099953"/>
      <w:bookmarkStart w:id="100" w:name="_Toc471123060"/>
      <w:r>
        <w:t xml:space="preserve">Figure </w:t>
      </w:r>
      <w:fldSimple w:instr=" SEQ Figure \* ARABIC ">
        <w:r>
          <w:rPr>
            <w:noProof/>
          </w:rPr>
          <w:t>8</w:t>
        </w:r>
      </w:fldSimple>
      <w:bookmarkEnd w:id="99"/>
      <w:r>
        <w:t xml:space="preserve">. </w:t>
      </w:r>
      <w:bookmarkStart w:id="101" w:name="_Toc439154844"/>
      <w:r>
        <w:t>Finalize Measure Dialog</w:t>
      </w:r>
      <w:bookmarkEnd w:id="100"/>
      <w:bookmarkEnd w:id="101"/>
    </w:p>
    <w:p w:rsidR="00B90880" w:rsidRDefault="005F1C1C">
      <w:pPr>
        <w:pStyle w:val="Heading2"/>
      </w:pPr>
      <w:bookmarkStart w:id="102" w:name="_Toc439155304"/>
      <w:bookmarkStart w:id="103" w:name="_Toc439155666"/>
      <w:bookmarkStart w:id="104" w:name="_Toc439155746"/>
      <w:bookmarkStart w:id="105" w:name="_Toc439156655"/>
      <w:bookmarkStart w:id="106" w:name="_Toc439157821"/>
      <w:bookmarkStart w:id="107" w:name="_Toc439158065"/>
      <w:bookmarkStart w:id="108" w:name="_Toc439158247"/>
      <w:bookmarkStart w:id="109" w:name="_Toc439922486"/>
      <w:bookmarkStart w:id="110" w:name="_Toc439923956"/>
      <w:bookmarkStart w:id="111" w:name="_Toc439924025"/>
      <w:bookmarkStart w:id="112" w:name="_Toc471122925"/>
      <w:bookmarkEnd w:id="102"/>
      <w:bookmarkEnd w:id="103"/>
      <w:bookmarkEnd w:id="104"/>
      <w:bookmarkEnd w:id="105"/>
      <w:bookmarkEnd w:id="106"/>
      <w:bookmarkEnd w:id="107"/>
      <w:bookmarkEnd w:id="108"/>
      <w:bookmarkEnd w:id="109"/>
      <w:bookmarkEnd w:id="110"/>
      <w:bookmarkEnd w:id="111"/>
      <w:r>
        <w:lastRenderedPageBreak/>
        <w:t>Updating a Measure</w:t>
      </w:r>
      <w:bookmarkEnd w:id="112"/>
    </w:p>
    <w:p w:rsidR="00B90880" w:rsidRDefault="005F1C1C">
      <w:r>
        <w:t>Once the measure has been loaded, the testing process may identify issues with the measure. When issues are identified, the logic must be updated in the MAT to resolve these issues. Alternatively, the measure could be updated in the MAT as part of an annual update. Once a measure has been updated in the MAT, it may be necessary to update that measure in Bonnie for testing. To update a measure, follow these steps:</w:t>
      </w:r>
    </w:p>
    <w:p w:rsidR="00B90880" w:rsidRDefault="005F1C1C">
      <w:pPr>
        <w:pStyle w:val="NumberedList"/>
        <w:numPr>
          <w:ilvl w:val="0"/>
          <w:numId w:val="40"/>
        </w:numPr>
      </w:pPr>
      <w:r>
        <w:t xml:space="preserve">Click the “Update” button (item </w:t>
      </w:r>
      <w:r>
        <w:rPr>
          <w:rStyle w:val="numberreference"/>
          <w:rFonts w:ascii="Times New Roman" w:hAnsi="Times New Roman"/>
          <w:b w:val="0"/>
          <w:color w:val="auto"/>
        </w:rPr>
        <w:t>#11 in Figure 5</w:t>
      </w:r>
      <w:r>
        <w:t xml:space="preserve">) on the Measure Dashboard, which displays the “Update Measure” dialog as shown in </w:t>
      </w:r>
      <w:fldSimple w:instr=" REF _Ref459100171 ">
        <w:r>
          <w:t xml:space="preserve">Figure </w:t>
        </w:r>
        <w:r>
          <w:rPr>
            <w:noProof/>
          </w:rPr>
          <w:t>9</w:t>
        </w:r>
      </w:fldSimple>
      <w:r>
        <w:t>.</w:t>
      </w:r>
    </w:p>
    <w:p w:rsidR="00B90880" w:rsidRDefault="005F1C1C">
      <w:pPr>
        <w:pStyle w:val="NumberedList"/>
        <w:numPr>
          <w:ilvl w:val="0"/>
          <w:numId w:val="32"/>
        </w:numPr>
      </w:pPr>
      <w:r>
        <w:t>Select a new MAT export zip with the updated measure definition.</w:t>
      </w:r>
    </w:p>
    <w:p w:rsidR="00B90880" w:rsidRDefault="005F1C1C">
      <w:pPr>
        <w:pStyle w:val="NumberedList"/>
        <w:numPr>
          <w:ilvl w:val="0"/>
          <w:numId w:val="32"/>
        </w:numPr>
      </w:pPr>
      <w:r>
        <w:t>Update the episode of care if it has changed.</w:t>
      </w:r>
    </w:p>
    <w:p w:rsidR="00B90880" w:rsidRDefault="005F1C1C">
      <w:pPr>
        <w:pStyle w:val="NumberedList"/>
        <w:spacing w:after="240"/>
      </w:pPr>
      <w:r>
        <w:t>Click the “Load” button to load the new version of the measure.</w:t>
      </w:r>
    </w:p>
    <w:p w:rsidR="00B90880" w:rsidRDefault="005F1C1C">
      <w:pPr>
        <w:pStyle w:val="Figure"/>
        <w:rPr>
          <w:b w:val="0"/>
        </w:rPr>
      </w:pPr>
      <w:r>
        <w:rPr>
          <w:noProof/>
        </w:rPr>
        <w:drawing>
          <wp:inline distT="0" distB="0" distL="0" distR="0">
            <wp:extent cx="4154286" cy="3063240"/>
            <wp:effectExtent l="19050" t="19050" r="17780" b="22860"/>
            <wp:docPr id="27" name="Picture 27" descr="Similar to the New Measure Dialog box (Figure 6), this Update Measure Dialog box shows the lines Measure Data, Type, Calculation, and Rebuild Patients using the example &quot;Discharged on Antithrombotic Therapy.&quot;  This box also includes an Episode of Care line that lists, &quot;Encounter Performed, Encounter Performed, Intervention Ordered, Intervention Performed.&quot;  At the bottom are two buttons, &quot;Close&quot; and &quot;Load.&quot;" title="Figure 9: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private:var:folders:hw:l8kxxk_97cvccsd2p__plg8w3kd2bq:T:com.skitch.skitch:Bonnie.png"/>
                    <pic:cNvPicPr>
                      <a:picLocks noChangeAspect="1" noChangeArrowheads="1"/>
                    </pic:cNvPicPr>
                  </pic:nvPicPr>
                  <pic:blipFill>
                    <a:blip r:embed="rId36" cstate="screen">
                      <a:extLst>
                        <a:ext uri="{28A0092B-C50C-407E-A947-70E740481C1C}">
                          <a14:useLocalDpi xmlns:a14="http://schemas.microsoft.com/office/drawing/2010/main"/>
                        </a:ext>
                      </a:extLst>
                    </a:blip>
                    <a:stretch>
                      <a:fillRect/>
                    </a:stretch>
                  </pic:blipFill>
                  <pic:spPr bwMode="auto">
                    <a:xfrm>
                      <a:off x="0" y="0"/>
                      <a:ext cx="4154286" cy="3063240"/>
                    </a:xfrm>
                    <a:prstGeom prst="rect">
                      <a:avLst/>
                    </a:prstGeom>
                    <a:noFill/>
                    <a:ln>
                      <a:solidFill>
                        <a:schemeClr val="tx1"/>
                      </a:solidFill>
                    </a:ln>
                  </pic:spPr>
                </pic:pic>
              </a:graphicData>
            </a:graphic>
          </wp:inline>
        </w:drawing>
      </w:r>
    </w:p>
    <w:p w:rsidR="00B90880" w:rsidRDefault="005F1C1C">
      <w:pPr>
        <w:pStyle w:val="FigureCaption"/>
      </w:pPr>
      <w:bookmarkStart w:id="113" w:name="_Ref459100171"/>
      <w:bookmarkStart w:id="114" w:name="_Toc471123061"/>
      <w:r>
        <w:t xml:space="preserve">Figure </w:t>
      </w:r>
      <w:fldSimple w:instr=" SEQ Figure \* ARABIC ">
        <w:r>
          <w:rPr>
            <w:noProof/>
          </w:rPr>
          <w:t>9</w:t>
        </w:r>
      </w:fldSimple>
      <w:bookmarkEnd w:id="113"/>
      <w:r>
        <w:t>. Updating Measure Dialog</w:t>
      </w:r>
      <w:bookmarkEnd w:id="114"/>
    </w:p>
    <w:p w:rsidR="00B90880" w:rsidRDefault="005F1C1C">
      <w:pPr>
        <w:pStyle w:val="Heading2"/>
      </w:pPr>
      <w:bookmarkStart w:id="115" w:name="_Toc439155306"/>
      <w:bookmarkStart w:id="116" w:name="_Toc439155668"/>
      <w:bookmarkStart w:id="117" w:name="_Toc439155748"/>
      <w:bookmarkStart w:id="118" w:name="_Toc439156657"/>
      <w:bookmarkStart w:id="119" w:name="_Toc439157823"/>
      <w:bookmarkStart w:id="120" w:name="_Toc439158067"/>
      <w:bookmarkStart w:id="121" w:name="_Toc439158249"/>
      <w:bookmarkStart w:id="122" w:name="_Toc439922488"/>
      <w:bookmarkStart w:id="123" w:name="_Toc439923958"/>
      <w:bookmarkStart w:id="124" w:name="_Toc439924027"/>
      <w:bookmarkStart w:id="125" w:name="_Toc471122926"/>
      <w:bookmarkEnd w:id="115"/>
      <w:bookmarkEnd w:id="116"/>
      <w:bookmarkEnd w:id="117"/>
      <w:bookmarkEnd w:id="118"/>
      <w:bookmarkEnd w:id="119"/>
      <w:bookmarkEnd w:id="120"/>
      <w:bookmarkEnd w:id="121"/>
      <w:bookmarkEnd w:id="122"/>
      <w:bookmarkEnd w:id="123"/>
      <w:bookmarkEnd w:id="124"/>
      <w:r>
        <w:t>Creating Synthetic Test Records</w:t>
      </w:r>
      <w:bookmarkEnd w:id="125"/>
    </w:p>
    <w:p w:rsidR="00B90880" w:rsidRDefault="005F1C1C">
      <w:pPr>
        <w:rPr>
          <w:i/>
        </w:rPr>
      </w:pPr>
      <w:r>
        <w:t>Once a set of measures has been loaded into the Bonnie application, users can start building test patients for the measures. To build a test patient from the Measure Dashboard (</w:t>
      </w:r>
      <w:fldSimple w:instr=" REF _Ref440185712 ">
        <w:r>
          <w:t xml:space="preserve">Figure </w:t>
        </w:r>
        <w:r>
          <w:rPr>
            <w:noProof/>
          </w:rPr>
          <w:t>5</w:t>
        </w:r>
      </w:fldSimple>
      <w:r>
        <w:t xml:space="preserve">), click the “Add Patient” button (item </w:t>
      </w:r>
      <w:r>
        <w:rPr>
          <w:rStyle w:val="numberreference"/>
          <w:rFonts w:ascii="Times New Roman" w:hAnsi="Times New Roman"/>
          <w:b w:val="0"/>
          <w:color w:val="auto"/>
        </w:rPr>
        <w:t xml:space="preserve">#12 </w:t>
      </w:r>
      <w:r>
        <w:t xml:space="preserve">in </w:t>
      </w:r>
      <w:fldSimple w:instr=" REF _Ref440185712 ">
        <w:r>
          <w:t xml:space="preserve">Figure </w:t>
        </w:r>
        <w:r>
          <w:rPr>
            <w:noProof/>
          </w:rPr>
          <w:t>5</w:t>
        </w:r>
      </w:fldSimple>
      <w:r>
        <w:t xml:space="preserve">). This action opens the patient builder screen as shown in </w:t>
      </w:r>
      <w:fldSimple w:instr=" REF _Ref468456447 ">
        <w:r>
          <w:t xml:space="preserve">Figure </w:t>
        </w:r>
        <w:r>
          <w:rPr>
            <w:noProof/>
          </w:rPr>
          <w:t>16</w:t>
        </w:r>
      </w:fldSimple>
      <w:fldSimple w:instr=" REF _Ref440364143  "/>
      <w:r>
        <w:t xml:space="preserve">. For more information, reference Section </w:t>
      </w:r>
      <w:fldSimple w:instr=" REF _Ref459208168 \r  ">
        <w:r>
          <w:t>5</w:t>
        </w:r>
      </w:fldSimple>
      <w:r>
        <w:t xml:space="preserve">, </w:t>
      </w:r>
      <w:r>
        <w:rPr>
          <w:i/>
        </w:rPr>
        <w:t>Building a Patient Test Record.</w:t>
      </w:r>
    </w:p>
    <w:p w:rsidR="00B90880" w:rsidRDefault="005F1C1C">
      <w:r>
        <w:t>After the user creates synthetic test patients for measures, the Measure Dashboard will display summary calculation results of the patients associated with each measure loaded by the user (</w:t>
      </w:r>
      <w:fldSimple w:instr=" REF _Ref440185712 ">
        <w:r>
          <w:t xml:space="preserve">Figure </w:t>
        </w:r>
        <w:r>
          <w:rPr>
            <w:noProof/>
          </w:rPr>
          <w:t>5</w:t>
        </w:r>
      </w:fldSimple>
      <w:r>
        <w:t xml:space="preserve">). As shown in </w:t>
      </w:r>
      <w:fldSimple w:instr=" REF _Ref440185712 ">
        <w:r>
          <w:t xml:space="preserve">Figure </w:t>
        </w:r>
        <w:r>
          <w:rPr>
            <w:noProof/>
          </w:rPr>
          <w:t>5</w:t>
        </w:r>
      </w:fldSimple>
      <w:r>
        <w:t xml:space="preserve">, UI elements </w:t>
      </w:r>
      <w:r>
        <w:rPr>
          <w:rStyle w:val="numberreference"/>
          <w:rFonts w:ascii="Times New Roman" w:hAnsi="Times New Roman"/>
          <w:b w:val="0"/>
          <w:color w:val="auto"/>
        </w:rPr>
        <w:t>#s5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percentage of patients associated with the measure whose calculated values meet the </w:t>
      </w:r>
      <w:r>
        <w:lastRenderedPageBreak/>
        <w:t xml:space="preserve">expectations set for the patient. The “Status” column (item </w:t>
      </w:r>
      <w:r>
        <w:rPr>
          <w:rStyle w:val="numberreference"/>
          <w:rFonts w:ascii="Times New Roman" w:hAnsi="Times New Roman"/>
          <w:b w:val="0"/>
          <w:color w:val="auto"/>
        </w:rPr>
        <w:t>#6</w:t>
      </w:r>
      <w:r>
        <w:t>)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fldSimple w:instr=" REF _Ref459100358 ">
        <w:r>
          <w:t xml:space="preserve">Figure </w:t>
        </w:r>
        <w:r>
          <w:rPr>
            <w:noProof/>
          </w:rPr>
          <w:t>10</w:t>
        </w:r>
      </w:fldSimple>
      <w:r>
        <w:t xml:space="preserve"> in Section </w:t>
      </w:r>
      <w:fldSimple w:instr=" REF _Ref459208213 \r  ">
        <w:r>
          <w:t>4</w:t>
        </w:r>
      </w:fldSimple>
      <w:r>
        <w:t>, shows more detailed results for a measure.</w:t>
      </w:r>
    </w:p>
    <w:p w:rsidR="00B90880" w:rsidRDefault="00B90880"/>
    <w:p w:rsidR="00B90880" w:rsidRDefault="00B90880">
      <w:pPr>
        <w:sectPr w:rsidR="00B90880">
          <w:pgSz w:w="12240" w:h="15840" w:code="1"/>
          <w:pgMar w:top="1440" w:right="1440" w:bottom="1440" w:left="1440" w:header="504" w:footer="504" w:gutter="0"/>
          <w:cols w:space="720"/>
          <w:titlePg/>
          <w:docGrid w:linePitch="360"/>
        </w:sectPr>
      </w:pPr>
    </w:p>
    <w:p w:rsidR="00B90880" w:rsidRDefault="005F1C1C">
      <w:pPr>
        <w:pStyle w:val="Heading1"/>
      </w:pPr>
      <w:bookmarkStart w:id="126" w:name="_Toc465345867"/>
      <w:bookmarkStart w:id="127" w:name="_Toc465345868"/>
      <w:bookmarkStart w:id="128" w:name="_Ref459207928"/>
      <w:bookmarkStart w:id="129" w:name="_Ref459208213"/>
      <w:bookmarkStart w:id="130" w:name="_Toc471122927"/>
      <w:bookmarkEnd w:id="126"/>
      <w:bookmarkEnd w:id="127"/>
      <w:r>
        <w:lastRenderedPageBreak/>
        <w:t>Measure Results View</w:t>
      </w:r>
      <w:bookmarkEnd w:id="128"/>
      <w:bookmarkEnd w:id="129"/>
      <w:bookmarkEnd w:id="130"/>
    </w:p>
    <w:p w:rsidR="00B90880" w:rsidRDefault="005F1C1C">
      <w:pPr>
        <w:pStyle w:val="Heading2"/>
      </w:pPr>
      <w:bookmarkStart w:id="131" w:name="_Toc471122928"/>
      <w:r>
        <w:t>Overview</w:t>
      </w:r>
      <w:bookmarkEnd w:id="131"/>
    </w:p>
    <w:p w:rsidR="00B90880" w:rsidRDefault="005F1C1C">
      <w:r>
        <w:t xml:space="preserve">As shown in </w:t>
      </w:r>
      <w:fldSimple w:instr=" REF _Ref459100358   \* MERGEFORMAT ">
        <w:r>
          <w:t xml:space="preserve">Figure </w:t>
        </w:r>
        <w:r>
          <w:rPr>
            <w:noProof/>
          </w:rPr>
          <w:t>10</w:t>
        </w:r>
      </w:fldSimple>
      <w:r>
        <w:t xml:space="preserve">, the Measure View page displays the detailed information, associated patients, and calculation results for a single measure. In this view, users can add new patients to a measure, update a measure, and delete a measure. To access the Measure View, click on the “Measure Title” link (item </w:t>
      </w:r>
      <w:r>
        <w:rPr>
          <w:rStyle w:val="numberreference"/>
          <w:rFonts w:ascii="Times New Roman" w:hAnsi="Times New Roman"/>
          <w:b w:val="0"/>
          <w:color w:val="auto"/>
        </w:rPr>
        <w:t>#8</w:t>
      </w:r>
      <w:r>
        <w:t xml:space="preserve">) on the Measure Dashboard, as shown in </w:t>
      </w:r>
      <w:fldSimple w:instr=" REF _Ref440185712   \* MERGEFORMAT ">
        <w:r>
          <w:t xml:space="preserve">Figure </w:t>
        </w:r>
        <w:r>
          <w:rPr>
            <w:noProof/>
          </w:rPr>
          <w:t>5</w:t>
        </w:r>
      </w:fldSimple>
      <w:r>
        <w:t>.</w:t>
      </w:r>
    </w:p>
    <w:p w:rsidR="00B90880" w:rsidRDefault="005F1C1C">
      <w:r>
        <w:t>The Measure View page presents the title and description of the measure, the logic for the measure, and a measure complexity indicator. The page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also shows the results of calculation for a single patient along with an overlay of the calculation results on the measure logic.</w:t>
      </w:r>
    </w:p>
    <w:p w:rsidR="00B90880" w:rsidRDefault="005F1C1C">
      <w:r>
        <w:t xml:space="preserve">The following UI elements appear at the top of the Measure View page (indicated by their item numbers in </w:t>
      </w:r>
      <w:fldSimple w:instr=" REF _Ref459100358  \* MERGEFORMAT ">
        <w:r>
          <w:t xml:space="preserve">Figure </w:t>
        </w:r>
        <w:r>
          <w:rPr>
            <w:noProof/>
          </w:rPr>
          <w:t>10</w:t>
        </w:r>
      </w:fldSimple>
      <w:r>
        <w:t>):</w:t>
      </w:r>
    </w:p>
    <w:p w:rsidR="00B90880" w:rsidRDefault="005F1C1C">
      <w:pPr>
        <w:pStyle w:val="NumberedList"/>
        <w:numPr>
          <w:ilvl w:val="0"/>
          <w:numId w:val="41"/>
        </w:numPr>
      </w:pPr>
      <w:r>
        <w:t>Measure Title – Displays the title and description of the measure.</w:t>
      </w:r>
    </w:p>
    <w:p w:rsidR="00B90880" w:rsidRDefault="005F1C1C">
      <w:pPr>
        <w:pStyle w:val="NumberedList"/>
        <w:numPr>
          <w:ilvl w:val="0"/>
          <w:numId w:val="32"/>
        </w:numPr>
      </w:pPr>
      <w:r>
        <w:t>Measure Actions – Allows the user to delete or update a measure definition, activate an alternate view of the measure logic, or open the Beta Clinical Quality Language (CQL) Learning Tool.</w:t>
      </w:r>
    </w:p>
    <w:p w:rsidR="00B90880" w:rsidRDefault="005F1C1C">
      <w:pPr>
        <w:pStyle w:val="NumberedList"/>
        <w:numPr>
          <w:ilvl w:val="0"/>
          <w:numId w:val="32"/>
        </w:numPr>
      </w:pPr>
      <w:r>
        <w:t>Measure Complexity – Indicates the measure’s degree of complexity.</w:t>
      </w:r>
    </w:p>
    <w:p w:rsidR="00B90880" w:rsidRDefault="005F1C1C">
      <w:pPr>
        <w:pStyle w:val="NumberedList"/>
        <w:numPr>
          <w:ilvl w:val="0"/>
          <w:numId w:val="32"/>
        </w:numPr>
      </w:pPr>
      <w:r>
        <w:t>Measure Subpopulations or Stratifications – Allows access to different subpopulations or stratifications in the measure.</w:t>
      </w:r>
    </w:p>
    <w:p w:rsidR="00B90880" w:rsidRDefault="005F1C1C">
      <w:pPr>
        <w:pStyle w:val="NumberedList"/>
        <w:numPr>
          <w:ilvl w:val="0"/>
          <w:numId w:val="32"/>
        </w:numPr>
      </w:pPr>
      <w:r>
        <w:t>Measure Logic – Displays a representation of the logic for the measure.</w:t>
      </w:r>
    </w:p>
    <w:p w:rsidR="00B90880" w:rsidRDefault="005F1C1C">
      <w:pPr>
        <w:pStyle w:val="NumberedList"/>
        <w:numPr>
          <w:ilvl w:val="0"/>
          <w:numId w:val="32"/>
        </w:numPr>
      </w:pPr>
      <w:r>
        <w:t xml:space="preserve">Logic Highlighted </w:t>
      </w:r>
      <w:proofErr w:type="gramStart"/>
      <w:r>
        <w:t>With</w:t>
      </w:r>
      <w:proofErr w:type="gramEnd"/>
      <w:r>
        <w:t xml:space="preserve"> Coverage – Displays the logic for the measure, highlighting which lines of the measure are covered by the test patients.</w:t>
      </w:r>
    </w:p>
    <w:p w:rsidR="00B90880" w:rsidRDefault="005F1C1C">
      <w:pPr>
        <w:pStyle w:val="NumberedList"/>
        <w:numPr>
          <w:ilvl w:val="0"/>
          <w:numId w:val="32"/>
        </w:numPr>
      </w:pPr>
      <w:r>
        <w:t>Patient Actions – Allows the user to export patient records and access the Patient Bank.</w:t>
      </w:r>
    </w:p>
    <w:p w:rsidR="00B90880" w:rsidRDefault="005F1C1C">
      <w:pPr>
        <w:pStyle w:val="NumberedList"/>
        <w:numPr>
          <w:ilvl w:val="0"/>
          <w:numId w:val="32"/>
        </w:numPr>
      </w:pPr>
      <w:r>
        <w:t>Percent Successful – Displays the percent of patients currently meeting expectations for the measure.</w:t>
      </w:r>
    </w:p>
    <w:p w:rsidR="00B90880" w:rsidRDefault="005F1C1C">
      <w:pPr>
        <w:pStyle w:val="NumberedList"/>
        <w:numPr>
          <w:ilvl w:val="0"/>
          <w:numId w:val="32"/>
        </w:numPr>
      </w:pPr>
      <w:r>
        <w:t>Patients Passing Count – Displays the current number of patients meeting expectations over the total number of patients in the test deck for the measure.</w:t>
      </w:r>
    </w:p>
    <w:p w:rsidR="00B90880" w:rsidRDefault="005F1C1C">
      <w:pPr>
        <w:pStyle w:val="NumberedList"/>
        <w:numPr>
          <w:ilvl w:val="0"/>
          <w:numId w:val="32"/>
        </w:numPr>
      </w:pPr>
      <w:r>
        <w:t>Test Coverage – Displays the percentage of the measure logic that has evaluated to true for the patient test deck. This measure provides a method for determining how much of the logic has been tested.</w:t>
      </w:r>
    </w:p>
    <w:p w:rsidR="00B90880" w:rsidRDefault="005F1C1C">
      <w:pPr>
        <w:pStyle w:val="NumberedList"/>
        <w:numPr>
          <w:ilvl w:val="0"/>
          <w:numId w:val="32"/>
        </w:numPr>
      </w:pPr>
      <w:r>
        <w:t>Add Patient – Allows the addition of a new patient to the test deck for this measure.</w:t>
      </w:r>
    </w:p>
    <w:p w:rsidR="00B90880" w:rsidRDefault="005F1C1C">
      <w:pPr>
        <w:pStyle w:val="NumberedList"/>
        <w:numPr>
          <w:ilvl w:val="0"/>
          <w:numId w:val="32"/>
        </w:numPr>
      </w:pPr>
      <w:r>
        <w:t>Failing Patient – Displays an example of a patient that is not currently meeting expectations for the measure.</w:t>
      </w:r>
    </w:p>
    <w:p w:rsidR="00B90880" w:rsidRDefault="005F1C1C">
      <w:pPr>
        <w:pStyle w:val="NumberedList"/>
        <w:numPr>
          <w:ilvl w:val="0"/>
          <w:numId w:val="32"/>
        </w:numPr>
      </w:pPr>
      <w:r>
        <w:t>Passing Patient – Displays an example of a patient that is meeting expectations.</w:t>
      </w:r>
    </w:p>
    <w:p w:rsidR="00B90880" w:rsidRDefault="005F1C1C">
      <w:pPr>
        <w:pStyle w:val="NumberedList"/>
        <w:numPr>
          <w:ilvl w:val="0"/>
          <w:numId w:val="32"/>
        </w:numPr>
      </w:pPr>
      <w:r>
        <w:lastRenderedPageBreak/>
        <w:t>Patient Name – Displays the name given to the patient.</w:t>
      </w:r>
    </w:p>
    <w:p w:rsidR="00B90880" w:rsidRDefault="005F1C1C">
      <w:pPr>
        <w:pStyle w:val="NumberedList"/>
        <w:numPr>
          <w:ilvl w:val="0"/>
          <w:numId w:val="32"/>
        </w:numPr>
      </w:pPr>
      <w:r>
        <w:t>Patient Status – Displays PASS or FAIL to indicate if the patient is meeting expectations.</w:t>
      </w:r>
      <w:ins w:id="132" w:author="Tohline, Chris" w:date="2017-06-02T08:34:00Z">
        <w:r>
          <w:t xml:space="preserve"> Displays BAD</w:t>
        </w:r>
      </w:ins>
      <w:ins w:id="133" w:author="Tohline, Chris" w:date="2017-06-02T08:50:00Z">
        <w:r w:rsidR="00841FF2">
          <w:t xml:space="preserve"> for patient with </w:t>
        </w:r>
      </w:ins>
      <w:ins w:id="134" w:author="Tohline, Chris" w:date="2017-06-02T08:51:00Z">
        <w:r w:rsidR="00841FF2">
          <w:t>outdated code</w:t>
        </w:r>
      </w:ins>
      <w:ins w:id="135" w:author="Tohline, Chris" w:date="2017-06-02T09:03:00Z">
        <w:r w:rsidR="007B4D6A">
          <w:t xml:space="preserve"> sets</w:t>
        </w:r>
      </w:ins>
      <w:ins w:id="136" w:author="Tohline, Chris" w:date="2017-06-02T08:51:00Z">
        <w:r w:rsidR="00841FF2">
          <w:t>.</w:t>
        </w:r>
      </w:ins>
    </w:p>
    <w:p w:rsidR="00B90880" w:rsidRDefault="005F1C1C">
      <w:pPr>
        <w:pStyle w:val="NumberedList"/>
      </w:pPr>
      <w:r>
        <w:t>Expand Patient Results Button – Displays the calculation details of a patient. This display will show the expected and actual values for the patient against the measure.</w:t>
      </w:r>
    </w:p>
    <w:p w:rsidR="00B90880" w:rsidRDefault="005F1C1C">
      <w:pPr>
        <w:pStyle w:val="NumberedList"/>
      </w:pPr>
      <w:r>
        <w:t>Measure Details – Clicking this button navigates the user to the Measure Details view. This is the current view.</w:t>
      </w:r>
    </w:p>
    <w:p w:rsidR="00B90880" w:rsidRDefault="005F1C1C">
      <w:pPr>
        <w:pStyle w:val="NumberedList"/>
      </w:pPr>
      <w:r>
        <w:t xml:space="preserve">Patient Dashboard – Clicking this button navigates the user to the Patient Dashboard view. This view is explained in greater detail in Section </w:t>
      </w:r>
      <w:fldSimple w:instr=" REF _Ref469068854 \r  \* MERGEFORMAT ">
        <w:r>
          <w:t>7</w:t>
        </w:r>
      </w:fldSimple>
      <w:r>
        <w:t>.</w:t>
      </w:r>
    </w:p>
    <w:p w:rsidR="00B90880" w:rsidRDefault="005F1C1C">
      <w:pPr>
        <w:pStyle w:val="NumberedList"/>
        <w:rPr>
          <w:ins w:id="137" w:author="Tohline, Chris" w:date="2017-06-02T08:55:00Z"/>
        </w:rPr>
      </w:pPr>
      <w:r>
        <w:t xml:space="preserve">Measure Upload History – Displays a list of each time the measure was uploaded, and whether the patients passed or failed at that point in time. This view is explained in greater detail in Section </w:t>
      </w:r>
      <w:fldSimple w:instr=" REF _Ref469068821 \r ">
        <w:r>
          <w:t>6</w:t>
        </w:r>
      </w:fldSimple>
      <w:r>
        <w:t>.</w:t>
      </w:r>
    </w:p>
    <w:p w:rsidR="007B4D6A" w:rsidRDefault="007B4D6A">
      <w:pPr>
        <w:pStyle w:val="NumberedList"/>
      </w:pPr>
      <w:ins w:id="138" w:author="Tohline, Chris" w:date="2017-06-02T08:56:00Z">
        <w:r>
          <w:t>Bad Patient – Displays an example of a patient with outdated code</w:t>
        </w:r>
      </w:ins>
      <w:ins w:id="139" w:author="Tohline, Chris" w:date="2017-06-02T09:03:00Z">
        <w:r>
          <w:t xml:space="preserve"> sets</w:t>
        </w:r>
      </w:ins>
      <w:ins w:id="140" w:author="Tohline, Chris" w:date="2017-06-02T08:56:00Z">
        <w:r>
          <w:t>.</w:t>
        </w:r>
      </w:ins>
      <w:ins w:id="141" w:author="Tohline, Chris" w:date="2017-06-02T09:04:00Z">
        <w:r>
          <w:t xml:space="preserve"> This is explained in greater detail in Section </w:t>
        </w:r>
        <w:r>
          <w:fldChar w:fldCharType="begin"/>
        </w:r>
        <w:r>
          <w:instrText xml:space="preserve"> REF _Ref484157622 \r </w:instrText>
        </w:r>
      </w:ins>
      <w:r>
        <w:fldChar w:fldCharType="separate"/>
      </w:r>
      <w:ins w:id="142" w:author="Tohline, Chris" w:date="2017-06-02T09:04:00Z">
        <w:r>
          <w:t>5.5</w:t>
        </w:r>
        <w:r>
          <w:fldChar w:fldCharType="end"/>
        </w:r>
        <w:r>
          <w:t>.</w:t>
        </w:r>
      </w:ins>
    </w:p>
    <w:p w:rsidR="00B90880" w:rsidRDefault="005F1C1C">
      <w:pPr>
        <w:pStyle w:val="Figure"/>
        <w:rPr>
          <w:b w:val="0"/>
        </w:rPr>
      </w:pPr>
      <w:r>
        <w:rPr>
          <w:noProof/>
        </w:rPr>
        <w:drawing>
          <wp:inline distT="0" distB="0" distL="0" distR="0">
            <wp:extent cx="6135624" cy="3946280"/>
            <wp:effectExtent l="19050" t="19050" r="17780" b="16510"/>
            <wp:docPr id="13" name="Picture 13" descr="This figure depicts the UI elements in the Measure View page in Bonnie as described in the text immediately preceding the figure." title="Figure 10: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35624" cy="3946280"/>
                    </a:xfrm>
                    <a:prstGeom prst="rect">
                      <a:avLst/>
                    </a:prstGeom>
                    <a:ln>
                      <a:solidFill>
                        <a:schemeClr val="tx1"/>
                      </a:solidFill>
                    </a:ln>
                  </pic:spPr>
                </pic:pic>
              </a:graphicData>
            </a:graphic>
          </wp:inline>
        </w:drawing>
      </w:r>
    </w:p>
    <w:p w:rsidR="00B90880" w:rsidRDefault="005F1C1C">
      <w:pPr>
        <w:pStyle w:val="FigureCaption"/>
      </w:pPr>
      <w:bookmarkStart w:id="143" w:name="_Ref459100358"/>
      <w:bookmarkStart w:id="144" w:name="_Ref459109233"/>
      <w:bookmarkStart w:id="145" w:name="_Toc471123062"/>
      <w:r>
        <w:t xml:space="preserve">Figure </w:t>
      </w:r>
      <w:fldSimple w:instr=" SEQ Figure \* ARABIC ">
        <w:r>
          <w:rPr>
            <w:noProof/>
          </w:rPr>
          <w:t>10</w:t>
        </w:r>
      </w:fldSimple>
      <w:bookmarkEnd w:id="143"/>
      <w:r>
        <w:t>. Measure View</w:t>
      </w:r>
      <w:bookmarkEnd w:id="144"/>
      <w:bookmarkEnd w:id="145"/>
    </w:p>
    <w:p w:rsidR="00B90880" w:rsidRDefault="005F1C1C">
      <w:r>
        <w:t xml:space="preserve">The following UI elements (indicated by their item numbers in </w:t>
      </w:r>
      <w:fldSimple w:instr=" REF _Ref459100555 ">
        <w:r>
          <w:t xml:space="preserve">Figure </w:t>
        </w:r>
        <w:r>
          <w:rPr>
            <w:noProof/>
          </w:rPr>
          <w:t>11</w:t>
        </w:r>
      </w:fldSimple>
      <w:r>
        <w:t>) appear at the bottom of the Measure View Page:</w:t>
      </w:r>
    </w:p>
    <w:p w:rsidR="00B90880" w:rsidRDefault="005F1C1C">
      <w:pPr>
        <w:pStyle w:val="NumberedList"/>
        <w:numPr>
          <w:ilvl w:val="0"/>
          <w:numId w:val="52"/>
        </w:numPr>
      </w:pPr>
      <w:r>
        <w:lastRenderedPageBreak/>
        <w:t>Data Criteria – Displays the data elements that can be associated with a patient for a given measure. Clicking on any one of these data elements will show the list of codes associated with that data element.</w:t>
      </w:r>
    </w:p>
    <w:p w:rsidR="00B90880" w:rsidRDefault="005F1C1C">
      <w:pPr>
        <w:pStyle w:val="NumberedList"/>
      </w:pPr>
      <w:r>
        <w:t>Supplemental Data Elements – Any additional data elements that can be associated with a patient for a given measure. Generally, this includes non-medical patient demographic information.</w:t>
      </w:r>
    </w:p>
    <w:p w:rsidR="00B90880" w:rsidRDefault="005F1C1C">
      <w:pPr>
        <w:pStyle w:val="Figure"/>
        <w:rPr>
          <w:b w:val="0"/>
        </w:rPr>
      </w:pPr>
      <w:r>
        <w:rPr>
          <w:noProof/>
        </w:rPr>
        <w:drawing>
          <wp:inline distT="0" distB="0" distL="0" distR="0">
            <wp:extent cx="5447774" cy="3283797"/>
            <wp:effectExtent l="19050" t="19050" r="19685" b="12065"/>
            <wp:docPr id="35" name="Picture 35" descr="This figure depicts the measure data criteria and supplemental data elements in the Measure View page in Bonnie as described in the text immediately preceding the figure." title="Figure 11: Measure Data Criteria and Supplemental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2517" cy="3286656"/>
                    </a:xfrm>
                    <a:prstGeom prst="rect">
                      <a:avLst/>
                    </a:prstGeom>
                    <a:ln>
                      <a:solidFill>
                        <a:schemeClr val="tx1"/>
                      </a:solidFill>
                    </a:ln>
                  </pic:spPr>
                </pic:pic>
              </a:graphicData>
            </a:graphic>
          </wp:inline>
        </w:drawing>
      </w:r>
    </w:p>
    <w:p w:rsidR="00B90880" w:rsidRDefault="005F1C1C">
      <w:pPr>
        <w:pStyle w:val="FigureCaption"/>
      </w:pPr>
      <w:bookmarkStart w:id="146" w:name="_Ref459100555"/>
      <w:bookmarkStart w:id="147" w:name="_Toc471123063"/>
      <w:r>
        <w:t xml:space="preserve">Figure </w:t>
      </w:r>
      <w:fldSimple w:instr=" SEQ Figure \* ARABIC ">
        <w:r>
          <w:rPr>
            <w:noProof/>
          </w:rPr>
          <w:t>11</w:t>
        </w:r>
      </w:fldSimple>
      <w:bookmarkEnd w:id="146"/>
      <w:r>
        <w:t>. Measure Data Criteria and Supplemental Data Elements</w:t>
      </w:r>
      <w:bookmarkEnd w:id="147"/>
    </w:p>
    <w:p w:rsidR="00B90880" w:rsidRDefault="005F1C1C">
      <w:pPr>
        <w:pStyle w:val="Heading2"/>
      </w:pPr>
      <w:bookmarkStart w:id="148" w:name="_Toc439158071"/>
      <w:bookmarkStart w:id="149" w:name="_Toc439158253"/>
      <w:bookmarkStart w:id="150" w:name="_Toc439922492"/>
      <w:bookmarkStart w:id="151" w:name="_Toc439923962"/>
      <w:bookmarkStart w:id="152" w:name="_Toc439924031"/>
      <w:bookmarkStart w:id="153" w:name="_Toc439158072"/>
      <w:bookmarkStart w:id="154" w:name="_Toc439158102"/>
      <w:bookmarkStart w:id="155" w:name="_Toc439158254"/>
      <w:bookmarkStart w:id="156" w:name="_Toc439158284"/>
      <w:bookmarkStart w:id="157" w:name="_Toc439158300"/>
      <w:bookmarkStart w:id="158" w:name="_Toc439158872"/>
      <w:bookmarkStart w:id="159" w:name="_Toc439226574"/>
      <w:bookmarkStart w:id="160" w:name="_Toc439685373"/>
      <w:bookmarkStart w:id="161" w:name="_Toc439685389"/>
      <w:bookmarkStart w:id="162" w:name="_Toc439919289"/>
      <w:bookmarkStart w:id="163" w:name="_Toc439919370"/>
      <w:bookmarkStart w:id="164" w:name="_Toc439922457"/>
      <w:bookmarkStart w:id="165" w:name="_Toc439922493"/>
      <w:bookmarkStart w:id="166" w:name="_Toc439922525"/>
      <w:bookmarkStart w:id="167" w:name="_Toc439923963"/>
      <w:bookmarkStart w:id="168" w:name="_Toc439923995"/>
      <w:bookmarkStart w:id="169" w:name="_Toc439924032"/>
      <w:bookmarkStart w:id="170" w:name="_Toc439924063"/>
      <w:bookmarkStart w:id="171" w:name="_Toc471122929"/>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r>
        <w:t>Measure Logic</w:t>
      </w:r>
      <w:bookmarkEnd w:id="171"/>
    </w:p>
    <w:p w:rsidR="00B90880" w:rsidRDefault="005F1C1C">
      <w:r>
        <w:t xml:space="preserve">The left-hand side of the Measure View contains the measure title, description, and a representation of the logic. The representation of the measure logic is </w:t>
      </w:r>
      <w:proofErr w:type="gramStart"/>
      <w:r>
        <w:t>similar to</w:t>
      </w:r>
      <w:proofErr w:type="gramEnd"/>
      <w:r>
        <w:t xml:space="preserve"> the human-readable display for the measure provided in the MAT measure exports. Some differences in the structure of the logic are a result of restructuring while parsing the measure logic from the HQMF specification. The most notable difference is that relative timings applied to logical groups are distributed down into the statements of the logical group rather than displayed at the level of the grouping.</w:t>
      </w:r>
    </w:p>
    <w:p w:rsidR="00B90880" w:rsidRDefault="005F1C1C">
      <w:r>
        <w:t xml:space="preserve">The measure logic section can be used to verify that the measure logic was properly loaded from the HQMF without the loss of any logical conditions. The logic can also be used to evaluate the nature of the calculation of a test patient against the logic (please refer to subsection </w:t>
      </w:r>
      <w:fldSimple w:instr=" REF _Ref459208249 \r  ">
        <w:r>
          <w:t>4.4</w:t>
        </w:r>
      </w:fldSimple>
      <w:r>
        <w:t xml:space="preserve">, </w:t>
      </w:r>
      <w:r>
        <w:rPr>
          <w:i/>
        </w:rPr>
        <w:t>Calculation Results</w:t>
      </w:r>
      <w:r>
        <w:t>) and to visualize the test coverage of the measure logic.</w:t>
      </w:r>
    </w:p>
    <w:p w:rsidR="00B90880" w:rsidRDefault="005F1C1C">
      <w:pPr>
        <w:pStyle w:val="Heading2"/>
      </w:pPr>
      <w:bookmarkStart w:id="172" w:name="_Toc471122930"/>
      <w:r>
        <w:t>Creating a New Test Record</w:t>
      </w:r>
      <w:bookmarkEnd w:id="172"/>
    </w:p>
    <w:p w:rsidR="00B90880" w:rsidRDefault="005F1C1C">
      <w:r>
        <w:t>To create a new test record, begin by clicking the “Add Patient” button (item #11) in the Measure View (</w:t>
      </w:r>
      <w:fldSimple w:instr=" REF _Ref459100358  ">
        <w:r>
          <w:t xml:space="preserve">Figure </w:t>
        </w:r>
        <w:r>
          <w:rPr>
            <w:noProof/>
          </w:rPr>
          <w:t>10</w:t>
        </w:r>
      </w:fldSimple>
      <w:r>
        <w:t xml:space="preserve">). This action opens the Patient Builder (shown in </w:t>
      </w:r>
      <w:fldSimple w:instr=" REF _Ref468456447 ">
        <w:r>
          <w:t xml:space="preserve">Figure </w:t>
        </w:r>
        <w:r>
          <w:rPr>
            <w:noProof/>
          </w:rPr>
          <w:t>16</w:t>
        </w:r>
      </w:fldSimple>
      <w:fldSimple w:instr=" REF _Ref440364143  "/>
      <w:r>
        <w:t xml:space="preserve">). Once a </w:t>
      </w:r>
      <w:r>
        <w:lastRenderedPageBreak/>
        <w:t>patient record has been created, the application returns the user to the Measure View where the user can evaluate the results of calculating the patient against the measure.</w:t>
      </w:r>
    </w:p>
    <w:p w:rsidR="00B90880" w:rsidRDefault="005F1C1C">
      <w:pPr>
        <w:pStyle w:val="Heading2"/>
        <w:keepLines/>
      </w:pPr>
      <w:bookmarkStart w:id="173" w:name="_Ref459207965"/>
      <w:bookmarkStart w:id="174" w:name="_Ref459208120"/>
      <w:bookmarkStart w:id="175" w:name="_Ref459208249"/>
      <w:bookmarkStart w:id="176" w:name="_Toc471122931"/>
      <w:r>
        <w:t>Calculation Results</w:t>
      </w:r>
      <w:bookmarkEnd w:id="173"/>
      <w:bookmarkEnd w:id="174"/>
      <w:bookmarkEnd w:id="175"/>
      <w:bookmarkEnd w:id="176"/>
    </w:p>
    <w:p w:rsidR="00B90880" w:rsidRDefault="005F1C1C">
      <w:pPr>
        <w:keepNext/>
        <w:keepLines/>
      </w:pPr>
      <w:r>
        <w:t>Once the user has constructed a test patient record, the user can calculate that patient against the logic of the measure in the Measure View (</w:t>
      </w:r>
      <w:fldSimple w:instr=" REF _Ref459100358 ">
        <w:r>
          <w:t xml:space="preserve">Figure </w:t>
        </w:r>
        <w:r>
          <w:rPr>
            <w:noProof/>
          </w:rPr>
          <w:t>10</w:t>
        </w:r>
      </w:fldSimple>
      <w:r>
        <w:t xml:space="preserve">). High-level results are calculated automatically when the Measure View is loaded. These high-level results appear under the test patients section on the right-hand side of the Measure View. These results include the percent of patients passing (item </w:t>
      </w:r>
      <w:r>
        <w:rPr>
          <w:rStyle w:val="numberreference"/>
          <w:rFonts w:ascii="Times New Roman" w:hAnsi="Times New Roman"/>
          <w:b w:val="0"/>
          <w:color w:val="auto"/>
        </w:rPr>
        <w:t>#8</w:t>
      </w:r>
      <w:r>
        <w:t xml:space="preserve">), the test coverage (item </w:t>
      </w:r>
      <w:r>
        <w:rPr>
          <w:rStyle w:val="numberreference"/>
          <w:rFonts w:ascii="Times New Roman" w:hAnsi="Times New Roman"/>
          <w:b w:val="0"/>
          <w:color w:val="auto"/>
        </w:rPr>
        <w:t>#10</w:t>
      </w:r>
      <w:r>
        <w:t xml:space="preserve">), individual statuses for each patient (items </w:t>
      </w:r>
      <w:r>
        <w:rPr>
          <w:rStyle w:val="numberreference"/>
          <w:rFonts w:ascii="Times New Roman" w:hAnsi="Times New Roman"/>
          <w:b w:val="0"/>
          <w:color w:val="auto"/>
        </w:rPr>
        <w:t>#12–16</w:t>
      </w:r>
      <w:r>
        <w:t xml:space="preserve">), and the passing patient count (item </w:t>
      </w:r>
      <w:r>
        <w:rPr>
          <w:rStyle w:val="numberreference"/>
          <w:rFonts w:ascii="Times New Roman" w:hAnsi="Times New Roman"/>
          <w:b w:val="0"/>
          <w:color w:val="auto"/>
        </w:rPr>
        <w:t>#9</w:t>
      </w:r>
      <w:r>
        <w:t>).</w:t>
      </w:r>
    </w:p>
    <w:p w:rsidR="00B90880" w:rsidRDefault="005F1C1C">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currently meets or fails expectations.</w:t>
      </w:r>
    </w:p>
    <w:p w:rsidR="00B90880" w:rsidRDefault="005F1C1C">
      <w:r>
        <w:t xml:space="preserve">The Expanded Results View employs the following UI elements (as indicated by their item numbers in </w:t>
      </w:r>
      <w:fldSimple w:instr=" REF _Ref459100788  ">
        <w:r>
          <w:t xml:space="preserve">Figure </w:t>
        </w:r>
        <w:r>
          <w:rPr>
            <w:noProof/>
          </w:rPr>
          <w:t>12</w:t>
        </w:r>
      </w:fldSimple>
      <w:r>
        <w:t>):</w:t>
      </w:r>
    </w:p>
    <w:p w:rsidR="00B90880" w:rsidRDefault="005F1C1C">
      <w:pPr>
        <w:pStyle w:val="NumberedList"/>
        <w:numPr>
          <w:ilvl w:val="0"/>
          <w:numId w:val="42"/>
        </w:numPr>
      </w:pPr>
      <w:r>
        <w:t>Failing Population – A population for which the patient fails.</w:t>
      </w:r>
    </w:p>
    <w:p w:rsidR="00B90880" w:rsidRDefault="005F1C1C">
      <w:pPr>
        <w:pStyle w:val="NumberedList"/>
        <w:numPr>
          <w:ilvl w:val="0"/>
          <w:numId w:val="42"/>
        </w:numPr>
      </w:pPr>
      <w:r>
        <w:t>Passing Population – A population for which the patient passes.</w:t>
      </w:r>
    </w:p>
    <w:p w:rsidR="00B90880" w:rsidRDefault="005F1C1C">
      <w:pPr>
        <w:pStyle w:val="NumberedList"/>
        <w:numPr>
          <w:ilvl w:val="0"/>
          <w:numId w:val="32"/>
        </w:numPr>
      </w:pPr>
      <w:r>
        <w:t>Population Column – A list of the population types.</w:t>
      </w:r>
    </w:p>
    <w:p w:rsidR="00B90880" w:rsidRDefault="005F1C1C">
      <w:pPr>
        <w:pStyle w:val="NumberedList"/>
        <w:numPr>
          <w:ilvl w:val="0"/>
          <w:numId w:val="32"/>
        </w:numPr>
      </w:pPr>
      <w:r>
        <w:t>Expected Value – The user-defined expected value for the population.</w:t>
      </w:r>
    </w:p>
    <w:p w:rsidR="00B90880" w:rsidRDefault="005F1C1C">
      <w:pPr>
        <w:pStyle w:val="NumberedList"/>
        <w:numPr>
          <w:ilvl w:val="0"/>
          <w:numId w:val="32"/>
        </w:numPr>
      </w:pPr>
      <w:r>
        <w:t>Actual Value – The calculated value for that population.</w:t>
      </w:r>
    </w:p>
    <w:p w:rsidR="00B90880" w:rsidRDefault="005F1C1C">
      <w:pPr>
        <w:pStyle w:val="NumberedList"/>
        <w:numPr>
          <w:ilvl w:val="0"/>
          <w:numId w:val="32"/>
        </w:numPr>
      </w:pPr>
      <w:r>
        <w:t>Edit Patient Button – Allows editing of the selected patient.</w:t>
      </w:r>
    </w:p>
    <w:p w:rsidR="00B90880" w:rsidRDefault="005F1C1C">
      <w:pPr>
        <w:pStyle w:val="NumberedList"/>
        <w:numPr>
          <w:ilvl w:val="0"/>
          <w:numId w:val="32"/>
        </w:numPr>
      </w:pPr>
      <w:r>
        <w:t>Clone Patient Button – Allows cloning of the selected patient.</w:t>
      </w:r>
    </w:p>
    <w:p w:rsidR="00B90880" w:rsidRDefault="005F1C1C">
      <w:pPr>
        <w:pStyle w:val="NumberedList"/>
        <w:numPr>
          <w:ilvl w:val="0"/>
          <w:numId w:val="32"/>
        </w:numPr>
      </w:pPr>
      <w:r>
        <w:t>Delete Patient Button – Allows deleting of the selected patient.</w:t>
      </w:r>
    </w:p>
    <w:p w:rsidR="00B90880" w:rsidRDefault="005F1C1C">
      <w:pPr>
        <w:pStyle w:val="NumberedList"/>
        <w:spacing w:after="240"/>
      </w:pPr>
      <w:r>
        <w:t>Share Patient Button – Allows sharing the selected patient to the Patient Bank. If already shared, this will display as “</w:t>
      </w:r>
      <w:proofErr w:type="spellStart"/>
      <w:r>
        <w:t>Unshare</w:t>
      </w:r>
      <w:proofErr w:type="spellEnd"/>
      <w:r>
        <w:t>” and will allow the patient to be retracted from the Patient Bank.</w:t>
      </w:r>
    </w:p>
    <w:p w:rsidR="00B90880" w:rsidRDefault="005F1C1C">
      <w:pPr>
        <w:pStyle w:val="Figure"/>
        <w:rPr>
          <w:b w:val="0"/>
        </w:rPr>
      </w:pPr>
      <w:r>
        <w:rPr>
          <w:noProof/>
        </w:rPr>
        <w:lastRenderedPageBreak/>
        <w:drawing>
          <wp:inline distT="0" distB="0" distL="0" distR="0">
            <wp:extent cx="2635681" cy="2583180"/>
            <wp:effectExtent l="25400" t="25400" r="31750" b="33020"/>
            <wp:docPr id="30" name="Picture 30" descr="This figure shows the Expanded Results View as described in the text immediately preceding the figure." title="Figure 12: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bjones:Documents:Tacoma:bonnie-the-repo:doc:screenshots:from Sketch:ExpandedResults.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636560" cy="2584041"/>
                    </a:xfrm>
                    <a:prstGeom prst="rect">
                      <a:avLst/>
                    </a:prstGeom>
                    <a:noFill/>
                    <a:ln>
                      <a:solidFill>
                        <a:schemeClr val="tx1"/>
                      </a:solidFill>
                    </a:ln>
                  </pic:spPr>
                </pic:pic>
              </a:graphicData>
            </a:graphic>
          </wp:inline>
        </w:drawing>
      </w:r>
    </w:p>
    <w:p w:rsidR="00B90880" w:rsidRDefault="005F1C1C">
      <w:pPr>
        <w:pStyle w:val="FigureCaption"/>
      </w:pPr>
      <w:bookmarkStart w:id="177" w:name="_Ref459100788"/>
      <w:bookmarkStart w:id="178" w:name="_Toc471123064"/>
      <w:r>
        <w:t xml:space="preserve">Figure </w:t>
      </w:r>
      <w:fldSimple w:instr=" SEQ Figure \* ARABIC ">
        <w:r>
          <w:rPr>
            <w:noProof/>
          </w:rPr>
          <w:t>12</w:t>
        </w:r>
      </w:fldSimple>
      <w:bookmarkEnd w:id="177"/>
      <w:r>
        <w:t>. Expanded Results View</w:t>
      </w:r>
      <w:bookmarkEnd w:id="178"/>
    </w:p>
    <w:p w:rsidR="00B90880" w:rsidRDefault="005F1C1C">
      <w:pPr>
        <w:spacing w:after="240"/>
      </w:pPr>
      <w:r>
        <w:t xml:space="preserve">Clicking the “Expand Patient Results” button also displays the patient results calculated against each line of logic. This information is displayed in the measure logic section of the view by highlighting the lines of logic. As shown in </w:t>
      </w:r>
      <w:fldSimple w:instr=" REF _Ref459100814  ">
        <w:r>
          <w:t xml:space="preserve">Figure </w:t>
        </w:r>
        <w:r>
          <w:rPr>
            <w:noProof/>
          </w:rPr>
          <w:t>13</w:t>
        </w:r>
      </w:fldSimple>
      <w:r>
        <w:t xml:space="preserve"> and </w:t>
      </w:r>
      <w:fldSimple w:instr=" REF _Ref459100823  ">
        <w:r>
          <w:t xml:space="preserve">Figure </w:t>
        </w:r>
        <w:r>
          <w:rPr>
            <w:noProof/>
          </w:rPr>
          <w:t>14</w:t>
        </w:r>
      </w:fldSimple>
      <w:r>
        <w:t>, a green highlight (accompanied by a check mark) indicates a passing result for the logic calculation, while a red highlight—accompanied by an “x” or an asterisk (“*”)</w:t>
      </w:r>
      <w:r>
        <w:rPr>
          <w:rFonts w:ascii="Helvetica" w:eastAsia="Helvetica" w:hAnsi="Helvetica" w:cs="Helvetica"/>
        </w:rPr>
        <w:t>—</w:t>
      </w:r>
      <w:r>
        <w:t>indicates a failing result over the applicable lines of text.</w:t>
      </w:r>
    </w:p>
    <w:p w:rsidR="00B90880" w:rsidRDefault="005F1C1C">
      <w:pPr>
        <w:pStyle w:val="Figure"/>
        <w:rPr>
          <w:b w:val="0"/>
        </w:rPr>
      </w:pPr>
      <w:r>
        <w:rPr>
          <w:noProof/>
        </w:rPr>
        <w:drawing>
          <wp:inline distT="0" distB="0" distL="0" distR="0">
            <wp:extent cx="5486400" cy="2683819"/>
            <wp:effectExtent l="19050" t="19050" r="19050" b="21590"/>
            <wp:docPr id="16" name="Picture 16" descr="This figure depicts the logic calculation highlight (passing results) for the Initial Population as described in the paragraph following the image." title="Figure 13.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private:var:folders:hw:l8kxxk_97cvccsd2p__plg8w3kd2bq:T:com.skitch.skitch:Bonnie-11.png"/>
                    <pic:cNvPicPr>
                      <a:picLocks noChangeAspect="1" noChangeArrowheads="1"/>
                    </pic:cNvPicPr>
                  </pic:nvPicPr>
                  <pic:blipFill>
                    <a:blip r:embed="rId40"/>
                    <a:stretch>
                      <a:fillRect/>
                    </a:stretch>
                  </pic:blipFill>
                  <pic:spPr bwMode="auto">
                    <a:xfrm>
                      <a:off x="0" y="0"/>
                      <a:ext cx="5486400" cy="268381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0880" w:rsidRDefault="005F1C1C">
      <w:pPr>
        <w:pStyle w:val="FigureCaption"/>
      </w:pPr>
      <w:bookmarkStart w:id="179" w:name="_Ref459100814"/>
      <w:bookmarkStart w:id="180" w:name="_Toc471123065"/>
      <w:r>
        <w:t xml:space="preserve">Figure </w:t>
      </w:r>
      <w:fldSimple w:instr=" SEQ Figure \* ARABIC ">
        <w:r>
          <w:rPr>
            <w:noProof/>
          </w:rPr>
          <w:t>13</w:t>
        </w:r>
      </w:fldSimple>
      <w:bookmarkEnd w:id="179"/>
      <w:r>
        <w:t xml:space="preserve">. </w:t>
      </w:r>
      <w:bookmarkStart w:id="181" w:name="_Toc439154846"/>
      <w:r>
        <w:t>Logic Calculation Highlight – Passing Results</w:t>
      </w:r>
      <w:bookmarkEnd w:id="180"/>
      <w:bookmarkEnd w:id="181"/>
    </w:p>
    <w:p w:rsidR="00B90880" w:rsidRDefault="005F1C1C">
      <w:fldSimple w:instr=" REF _Ref459100814 ">
        <w:r>
          <w:t xml:space="preserve">Figure </w:t>
        </w:r>
        <w:r>
          <w:rPr>
            <w:noProof/>
          </w:rPr>
          <w:t>13</w:t>
        </w:r>
      </w:fldSimple>
      <w:r>
        <w:t xml:space="preserve"> shows the results of a single patient calculated against the measure logic. The highlighting of the measure logic for calculation is intended to provide a clearer understanding of </w:t>
      </w:r>
      <w:r>
        <w:lastRenderedPageBreak/>
        <w:t>why a patient is calculating to a specific population. The highlighting of the logic text uses the following indications of status:</w:t>
      </w:r>
    </w:p>
    <w:p w:rsidR="00B90880" w:rsidRDefault="005F1C1C">
      <w:pPr>
        <w:pStyle w:val="BulletListMultiple"/>
        <w:spacing w:before="0" w:after="120"/>
      </w:pPr>
      <w:r>
        <w:t>Logic evaluated to TRUE – Green highlighting along with a checkmark icon</w:t>
      </w:r>
    </w:p>
    <w:p w:rsidR="00B90880" w:rsidRDefault="005F1C1C">
      <w:pPr>
        <w:pStyle w:val="BulletListMultiple"/>
        <w:spacing w:before="0" w:after="120"/>
      </w:pPr>
      <w:r>
        <w:t>Logic evaluated to FALSE – Red highlighting along with an “x” icon</w:t>
      </w:r>
    </w:p>
    <w:p w:rsidR="00B90880" w:rsidRDefault="005F1C1C">
      <w:pPr>
        <w:pStyle w:val="BulletListMultipleLast"/>
      </w:pPr>
      <w:r>
        <w:t>Unaligned Specific Occurrences – Red highlighting along with a bold red asterisk icon (“</w:t>
      </w:r>
      <w:r>
        <w:rPr>
          <w:b/>
          <w:szCs w:val="24"/>
        </w:rPr>
        <w:t>*</w:t>
      </w:r>
      <w:r>
        <w:t>”)</w:t>
      </w:r>
    </w:p>
    <w:p w:rsidR="00B90880" w:rsidRDefault="005F1C1C">
      <w:r>
        <w:t xml:space="preserve">The results of the calculation in </w:t>
      </w:r>
      <w:fldSimple w:instr=" REF _Ref459100814 ">
        <w:r>
          <w:t xml:space="preserve">Figure </w:t>
        </w:r>
        <w:r>
          <w:rPr>
            <w:noProof/>
          </w:rPr>
          <w:t>13</w:t>
        </w:r>
      </w:fldSimple>
      <w:r>
        <w:t xml:space="preserve"> are that the patient aligns with the logic of the initial patient population (IPP). The highlighting of the logic in </w:t>
      </w:r>
      <w:fldSimple w:instr=" REF _Ref459100814 ">
        <w:r>
          <w:t xml:space="preserve">Figure </w:t>
        </w:r>
        <w:r>
          <w:rPr>
            <w:noProof/>
          </w:rPr>
          <w:t>13</w:t>
        </w:r>
      </w:fldSimple>
      <w:r>
        <w:t xml:space="preserve"> indicates that every AND condition evaluated to true and at least one condition from each OR evaluated to true. Based on this calculation, the IPP evaluates to true for the patient.</w:t>
      </w:r>
    </w:p>
    <w:p w:rsidR="00B90880" w:rsidRDefault="005F1C1C">
      <w:pPr>
        <w:pStyle w:val="Figure"/>
        <w:rPr>
          <w:b w:val="0"/>
        </w:rPr>
      </w:pPr>
      <w:r>
        <w:rPr>
          <w:noProof/>
        </w:rPr>
        <w:drawing>
          <wp:inline distT="0" distB="0" distL="0" distR="0">
            <wp:extent cx="5486400" cy="2737325"/>
            <wp:effectExtent l="19050" t="19050" r="19050" b="25400"/>
            <wp:docPr id="19" name="Picture 19" descr="This figure image depicts the logic calculation highlight (failing results) for the Initial Population.  In Figure 14, all the logical statements are highlighted in red, indicating that all statements evaluate to false. Figure 14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helps to identify which lines referencing that occurrence may cause the calculation to evaluate to false. The results calculated in Figure 14 indicate that the patient is not included in the IPP." title="Figure 14. Logic Calculation Highlight –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737325"/>
                    </a:xfrm>
                    <a:prstGeom prst="rect">
                      <a:avLst/>
                    </a:prstGeom>
                    <a:ln>
                      <a:solidFill>
                        <a:schemeClr val="tx1"/>
                      </a:solidFill>
                    </a:ln>
                  </pic:spPr>
                </pic:pic>
              </a:graphicData>
            </a:graphic>
          </wp:inline>
        </w:drawing>
      </w:r>
    </w:p>
    <w:p w:rsidR="00B90880" w:rsidRDefault="005F1C1C">
      <w:pPr>
        <w:pStyle w:val="FigureCaption"/>
      </w:pPr>
      <w:bookmarkStart w:id="182" w:name="_Ref459100823"/>
      <w:bookmarkStart w:id="183" w:name="_Toc471123066"/>
      <w:r>
        <w:t xml:space="preserve">Figure </w:t>
      </w:r>
      <w:fldSimple w:instr=" SEQ Figure \* ARABIC ">
        <w:r>
          <w:rPr>
            <w:noProof/>
          </w:rPr>
          <w:t>14</w:t>
        </w:r>
      </w:fldSimple>
      <w:bookmarkEnd w:id="182"/>
      <w:r>
        <w:t>. Logic Calculation Highlight – Failing Results</w:t>
      </w:r>
      <w:bookmarkEnd w:id="183"/>
    </w:p>
    <w:p w:rsidR="00B90880" w:rsidRDefault="005F1C1C">
      <w:r>
        <w:t xml:space="preserve">In </w:t>
      </w:r>
      <w:fldSimple w:instr=" REF _Ref459100823  ">
        <w:r>
          <w:t xml:space="preserve">Figure </w:t>
        </w:r>
        <w:r>
          <w:rPr>
            <w:noProof/>
          </w:rPr>
          <w:t>14</w:t>
        </w:r>
      </w:fldSimple>
      <w:r>
        <w:t xml:space="preserve">, all the logical statements are highlighted in red, indicating that all statements evaluate to false. </w:t>
      </w:r>
      <w:fldSimple w:instr=" REF _Ref459100823  ">
        <w:r>
          <w:t xml:space="preserve">Figure </w:t>
        </w:r>
        <w:r>
          <w:rPr>
            <w:noProof/>
          </w:rPr>
          <w:t>14</w:t>
        </w:r>
      </w:fldSimple>
      <w:r>
        <w:t xml:space="preserve">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(noted by an asterisk) helps to identify which lines referencing that occurrence may cause the calculation to evaluate to false. The results calculated in </w:t>
      </w:r>
      <w:fldSimple w:instr=" REF _Ref459100823  ">
        <w:r>
          <w:t xml:space="preserve">Figure </w:t>
        </w:r>
        <w:r>
          <w:rPr>
            <w:noProof/>
          </w:rPr>
          <w:t>14</w:t>
        </w:r>
      </w:fldSimple>
      <w:r>
        <w:t xml:space="preserve"> indicate that the patient is not included in the IPP.</w:t>
      </w:r>
    </w:p>
    <w:p w:rsidR="00B90880" w:rsidRDefault="005F1C1C">
      <w:pPr>
        <w:pStyle w:val="Heading2"/>
      </w:pPr>
      <w:bookmarkStart w:id="184" w:name="_Toc471122932"/>
      <w:r>
        <w:t>Editing a Test Record</w:t>
      </w:r>
      <w:bookmarkEnd w:id="184"/>
    </w:p>
    <w:p w:rsidR="00B90880" w:rsidRDefault="005F1C1C">
      <w:r>
        <w:t>The user can edit a test patient from the Measure View (</w:t>
      </w:r>
      <w:fldSimple w:instr=" REF _Ref459100358  ">
        <w:r>
          <w:t xml:space="preserve">Figure </w:t>
        </w:r>
        <w:r>
          <w:rPr>
            <w:noProof/>
          </w:rPr>
          <w:t>10</w:t>
        </w:r>
      </w:fldSimple>
      <w:r>
        <w:t xml:space="preserve">) by clicking the “Edit” button. The user accesses the “Edit” button for a patient (item </w:t>
      </w:r>
      <w:r>
        <w:rPr>
          <w:rStyle w:val="numberreference"/>
          <w:rFonts w:ascii="Times New Roman" w:hAnsi="Times New Roman"/>
          <w:b w:val="0"/>
          <w:color w:val="auto"/>
        </w:rPr>
        <w:t>#6</w:t>
      </w:r>
      <w:r>
        <w:t xml:space="preserve"> in </w:t>
      </w:r>
      <w:fldSimple w:instr=" REF _Ref459100788  ">
        <w:r>
          <w:t xml:space="preserve">Figure </w:t>
        </w:r>
        <w:r>
          <w:rPr>
            <w:noProof/>
          </w:rPr>
          <w:t>12</w:t>
        </w:r>
      </w:fldSimple>
      <w:r>
        <w:t xml:space="preserve">), accessible after expanding the patient result. Clicking the “Edit” button opens the Patient Builder (as shown in </w:t>
      </w:r>
      <w:fldSimple w:instr=" REF _Ref440364143  ">
        <w:fldSimple w:instr=" REF _Ref468456447 ">
          <w:r>
            <w:t xml:space="preserve">Figure </w:t>
          </w:r>
          <w:r>
            <w:rPr>
              <w:noProof/>
            </w:rPr>
            <w:t>16</w:t>
          </w:r>
        </w:fldSimple>
      </w:fldSimple>
      <w:r>
        <w:t>) with the data populated for that patient. Once a patient record has been edited and saved, the application returns the user to the Measure View.</w:t>
      </w:r>
    </w:p>
    <w:p w:rsidR="00B90880" w:rsidRDefault="005F1C1C">
      <w:pPr>
        <w:pStyle w:val="Heading2"/>
      </w:pPr>
      <w:bookmarkStart w:id="185" w:name="_Toc471122933"/>
      <w:r>
        <w:t>Cloning a Test Record</w:t>
      </w:r>
      <w:bookmarkEnd w:id="185"/>
    </w:p>
    <w:p w:rsidR="00B90880" w:rsidRDefault="005F1C1C">
      <w:r>
        <w:t>The user can clone a test patient from the Measure View (</w:t>
      </w:r>
      <w:fldSimple w:instr=" REF _Ref459100358  ">
        <w:r>
          <w:t xml:space="preserve">Figure </w:t>
        </w:r>
        <w:r>
          <w:rPr>
            <w:noProof/>
          </w:rPr>
          <w:t>10</w:t>
        </w:r>
      </w:fldSimple>
      <w:r>
        <w:t xml:space="preserve">) by clicking the “Clone” button (item </w:t>
      </w:r>
      <w:r>
        <w:rPr>
          <w:rStyle w:val="numberreference"/>
          <w:rFonts w:ascii="Times New Roman" w:hAnsi="Times New Roman"/>
          <w:b w:val="0"/>
          <w:color w:val="auto"/>
        </w:rPr>
        <w:t>#7</w:t>
      </w:r>
      <w:r>
        <w:t xml:space="preserve"> in </w:t>
      </w:r>
      <w:fldSimple w:instr=" REF _Ref459100788  ">
        <w:r>
          <w:t xml:space="preserve">Figure </w:t>
        </w:r>
        <w:r>
          <w:rPr>
            <w:noProof/>
          </w:rPr>
          <w:t>12</w:t>
        </w:r>
      </w:fldSimple>
      <w:r>
        <w:t>) to the immediate right of the “Edit” button, accessible after expanding the patient result. This action opens the Patient Builder (</w:t>
      </w:r>
      <w:fldSimple w:instr=" REF _Ref440364143 ">
        <w:fldSimple w:instr=" REF _Ref468456447 ">
          <w:r>
            <w:t xml:space="preserve">Figure </w:t>
          </w:r>
          <w:r>
            <w:rPr>
              <w:noProof/>
            </w:rPr>
            <w:t>16</w:t>
          </w:r>
        </w:fldSimple>
      </w:fldSimple>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rsidR="00B90880" w:rsidRDefault="005F1C1C">
      <w:pPr>
        <w:pStyle w:val="Heading2"/>
      </w:pPr>
      <w:bookmarkStart w:id="186" w:name="_Toc471122934"/>
      <w:r>
        <w:t>Deleting a Test Record</w:t>
      </w:r>
      <w:bookmarkEnd w:id="186"/>
    </w:p>
    <w:p w:rsidR="00B90880" w:rsidRDefault="005F1C1C">
      <w:r>
        <w:t>The user can delete a test patient from the Measure View (</w:t>
      </w:r>
      <w:fldSimple w:instr=" REF _Ref459100358  ">
        <w:r>
          <w:t xml:space="preserve">Figure </w:t>
        </w:r>
        <w:r>
          <w:rPr>
            <w:noProof/>
          </w:rPr>
          <w:t>10</w:t>
        </w:r>
      </w:fldSimple>
      <w:r>
        <w:t xml:space="preserve">) by clicking the “Delete” icon (item </w:t>
      </w:r>
      <w:r>
        <w:rPr>
          <w:rStyle w:val="numberreference"/>
          <w:rFonts w:ascii="Times New Roman" w:hAnsi="Times New Roman"/>
          <w:b w:val="0"/>
          <w:color w:val="auto"/>
        </w:rPr>
        <w:t>#8</w:t>
      </w:r>
      <w:r>
        <w:t xml:space="preserve"> in </w:t>
      </w:r>
      <w:fldSimple w:instr=" REF _Ref459100788  ">
        <w:r>
          <w:t xml:space="preserve">Figure </w:t>
        </w:r>
        <w:r>
          <w:rPr>
            <w:noProof/>
          </w:rPr>
          <w:t>12</w:t>
        </w:r>
      </w:fldSimple>
      <w:r>
        <w:t>) to the immediate right of the “Clone” button, accessible after expanding the patient result.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rsidR="00B90880" w:rsidRDefault="005F1C1C">
      <w:pPr>
        <w:pStyle w:val="Heading2"/>
      </w:pPr>
      <w:bookmarkStart w:id="187" w:name="_Toc471122935"/>
      <w:r>
        <w:t>Sharing a Test Record</w:t>
      </w:r>
      <w:bookmarkEnd w:id="187"/>
    </w:p>
    <w:p w:rsidR="00B90880" w:rsidRDefault="005F1C1C">
      <w:r>
        <w:t>The user can share a test patient from the Measure View (</w:t>
      </w:r>
      <w:fldSimple w:instr=" REF _Ref459100358  ">
        <w:r>
          <w:t xml:space="preserve">Figure </w:t>
        </w:r>
        <w:r>
          <w:rPr>
            <w:noProof/>
          </w:rPr>
          <w:t>10</w:t>
        </w:r>
      </w:fldSimple>
      <w:r>
        <w:t xml:space="preserve">) by clicking the “Share” button (item </w:t>
      </w:r>
      <w:r>
        <w:rPr>
          <w:rStyle w:val="numberreference"/>
          <w:rFonts w:ascii="Times New Roman" w:hAnsi="Times New Roman"/>
          <w:b w:val="0"/>
          <w:color w:val="auto"/>
        </w:rPr>
        <w:t>#9</w:t>
      </w:r>
      <w:r>
        <w:t xml:space="preserve"> in </w:t>
      </w:r>
      <w:fldSimple w:instr=" REF _Ref459100788  ">
        <w:r>
          <w:t xml:space="preserve">Figure </w:t>
        </w:r>
        <w:r>
          <w:rPr>
            <w:noProof/>
          </w:rPr>
          <w:t>12</w:t>
        </w:r>
      </w:fldSimple>
      <w:r>
        <w:t xml:space="preserve">), accessible after expanding the patient result. Sharing a patient allows that patient to be accessible to other users through the Patient Bank. If the patient is already shared, the user may use this button to stop sharing the patient. Section </w:t>
      </w:r>
      <w:fldSimple w:instr=" REF _Ref459208091 \r  ">
        <w:r>
          <w:t>9</w:t>
        </w:r>
      </w:fldSimple>
      <w:r>
        <w:t xml:space="preserve"> provides more detail on the Patient Bank.</w:t>
      </w:r>
    </w:p>
    <w:p w:rsidR="00B90880" w:rsidRDefault="005F1C1C">
      <w:pPr>
        <w:pStyle w:val="Heading2"/>
      </w:pPr>
      <w:bookmarkStart w:id="188" w:name="_Toc471122936"/>
      <w:r>
        <w:t>Updating a Measure</w:t>
      </w:r>
      <w:bookmarkEnd w:id="188"/>
    </w:p>
    <w:p w:rsidR="00B90880" w:rsidRDefault="005F1C1C">
      <w:pPr>
        <w:spacing w:after="240"/>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 </w:t>
      </w:r>
      <w:fldSimple w:instr=" REF _Ref459100358  ">
        <w:r>
          <w:t xml:space="preserve">Figure </w:t>
        </w:r>
        <w:r>
          <w:rPr>
            <w:noProof/>
          </w:rPr>
          <w:t>10</w:t>
        </w:r>
      </w:fldSimple>
      <w:r>
        <w:t xml:space="preserve">). The “Update Measures” button displays the Update Measure Dialog (shown in </w:t>
      </w:r>
      <w:fldSimple w:instr=" REF _Ref459100171  ">
        <w:r>
          <w:t xml:space="preserve">Figure </w:t>
        </w:r>
        <w:r>
          <w:rPr>
            <w:noProof/>
          </w:rPr>
          <w:t>9</w:t>
        </w:r>
      </w:fldSimple>
      <w:r>
        <w:t xml:space="preserve">), which allows the user to specify a new zip package for a measure exported from the MAT. Once the new measure package has been entered, the user clicks the “Load” button, which updates the measure definition and displays the popup window shown in </w:t>
      </w:r>
      <w:fldSimple w:instr=" REF _Ref469082773 ">
        <w:r>
          <w:t xml:space="preserve">Figure </w:t>
        </w:r>
        <w:r>
          <w:rPr>
            <w:noProof/>
          </w:rPr>
          <w:t>15</w:t>
        </w:r>
      </w:fldSimple>
      <w:r>
        <w:t>. The window displays exactly which patients were affected by the updated measure.</w:t>
      </w:r>
    </w:p>
    <w:p w:rsidR="00B90880" w:rsidRDefault="005F1C1C">
      <w:pPr>
        <w:pStyle w:val="Figure"/>
      </w:pPr>
      <w:r>
        <w:rPr>
          <w:noProof/>
        </w:rPr>
        <w:lastRenderedPageBreak/>
        <w:drawing>
          <wp:inline distT="0" distB="0" distL="0" distR="0">
            <wp:extent cx="2750192" cy="2651760"/>
            <wp:effectExtent l="19050" t="19050" r="12065" b="15240"/>
            <wp:docPr id="26" name="Picture 26" descr="This figure depicts the patients whose status changed when the measure was updated and a summary of the percentage passing and failing in the previous and current versions." title="Figure 15: Measure Upload Summary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0192" cy="2651760"/>
                    </a:xfrm>
                    <a:prstGeom prst="rect">
                      <a:avLst/>
                    </a:prstGeom>
                    <a:ln>
                      <a:solidFill>
                        <a:schemeClr val="tx1"/>
                      </a:solidFill>
                    </a:ln>
                  </pic:spPr>
                </pic:pic>
              </a:graphicData>
            </a:graphic>
          </wp:inline>
        </w:drawing>
      </w:r>
    </w:p>
    <w:p w:rsidR="00B90880" w:rsidRDefault="005F1C1C">
      <w:pPr>
        <w:pStyle w:val="FigureCaption"/>
      </w:pPr>
      <w:bookmarkStart w:id="189" w:name="_Ref469082773"/>
      <w:bookmarkStart w:id="190" w:name="_Toc471123067"/>
      <w:r>
        <w:t xml:space="preserve">Figure </w:t>
      </w:r>
      <w:fldSimple w:instr=" SEQ Figure \* ARABIC ">
        <w:r>
          <w:rPr>
            <w:noProof/>
          </w:rPr>
          <w:t>15</w:t>
        </w:r>
      </w:fldSimple>
      <w:bookmarkEnd w:id="189"/>
      <w:r>
        <w:rPr>
          <w:noProof/>
        </w:rPr>
        <w:t>.</w:t>
      </w:r>
      <w:r>
        <w:t xml:space="preserve"> Measure Upload Summary Popup</w:t>
      </w:r>
      <w:bookmarkEnd w:id="190"/>
    </w:p>
    <w:p w:rsidR="00B90880" w:rsidRDefault="005F1C1C">
      <w:pPr>
        <w:pStyle w:val="Heading2"/>
      </w:pPr>
      <w:bookmarkStart w:id="191" w:name="_Toc471122937"/>
      <w:r>
        <w:t>Deleting a Measure</w:t>
      </w:r>
      <w:bookmarkEnd w:id="191"/>
    </w:p>
    <w:p w:rsidR="00B90880" w:rsidRDefault="005F1C1C">
      <w:r>
        <w:t>The user can delete a measure from the Measure View (</w:t>
      </w:r>
      <w:fldSimple w:instr=" REF _Ref459100358 ">
        <w:r>
          <w:t xml:space="preserve">Figure </w:t>
        </w:r>
        <w:r>
          <w:rPr>
            <w:noProof/>
          </w:rPr>
          <w:t>10</w:t>
        </w:r>
      </w:fldSimple>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 </w:t>
      </w:r>
      <w:fldSimple w:instr=" REF _Ref459100358  ">
        <w:r>
          <w:t xml:space="preserve">Figure </w:t>
        </w:r>
        <w:r>
          <w:rPr>
            <w:noProof/>
          </w:rPr>
          <w:t>10</w:t>
        </w:r>
      </w:fldSimple>
      <w:r>
        <w:t>). Once a user deletes a measure, the action cannot be undone. To delete a measure, the user initially clicks the “Delete” icon. A second “Delete” icon is then displayed. The user must click the second “Delete” icon to confirm the deletion of the measure. After the measure is deleted, the Measure Dashboard is displayed with the deleted measure no longer present.</w:t>
      </w:r>
    </w:p>
    <w:p w:rsidR="00B90880" w:rsidRDefault="00B90880"/>
    <w:p w:rsidR="00B90880" w:rsidRDefault="00B90880">
      <w:pPr>
        <w:sectPr w:rsidR="00B90880">
          <w:headerReference w:type="first" r:id="rId43"/>
          <w:footerReference w:type="first" r:id="rId44"/>
          <w:pgSz w:w="12240" w:h="15840" w:code="1"/>
          <w:pgMar w:top="1440" w:right="1440" w:bottom="1440" w:left="1440" w:header="504" w:footer="504" w:gutter="0"/>
          <w:cols w:space="720"/>
          <w:titlePg/>
          <w:docGrid w:linePitch="360"/>
        </w:sectPr>
      </w:pPr>
    </w:p>
    <w:p w:rsidR="00B90880" w:rsidRDefault="005F1C1C">
      <w:pPr>
        <w:pStyle w:val="Heading1"/>
      </w:pPr>
      <w:bookmarkStart w:id="192" w:name="_Ref459207741"/>
      <w:bookmarkStart w:id="193" w:name="_Ref459207752"/>
      <w:bookmarkStart w:id="194" w:name="_Ref459207780"/>
      <w:bookmarkStart w:id="195" w:name="_Ref459207791"/>
      <w:bookmarkStart w:id="196" w:name="_Ref459208168"/>
      <w:bookmarkStart w:id="197" w:name="_Toc471122938"/>
      <w:r>
        <w:lastRenderedPageBreak/>
        <w:t>Building a Patient Test Record</w:t>
      </w:r>
      <w:bookmarkEnd w:id="192"/>
      <w:bookmarkEnd w:id="193"/>
      <w:bookmarkEnd w:id="194"/>
      <w:bookmarkEnd w:id="195"/>
      <w:bookmarkEnd w:id="196"/>
      <w:bookmarkEnd w:id="197"/>
    </w:p>
    <w:p w:rsidR="00B90880" w:rsidRDefault="005F1C1C">
      <w:pPr>
        <w:pStyle w:val="Heading2"/>
      </w:pPr>
      <w:bookmarkStart w:id="198" w:name="_Toc471122939"/>
      <w:r>
        <w:t>Overview</w:t>
      </w:r>
      <w:bookmarkEnd w:id="198"/>
    </w:p>
    <w:p w:rsidR="00B90880" w:rsidRDefault="005F1C1C">
      <w:r>
        <w:t xml:space="preserve">The Patient Builder view, as shown in </w:t>
      </w:r>
      <w:fldSimple w:instr=" REF _Ref468456447 ">
        <w:r>
          <w:t xml:space="preserve">Figure </w:t>
        </w:r>
        <w:r>
          <w:rPr>
            <w:noProof/>
          </w:rPr>
          <w:t>16</w:t>
        </w:r>
      </w:fldSimple>
      <w:fldSimple w:instr=" REF _Ref440364143  \* MERGEFORMAT "/>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#12</w:t>
      </w:r>
      <w:r>
        <w:t>) on the Measure Dashboard (</w:t>
      </w:r>
      <w:fldSimple w:instr=" REF _Ref440185712  ">
        <w:r>
          <w:t xml:space="preserve">Figure </w:t>
        </w:r>
        <w:r>
          <w:rPr>
            <w:noProof/>
          </w:rPr>
          <w:t>5</w:t>
        </w:r>
      </w:fldSimple>
      <w:r>
        <w:t>), or by clicking the “Add Patient,” ‘Edit,” or “Clone” buttons from the Measure View (</w:t>
      </w:r>
      <w:fldSimple w:instr=" REF _Ref459100358  ">
        <w:r>
          <w:t xml:space="preserve">Figure </w:t>
        </w:r>
        <w:r>
          <w:rPr>
            <w:noProof/>
          </w:rPr>
          <w:t>10</w:t>
        </w:r>
      </w:fldSimple>
      <w:r>
        <w:t>).</w:t>
      </w:r>
    </w:p>
    <w:p w:rsidR="00B90880" w:rsidRDefault="005F1C1C">
      <w:r>
        <w:t xml:space="preserve">The Patient Builder View employs the following UI elements (as indicated by their item numbers in </w:t>
      </w:r>
      <w:fldSimple w:instr=" REF _Ref440364143  ">
        <w:fldSimple w:instr=" REF _Ref468456447 ">
          <w:r>
            <w:t xml:space="preserve">Figure </w:t>
          </w:r>
          <w:r>
            <w:rPr>
              <w:noProof/>
            </w:rPr>
            <w:t>16</w:t>
          </w:r>
        </w:fldSimple>
      </w:fldSimple>
      <w:r>
        <w:t>):</w:t>
      </w:r>
    </w:p>
    <w:p w:rsidR="00B90880" w:rsidRDefault="005F1C1C">
      <w:pPr>
        <w:pStyle w:val="NumberedList"/>
        <w:numPr>
          <w:ilvl w:val="0"/>
          <w:numId w:val="53"/>
        </w:numPr>
      </w:pPr>
      <w:r>
        <w:t>Patient Name – Allows the entry of a first and last name for the patient record.</w:t>
      </w:r>
    </w:p>
    <w:p w:rsidR="00B90880" w:rsidRDefault="005F1C1C">
      <w:pPr>
        <w:pStyle w:val="NumberedList"/>
        <w:numPr>
          <w:ilvl w:val="0"/>
          <w:numId w:val="32"/>
        </w:numPr>
      </w:pPr>
      <w:r>
        <w:t>Patient Characteristics – Allows the definition of characteristics data for the patient.</w:t>
      </w:r>
    </w:p>
    <w:p w:rsidR="00B90880" w:rsidRDefault="005F1C1C">
      <w:pPr>
        <w:pStyle w:val="NumberedList"/>
        <w:numPr>
          <w:ilvl w:val="0"/>
          <w:numId w:val="32"/>
        </w:numPr>
      </w:pPr>
      <w:r>
        <w:t>Measure Information – Shows the description for the patient’s associated measure.</w:t>
      </w:r>
    </w:p>
    <w:p w:rsidR="00B90880" w:rsidRDefault="005F1C1C">
      <w:pPr>
        <w:pStyle w:val="NumberedList"/>
        <w:numPr>
          <w:ilvl w:val="0"/>
          <w:numId w:val="32"/>
        </w:numPr>
      </w:pPr>
      <w:r>
        <w:t>Expectations – Allows users to set the calculation expectation for each population of the measure.</w:t>
      </w:r>
    </w:p>
    <w:p w:rsidR="00B90880" w:rsidRDefault="005F1C1C">
      <w:pPr>
        <w:pStyle w:val="NumberedList"/>
        <w:numPr>
          <w:ilvl w:val="0"/>
          <w:numId w:val="32"/>
        </w:numPr>
      </w:pPr>
      <w:r>
        <w:t>Actions – Allows users to save or cancel a patient record.</w:t>
      </w:r>
    </w:p>
    <w:p w:rsidR="00B90880" w:rsidRDefault="005F1C1C">
      <w:pPr>
        <w:pStyle w:val="NumberedListLast"/>
      </w:pPr>
      <w:r>
        <w:t xml:space="preserve">Compare View – Allows the user to show a comparison of how the patient was calculated after the most recent measure upload with how it is calculated currently (as the patient is being edited). See subsection </w:t>
      </w:r>
      <w:fldSimple w:instr=" REF _Ref469075503 \r  \* MERGEFORMAT ">
        <w:r>
          <w:t>6.2</w:t>
        </w:r>
      </w:fldSimple>
      <w:r>
        <w:t>.</w:t>
      </w:r>
    </w:p>
    <w:p w:rsidR="00B90880" w:rsidRDefault="005F1C1C">
      <w:pPr>
        <w:pStyle w:val="Figure"/>
      </w:pPr>
      <w:r>
        <w:rPr>
          <w:noProof/>
        </w:rPr>
        <w:drawing>
          <wp:inline distT="0" distB="0" distL="0" distR="0">
            <wp:extent cx="5760720" cy="2980944"/>
            <wp:effectExtent l="19050" t="19050" r="11430" b="10160"/>
            <wp:docPr id="45" name="Picture 45" descr="This figure shows the Patient Builder View as described in the text immediately preceding the figure." title="Figure 16: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980944"/>
                    </a:xfrm>
                    <a:prstGeom prst="rect">
                      <a:avLst/>
                    </a:prstGeom>
                    <a:ln>
                      <a:solidFill>
                        <a:schemeClr val="tx1"/>
                      </a:solidFill>
                    </a:ln>
                  </pic:spPr>
                </pic:pic>
              </a:graphicData>
            </a:graphic>
          </wp:inline>
        </w:drawing>
      </w:r>
    </w:p>
    <w:p w:rsidR="00B90880" w:rsidRDefault="005F1C1C">
      <w:pPr>
        <w:pStyle w:val="FigureCaption"/>
      </w:pPr>
      <w:bookmarkStart w:id="199" w:name="_Ref468456447"/>
      <w:bookmarkStart w:id="200" w:name="_Toc471123068"/>
      <w:r>
        <w:t xml:space="preserve">Figure </w:t>
      </w:r>
      <w:fldSimple w:instr=" SEQ Figure \* ARABIC ">
        <w:r>
          <w:rPr>
            <w:noProof/>
          </w:rPr>
          <w:t>16</w:t>
        </w:r>
      </w:fldSimple>
      <w:bookmarkEnd w:id="199"/>
      <w:r>
        <w:t>. Patient Builder View</w:t>
      </w:r>
      <w:bookmarkEnd w:id="200"/>
    </w:p>
    <w:p w:rsidR="00B90880" w:rsidRDefault="005F1C1C">
      <w:r>
        <w:t xml:space="preserve">The Patient Builder view also provides fields to either add new data or edit existing data for a patient. The patient’s first and last names can be defined using the associated edit fields. Characteristics such as gender, birthdate, race, and ethnicity can be set in the characteristics </w:t>
      </w:r>
      <w:r>
        <w:lastRenderedPageBreak/>
        <w:t>section. Quality Data Model (QDM) elements can be added to the patient history section by dragging and dropping an individual element onto the patient history section.</w:t>
      </w:r>
    </w:p>
    <w:p w:rsidR="00B90880" w:rsidRDefault="005F1C1C">
      <w:r>
        <w:t>In addition to defining the patient data, the Patient Builder view allows the user to set expectations on the patient using the “Expectations” section. Expectations represent how the user expects the patient to calculate against the measure. The “Expectations” section will be different based on the type of measure used to build the patient record. The “Expectations” section for patient-based measures provides a check box for users to select the appropriate expected populations (e.g., 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rsidR="00B90880" w:rsidRDefault="005F1C1C">
      <w:r>
        <w:t xml:space="preserve">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logic highlighting. Subsection </w:t>
      </w:r>
      <w:fldSimple w:instr=" REF _Ref459208120 \r  ">
        <w:r>
          <w:t>4.4</w:t>
        </w:r>
      </w:fldSimple>
      <w:r>
        <w:t xml:space="preserve"> provides additional information about the descriptions of the logic highlighting technique based on calculation results shown in </w:t>
      </w:r>
      <w:fldSimple w:instr=" REF _Ref459100814  ">
        <w:r>
          <w:t xml:space="preserve">Figure </w:t>
        </w:r>
        <w:r>
          <w:rPr>
            <w:noProof/>
          </w:rPr>
          <w:t>13</w:t>
        </w:r>
      </w:fldSimple>
      <w:r>
        <w:t xml:space="preserve"> and </w:t>
      </w:r>
      <w:fldSimple w:instr=" REF _Ref459100823 ">
        <w:r>
          <w:t xml:space="preserve">Figure </w:t>
        </w:r>
        <w:r>
          <w:rPr>
            <w:noProof/>
          </w:rPr>
          <w:t>14</w:t>
        </w:r>
      </w:fldSimple>
      <w:r>
        <w:t>.</w:t>
      </w:r>
    </w:p>
    <w:p w:rsidR="00B90880" w:rsidRDefault="005F1C1C">
      <w:pPr>
        <w:pStyle w:val="Heading2"/>
      </w:pPr>
      <w:bookmarkStart w:id="201" w:name="_Toc471122940"/>
      <w:r>
        <w:t>Building a Synthetic Patient</w:t>
      </w:r>
      <w:bookmarkEnd w:id="201"/>
    </w:p>
    <w:p w:rsidR="00B90880" w:rsidRDefault="005F1C1C">
      <w:r>
        <w:t xml:space="preserve">The first step in building a synthetic patient record is defining the patient name. The patient’s first and last name can be set in the “Patient Name” section (item </w:t>
      </w:r>
      <w:r>
        <w:rPr>
          <w:rStyle w:val="numberreference"/>
          <w:rFonts w:ascii="Times New Roman" w:hAnsi="Times New Roman"/>
          <w:b w:val="0"/>
          <w:color w:val="auto"/>
        </w:rPr>
        <w:t>#1</w:t>
      </w:r>
      <w:r>
        <w:t xml:space="preserve"> in </w:t>
      </w:r>
      <w:r>
        <w:fldChar w:fldCharType="begin"/>
      </w:r>
      <w:r>
        <w:instrText xml:space="preserve"> REF _Ref440364143 \h </w:instrText>
      </w:r>
      <w:r>
        <w:fldChar w:fldCharType="separate"/>
      </w:r>
      <w:fldSimple w:instr=" REF _Ref468456447 ">
        <w:r>
          <w:t xml:space="preserve">Figure </w:t>
        </w:r>
        <w:r>
          <w:rPr>
            <w:noProof/>
          </w:rPr>
          <w:t>16</w:t>
        </w:r>
      </w:fldSimple>
      <w:r>
        <w:fldChar w:fldCharType="end"/>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rsidR="00B90880" w:rsidRDefault="005F1C1C">
      <w:r>
        <w:t xml:space="preserve">After defining the patient’s name, the user defines the expectations for how the patient will behave and be calculated against the measure. The user sets the expectations for the patient in the “Expectations”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rsidR="00B90880" w:rsidRDefault="005F1C1C">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rsidR="00B90880" w:rsidRDefault="005F1C1C">
      <w:r>
        <w:t xml:space="preserve">Note that in </w:t>
      </w:r>
      <w:fldSimple w:instr=" REF _Ref440364143  ">
        <w:fldSimple w:instr=" REF _Ref468456447 ">
          <w:r>
            <w:t xml:space="preserve">Figure </w:t>
          </w:r>
          <w:r>
            <w:rPr>
              <w:noProof/>
            </w:rPr>
            <w:t>16</w:t>
          </w:r>
        </w:fldSimple>
      </w:fldSimple>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w:t>
      </w:r>
      <w:fldSimple w:instr=" REF _Ref459098538  ">
        <w:fldSimple w:instr=" REF _Ref468458447 ">
          <w:r>
            <w:t xml:space="preserve">Figure </w:t>
          </w:r>
          <w:r>
            <w:rPr>
              <w:noProof/>
            </w:rPr>
            <w:t>17</w:t>
          </w:r>
        </w:fldSimple>
      </w:fldSimple>
      <w:r>
        <w:t>.</w:t>
      </w:r>
    </w:p>
    <w:p w:rsidR="00B90880" w:rsidRDefault="005F1C1C">
      <w:pPr>
        <w:pStyle w:val="Figure"/>
        <w:rPr>
          <w:b w:val="0"/>
        </w:rPr>
      </w:pPr>
      <w:r>
        <w:rPr>
          <w:noProof/>
        </w:rPr>
        <w:lastRenderedPageBreak/>
        <w:drawing>
          <wp:inline distT="0" distB="0" distL="0" distR="0">
            <wp:extent cx="3344633" cy="1177409"/>
            <wp:effectExtent l="0" t="0" r="8255" b="3810"/>
            <wp:docPr id="43" name="Picture 43" descr="Figure 17 shows a screen capture of continuous variable measures expected populations as described in the text immediately preceding the figure. The checkboxes for IPP and MSRPOPL are checked with the OBSERV option set at 50." title="Figure 17: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50664" cy="1179532"/>
                    </a:xfrm>
                    <a:prstGeom prst="rect">
                      <a:avLst/>
                    </a:prstGeom>
                    <a:noFill/>
                    <a:ln>
                      <a:noFill/>
                    </a:ln>
                  </pic:spPr>
                </pic:pic>
              </a:graphicData>
            </a:graphic>
          </wp:inline>
        </w:drawing>
      </w:r>
    </w:p>
    <w:p w:rsidR="00B90880" w:rsidRDefault="005F1C1C">
      <w:pPr>
        <w:pStyle w:val="FigureCaption"/>
      </w:pPr>
      <w:bookmarkStart w:id="202" w:name="_Ref468458447"/>
      <w:bookmarkStart w:id="203" w:name="_Toc471123069"/>
      <w:r>
        <w:t xml:space="preserve">Figure </w:t>
      </w:r>
      <w:fldSimple w:instr=" SEQ Figure \* ARABIC ">
        <w:r>
          <w:rPr>
            <w:noProof/>
          </w:rPr>
          <w:t>17</w:t>
        </w:r>
      </w:fldSimple>
      <w:bookmarkEnd w:id="202"/>
      <w:r>
        <w:t>. Continuous Variable Measures Expected Populations</w:t>
      </w:r>
      <w:bookmarkEnd w:id="203"/>
    </w:p>
    <w:p w:rsidR="00B90880" w:rsidRDefault="005F1C1C">
      <w:r>
        <w:t>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rsidR="00B90880" w:rsidRDefault="005F1C1C">
      <w:pPr>
        <w:pStyle w:val="Heading2"/>
      </w:pPr>
      <w:bookmarkStart w:id="204" w:name="_Toc471122941"/>
      <w:r>
        <w:t>Building the Patient History</w:t>
      </w:r>
      <w:bookmarkEnd w:id="204"/>
    </w:p>
    <w:p w:rsidR="00B90880" w:rsidRDefault="005F1C1C">
      <w:fldSimple w:instr=" REF _Ref440365146  ">
        <w:r>
          <w:t xml:space="preserve">Figure </w:t>
        </w:r>
        <w:r>
          <w:rPr>
            <w:noProof/>
          </w:rPr>
          <w:t>18</w:t>
        </w:r>
      </w:fldSimple>
      <w:r>
        <w:t xml:space="preserve"> 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fldSimple w:instr=" REF _Ref440365146  ">
        <w:r>
          <w:t xml:space="preserve">Figure </w:t>
        </w:r>
        <w:r>
          <w:rPr>
            <w:noProof/>
          </w:rPr>
          <w:t>18</w:t>
        </w:r>
      </w:fldSimple>
      <w:r>
        <w:t xml:space="preserve"> shows an example of an expanded event from the patient history that can be edited. By clicking the expand/collapse details icon (item </w:t>
      </w:r>
      <w:r>
        <w:rPr>
          <w:rStyle w:val="numberreference"/>
          <w:rFonts w:ascii="Times New Roman" w:hAnsi="Times New Roman"/>
          <w:b w:val="0"/>
          <w:color w:val="auto"/>
        </w:rPr>
        <w:t>#3</w:t>
      </w:r>
      <w:r>
        <w:t>), the user can edit the details of the element.</w:t>
      </w:r>
    </w:p>
    <w:p w:rsidR="00B90880" w:rsidRDefault="005F1C1C">
      <w:r>
        <w:t xml:space="preserve">The following UI elements are shown in </w:t>
      </w:r>
      <w:fldSimple w:instr=" REF _Ref440365146  ">
        <w:r>
          <w:t xml:space="preserve">Figure </w:t>
        </w:r>
        <w:r>
          <w:rPr>
            <w:noProof/>
          </w:rPr>
          <w:t>18</w:t>
        </w:r>
      </w:fldSimple>
      <w:r>
        <w:t>:</w:t>
      </w:r>
    </w:p>
    <w:p w:rsidR="00B90880" w:rsidRDefault="005F1C1C">
      <w:pPr>
        <w:pStyle w:val="NumberedList"/>
        <w:numPr>
          <w:ilvl w:val="0"/>
          <w:numId w:val="44"/>
        </w:numPr>
      </w:pPr>
      <w:r>
        <w:t>Elements Section – Contains QDM elements that the user can add to the patient history.</w:t>
      </w:r>
    </w:p>
    <w:p w:rsidR="00B90880" w:rsidRDefault="005F1C1C">
      <w:pPr>
        <w:pStyle w:val="NumberedList"/>
        <w:numPr>
          <w:ilvl w:val="0"/>
          <w:numId w:val="44"/>
        </w:numPr>
      </w:pPr>
      <w:r>
        <w:t>QDM Element – Shows a condensed summary of a QDM element.</w:t>
      </w:r>
    </w:p>
    <w:p w:rsidR="00B90880" w:rsidRDefault="005F1C1C">
      <w:pPr>
        <w:pStyle w:val="NumberedList"/>
        <w:numPr>
          <w:ilvl w:val="0"/>
          <w:numId w:val="44"/>
        </w:numPr>
      </w:pPr>
      <w:r>
        <w:t>Expand/Collapse Details – Allows hiding or expanding the details of an element.</w:t>
      </w:r>
    </w:p>
    <w:p w:rsidR="00B90880" w:rsidRDefault="005F1C1C">
      <w:pPr>
        <w:pStyle w:val="NumberedList"/>
        <w:numPr>
          <w:ilvl w:val="0"/>
          <w:numId w:val="44"/>
        </w:numPr>
      </w:pPr>
      <w:r>
        <w:t>Start Date/Time – Allows setting the start date/time for an element.</w:t>
      </w:r>
    </w:p>
    <w:p w:rsidR="00B90880" w:rsidRDefault="005F1C1C">
      <w:pPr>
        <w:pStyle w:val="NumberedList"/>
        <w:numPr>
          <w:ilvl w:val="0"/>
          <w:numId w:val="44"/>
        </w:numPr>
      </w:pPr>
      <w:r>
        <w:t>End Date/Time – Allows setting the end date/time for an element. The checkbox allows specifying that the end date/time is undefined (ongoing event).</w:t>
      </w:r>
    </w:p>
    <w:p w:rsidR="00B90880" w:rsidRDefault="005F1C1C">
      <w:pPr>
        <w:pStyle w:val="NumberedList"/>
        <w:numPr>
          <w:ilvl w:val="0"/>
          <w:numId w:val="44"/>
        </w:numPr>
      </w:pPr>
      <w:r>
        <w:t>Codes Section – Allows adding codes to the element. Note that Bonnie will automatically find an appropriate code and add it.</w:t>
      </w:r>
    </w:p>
    <w:p w:rsidR="00B90880" w:rsidRDefault="005F1C1C">
      <w:pPr>
        <w:pStyle w:val="NumberedList"/>
        <w:numPr>
          <w:ilvl w:val="0"/>
          <w:numId w:val="44"/>
        </w:numPr>
      </w:pPr>
      <w:r>
        <w:t>Medication or Value Section – Allows adding values to the element (i.e., laboratory result values). This element shows details for adding a medication, allowing the user to specify amount prescribed, regimen, amount filled, and the times the prescription was filled.</w:t>
      </w:r>
    </w:p>
    <w:p w:rsidR="00B90880" w:rsidRDefault="005F1C1C">
      <w:pPr>
        <w:pStyle w:val="NumberedList"/>
        <w:numPr>
          <w:ilvl w:val="0"/>
          <w:numId w:val="44"/>
        </w:numPr>
      </w:pPr>
      <w:r>
        <w:t>Fields Section – Allows adding fields to the element (i.e., ordinality).</w:t>
      </w:r>
    </w:p>
    <w:p w:rsidR="00B90880" w:rsidRDefault="005F1C1C">
      <w:pPr>
        <w:pStyle w:val="NumberedList"/>
        <w:numPr>
          <w:ilvl w:val="0"/>
          <w:numId w:val="44"/>
        </w:numPr>
      </w:pPr>
      <w:r>
        <w:t>Negation Section – Allows indicating that the element is not done with a reason.</w:t>
      </w:r>
    </w:p>
    <w:p w:rsidR="00B90880" w:rsidRDefault="005F1C1C">
      <w:pPr>
        <w:pStyle w:val="NumberedList"/>
        <w:numPr>
          <w:ilvl w:val="0"/>
          <w:numId w:val="44"/>
        </w:numPr>
        <w:spacing w:after="240"/>
      </w:pPr>
      <w:r>
        <w:t>Delete Button – Allows deleting an element from the patient history.</w:t>
      </w:r>
    </w:p>
    <w:p w:rsidR="00B90880" w:rsidRDefault="005F1C1C">
      <w:pPr>
        <w:pStyle w:val="Figure"/>
        <w:rPr>
          <w:b w:val="0"/>
        </w:rPr>
      </w:pPr>
      <w:r>
        <w:rPr>
          <w:noProof/>
        </w:rPr>
        <w:lastRenderedPageBreak/>
        <w:drawing>
          <wp:inline distT="0" distB="0" distL="0" distR="0">
            <wp:extent cx="5751576" cy="5330952"/>
            <wp:effectExtent l="19050" t="19050" r="20955" b="22225"/>
            <wp:docPr id="32" name="Picture 32" descr="This figure shows a screen capture for building patient history, as described in the text immediately preceding the figure." title="Figure 18: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bjones:Documents:Tacoma:bonnie-the-repo:doc:screenshots:from Sketch:PatientBuilder2.png"/>
                    <pic:cNvPicPr>
                      <a:picLocks noChangeAspect="1" noChangeArrowheads="1"/>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5751576" cy="5330952"/>
                    </a:xfrm>
                    <a:prstGeom prst="rect">
                      <a:avLst/>
                    </a:prstGeom>
                    <a:noFill/>
                    <a:ln>
                      <a:solidFill>
                        <a:srgbClr val="000000"/>
                      </a:solid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B90880" w:rsidRDefault="005F1C1C">
      <w:pPr>
        <w:pStyle w:val="FigureCaption"/>
      </w:pPr>
      <w:bookmarkStart w:id="205" w:name="_Ref440365146"/>
      <w:bookmarkStart w:id="206" w:name="_Toc471123070"/>
      <w:r>
        <w:t xml:space="preserve">Figure </w:t>
      </w:r>
      <w:fldSimple w:instr=" SEQ Figure \* ARABIC ">
        <w:r>
          <w:rPr>
            <w:noProof/>
          </w:rPr>
          <w:t>18</w:t>
        </w:r>
      </w:fldSimple>
      <w:bookmarkEnd w:id="205"/>
      <w:r>
        <w:t>. Building Patient History, including Edit Clinical Element View</w:t>
      </w:r>
      <w:bookmarkEnd w:id="206"/>
    </w:p>
    <w:p w:rsidR="00B90880" w:rsidRDefault="005F1C1C">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rsidR="00B90880" w:rsidRDefault="005F1C1C">
      <w:r>
        <w:t xml:space="preserve">Several fields in the Edit Clinical Element View can be edited for an event in the patient history using the controls shown in </w:t>
      </w:r>
      <w:fldSimple w:instr=" REF _Ref440365146  ">
        <w:r>
          <w:t xml:space="preserve">Figure </w:t>
        </w:r>
        <w:r>
          <w:rPr>
            <w:noProof/>
          </w:rPr>
          <w:t>18</w:t>
        </w:r>
      </w:fldSimple>
      <w:r>
        <w:t>.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xml:space="preserve">). The start and end date times can be set for an event by either typing into the text fields directly or by using the date/time pickers that are displayed when the field is selected. An undefined end time can be set for the event (used for active or ongoing events) by selecting </w:t>
      </w:r>
      <w:r>
        <w:lastRenderedPageBreak/>
        <w:t>the “Undefined” checkbox. Selecting the “Undefined” check box clears the end date/times, indicating that the event has not ended.</w:t>
      </w:r>
    </w:p>
    <w:p w:rsidR="00B90880" w:rsidRDefault="005F1C1C">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rsidR="00B90880" w:rsidRDefault="005F1C1C">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rsidR="00B90880" w:rsidRDefault="005F1C1C">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rsidR="00B90880" w:rsidRDefault="005F1C1C">
      <w:pPr>
        <w:pStyle w:val="Heading3"/>
      </w:pPr>
      <w:bookmarkStart w:id="207" w:name="_Toc471122942"/>
      <w:r>
        <w:t>Patient History Items that Fulfill Past Items</w:t>
      </w:r>
      <w:bookmarkEnd w:id="207"/>
    </w:p>
    <w:p w:rsidR="00B90880" w:rsidRDefault="005F1C1C">
      <w:pPr>
        <w:spacing w:after="240"/>
      </w:pPr>
      <w:proofErr w:type="gramStart"/>
      <w:r>
        <w:t>In the course of</w:t>
      </w:r>
      <w:proofErr w:type="gramEnd"/>
      <w:r>
        <w:t xml:space="preserve"> creating the patient timeline, there may be some items that fulfill other items that occurred in the past. For example, a note or report may fulfill a specific order or referral. Users can relate these two items using the “References” section, as depicted in </w:t>
      </w:r>
      <w:fldSimple w:instr=" REF _Ref440365324  ">
        <w:r>
          <w:t xml:space="preserve">Figure </w:t>
        </w:r>
        <w:r>
          <w:rPr>
            <w:noProof/>
          </w:rPr>
          <w:t>19</w:t>
        </w:r>
      </w:fldSimple>
      <w:r>
        <w:t>.</w:t>
      </w:r>
    </w:p>
    <w:p w:rsidR="00B90880" w:rsidRDefault="005F1C1C">
      <w:pPr>
        <w:pStyle w:val="Figure"/>
        <w:rPr>
          <w:b w:val="0"/>
        </w:rPr>
      </w:pPr>
      <w:r>
        <w:rPr>
          <w:noProof/>
        </w:rPr>
        <w:drawing>
          <wp:inline distT="0" distB="0" distL="0" distR="0">
            <wp:extent cx="5759624" cy="1402080"/>
            <wp:effectExtent l="0" t="0" r="0" b="0"/>
            <wp:docPr id="18" name="Picture 18" descr="Figure 19 shows a screen shot of the References Section of the Patient History Builder with a check for &quot;Fulfills&quot;." title="Figure 19: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07%20at%208.28.24%20AM.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1" b="-5043"/>
                    <a:stretch/>
                  </pic:blipFill>
                  <pic:spPr bwMode="auto">
                    <a:xfrm>
                      <a:off x="0" y="0"/>
                      <a:ext cx="5760720" cy="1402347"/>
                    </a:xfrm>
                    <a:prstGeom prst="rect">
                      <a:avLst/>
                    </a:prstGeom>
                    <a:noFill/>
                    <a:ln>
                      <a:noFill/>
                    </a:ln>
                    <a:extLst>
                      <a:ext uri="{53640926-AAD7-44D8-BBD7-CCE9431645EC}">
                        <a14:shadowObscured xmlns:a14="http://schemas.microsoft.com/office/drawing/2010/main"/>
                      </a:ext>
                    </a:extLst>
                  </pic:spPr>
                </pic:pic>
              </a:graphicData>
            </a:graphic>
          </wp:inline>
        </w:drawing>
      </w:r>
    </w:p>
    <w:p w:rsidR="00B90880" w:rsidRDefault="005F1C1C">
      <w:pPr>
        <w:pStyle w:val="FigureCaption"/>
      </w:pPr>
      <w:bookmarkStart w:id="208" w:name="_Ref440365324"/>
      <w:bookmarkStart w:id="209" w:name="_Toc471123071"/>
      <w:r>
        <w:t xml:space="preserve">Figure </w:t>
      </w:r>
      <w:fldSimple w:instr=" SEQ Figure \* ARABIC ">
        <w:r>
          <w:rPr>
            <w:noProof/>
          </w:rPr>
          <w:t>19</w:t>
        </w:r>
      </w:fldSimple>
      <w:bookmarkEnd w:id="208"/>
      <w:r>
        <w:t>. References Section of the Patient History Builder</w:t>
      </w:r>
      <w:bookmarkEnd w:id="209"/>
    </w:p>
    <w:p w:rsidR="00B90880" w:rsidRDefault="005F1C1C">
      <w:pPr>
        <w:pStyle w:val="Heading3"/>
      </w:pPr>
      <w:bookmarkStart w:id="210" w:name="_Toc471122943"/>
      <w:r>
        <w:t>Representing a Cumulative Medication Duration</w:t>
      </w:r>
      <w:bookmarkEnd w:id="210"/>
    </w:p>
    <w:p w:rsidR="00B90880" w:rsidRDefault="005F1C1C">
      <w:r>
        <w:t xml:space="preserve">To represent a Cumulative Medication Duration (CMD), a medication is added to the patient history and the “Prescription,” “Regimen,” and “Filled” options are adjusted appropriately, as shown in </w:t>
      </w:r>
      <w:fldSimple w:instr=" REF _Ref440365366 ">
        <w:r>
          <w:t xml:space="preserve">Figure </w:t>
        </w:r>
        <w:r>
          <w:rPr>
            <w:noProof/>
          </w:rPr>
          <w:t>20</w:t>
        </w:r>
      </w:fldSimple>
      <w:r>
        <w:rPr>
          <w:noProof/>
        </w:rPr>
        <w:t>.</w:t>
      </w:r>
      <w:r>
        <w:t xml:space="preserve"> In this example, a prescription is specified as 10mg. This represents a single dosage of the medication. The regimen is set to 1 day, meaning that the patient takes a single dose once per day.</w:t>
      </w:r>
    </w:p>
    <w:p w:rsidR="00B90880" w:rsidRDefault="005F1C1C">
      <w:pPr>
        <w:pStyle w:val="Figure"/>
        <w:rPr>
          <w:b w:val="0"/>
        </w:rPr>
      </w:pPr>
      <w:r>
        <w:rPr>
          <w:noProof/>
        </w:rPr>
        <w:lastRenderedPageBreak/>
        <w:drawing>
          <wp:inline distT="0" distB="0" distL="0" distR="0">
            <wp:extent cx="3557016" cy="4370832"/>
            <wp:effectExtent l="0" t="0" r="5715" b="0"/>
            <wp:docPr id="2" name="Picture 2" descr="Figure 20 depicts a screenshot of editing a medication as described in the text immediately preceding the figure." title="Figure 20: Editing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Projects:Tacoma:Repos:bonnie-the-repo:doc:screenshots:Patient_CM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57016" cy="4370832"/>
                    </a:xfrm>
                    <a:prstGeom prst="rect">
                      <a:avLst/>
                    </a:prstGeom>
                    <a:noFill/>
                    <a:ln>
                      <a:noFill/>
                    </a:ln>
                  </pic:spPr>
                </pic:pic>
              </a:graphicData>
            </a:graphic>
          </wp:inline>
        </w:drawing>
      </w:r>
    </w:p>
    <w:p w:rsidR="00B90880" w:rsidRDefault="005F1C1C">
      <w:pPr>
        <w:pStyle w:val="FigureCaption"/>
      </w:pPr>
      <w:bookmarkStart w:id="211" w:name="_Ref440365366"/>
      <w:bookmarkStart w:id="212" w:name="_Toc471123072"/>
      <w:r>
        <w:t xml:space="preserve">Figure </w:t>
      </w:r>
      <w:fldSimple w:instr=" SEQ Figure \* ARABIC ">
        <w:r>
          <w:rPr>
            <w:noProof/>
          </w:rPr>
          <w:t>20</w:t>
        </w:r>
      </w:fldSimple>
      <w:bookmarkEnd w:id="211"/>
      <w:r>
        <w:t xml:space="preserve">. </w:t>
      </w:r>
      <w:bookmarkStart w:id="213" w:name="_Toc439154848"/>
      <w:r>
        <w:t>Editing a Medication</w:t>
      </w:r>
      <w:bookmarkEnd w:id="212"/>
      <w:bookmarkEnd w:id="213"/>
    </w:p>
    <w:p w:rsidR="00B90880" w:rsidRDefault="005F1C1C">
      <w:r>
        <w:t>The Filled section allows simulation of this prescription being filled. It takes a date, time, and amount of medication. In this example, 900mg is entered to represent a 90-day supply of this medication (based on a 10mg daily dose). Pressing the plus-sign button (+) will add this prescription amount.</w:t>
      </w:r>
    </w:p>
    <w:p w:rsidR="00B90880" w:rsidRDefault="005F1C1C">
      <w:r>
        <w:t>These steps lead to a CMD of 90 days. Additional prescriptions can easily be added by pressing the plus-sign button again: once more brings the total to 180 days, twice more to 270 days, and so on.</w:t>
      </w:r>
    </w:p>
    <w:p w:rsidR="00B90880" w:rsidRDefault="005F1C1C">
      <w:pPr>
        <w:pStyle w:val="Heading2"/>
      </w:pPr>
      <w:bookmarkStart w:id="214" w:name="_Toc471122944"/>
      <w:r>
        <w:t>Incremental Calculation</w:t>
      </w:r>
      <w:bookmarkEnd w:id="214"/>
    </w:p>
    <w:p w:rsidR="00B90880" w:rsidRDefault="005F1C1C">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rsidR="00B90880" w:rsidRDefault="005F1C1C">
      <w:r>
        <w:t xml:space="preserve">The logic section continuously displays the results of calculating the patient against the measure by means of the logic highlighting described in </w:t>
      </w:r>
      <w:fldSimple w:instr=" REF _Ref459100814  ">
        <w:r>
          <w:t xml:space="preserve">Figure </w:t>
        </w:r>
        <w:r>
          <w:rPr>
            <w:noProof/>
          </w:rPr>
          <w:t>13</w:t>
        </w:r>
      </w:fldSimple>
      <w:r>
        <w:t xml:space="preserve"> and </w:t>
      </w:r>
      <w:fldSimple w:instr=" REF _Ref459100823  ">
        <w:r>
          <w:t xml:space="preserve">Figure </w:t>
        </w:r>
        <w:r>
          <w:rPr>
            <w:noProof/>
          </w:rPr>
          <w:t>14</w:t>
        </w:r>
      </w:fldSimple>
      <w:r>
        <w:t xml:space="preserve">. Any modification made to a patient triggers a recalculation of the patient against the measure, which updates the results </w:t>
      </w:r>
      <w:r>
        <w:lastRenderedPageBreak/>
        <w:t>of the calculation displayed by the logic highlighting. Therefore, while the user constructs the patient record, the user can inspect the behavior of the logic relative to the patient.</w:t>
      </w:r>
    </w:p>
    <w:p w:rsidR="00B90880" w:rsidRDefault="005F1C1C">
      <w:r>
        <w:t>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measure.</w:t>
      </w:r>
    </w:p>
    <w:p w:rsidR="00B90880" w:rsidRDefault="005F1C1C">
      <w:pPr>
        <w:pStyle w:val="Heading2"/>
      </w:pPr>
      <w:bookmarkStart w:id="215" w:name="_Toc471122945"/>
      <w:bookmarkStart w:id="216" w:name="_Ref484157622"/>
      <w:r>
        <w:t>Outdated Code Sets</w:t>
      </w:r>
      <w:bookmarkEnd w:id="215"/>
      <w:bookmarkEnd w:id="216"/>
    </w:p>
    <w:p w:rsidR="00B90880" w:rsidRDefault="005F1C1C">
      <w:r>
        <w:t xml:space="preserve">As value sets are modified over time, some previously built patients may contain codes that no longer exist </w:t>
      </w:r>
      <w:proofErr w:type="gramStart"/>
      <w:r>
        <w:t>in a given</w:t>
      </w:r>
      <w:proofErr w:type="gramEnd"/>
      <w:r>
        <w:t xml:space="preserve"> value set. To help with troubleshooting these occurrences, Bonnie will display a warning message at the top of the </w:t>
      </w:r>
      <w:ins w:id="217" w:author="Tohline, Chris" w:date="2017-06-02T09:06:00Z">
        <w:r w:rsidR="00BD6C28">
          <w:t xml:space="preserve">measure </w:t>
        </w:r>
      </w:ins>
      <w:ins w:id="218" w:author="Tohline, Chris" w:date="2017-06-02T09:07:00Z">
        <w:r w:rsidR="00BD6C28">
          <w:t>r</w:t>
        </w:r>
      </w:ins>
      <w:ins w:id="219" w:author="Tohline, Chris" w:date="2017-06-02T09:06:00Z">
        <w:r w:rsidR="00BD6C28">
          <w:t xml:space="preserve">esults </w:t>
        </w:r>
      </w:ins>
      <w:ins w:id="220" w:author="Tohline, Chris" w:date="2017-06-02T09:07:00Z">
        <w:r w:rsidR="00BD6C28">
          <w:t>v</w:t>
        </w:r>
      </w:ins>
      <w:ins w:id="221" w:author="Tohline, Chris" w:date="2017-06-02T09:06:00Z">
        <w:r w:rsidR="00BD6C28" w:rsidRPr="00BD6C28">
          <w:t xml:space="preserve">iew </w:t>
        </w:r>
      </w:ins>
      <w:ins w:id="222" w:author="Tohline, Chris" w:date="2017-06-02T09:07:00Z">
        <w:r w:rsidR="00BD6C28">
          <w:t xml:space="preserve">and in the </w:t>
        </w:r>
      </w:ins>
      <w:r>
        <w:t xml:space="preserve">patient record page as shown in </w:t>
      </w:r>
      <w:fldSimple w:instr=" REF _Ref440186626 ">
        <w:r>
          <w:t xml:space="preserve">Figure </w:t>
        </w:r>
        <w:r>
          <w:rPr>
            <w:noProof/>
          </w:rPr>
          <w:t>21</w:t>
        </w:r>
      </w:fldSimple>
      <w:r>
        <w:t>.</w:t>
      </w:r>
      <w:ins w:id="223" w:author="Tohline, Chris" w:date="2017-06-02T09:07:00Z">
        <w:r w:rsidR="00BD6C28">
          <w:t xml:space="preserve"> In addition, the patient </w:t>
        </w:r>
      </w:ins>
      <w:ins w:id="224" w:author="Tohline, Chris" w:date="2017-06-02T09:08:00Z">
        <w:r w:rsidR="00BD6C28">
          <w:t xml:space="preserve">is labeled “BAD” with an </w:t>
        </w:r>
      </w:ins>
      <w:ins w:id="225" w:author="Tohline, Chris" w:date="2017-06-02T09:09:00Z">
        <w:r w:rsidR="00BD6C28">
          <w:t>exclamation</w:t>
        </w:r>
      </w:ins>
      <w:ins w:id="226" w:author="Tohline, Chris" w:date="2017-06-02T09:08:00Z">
        <w:r w:rsidR="00BD6C28">
          <w:t xml:space="preserve"> point</w:t>
        </w:r>
      </w:ins>
      <w:ins w:id="227" w:author="Tohline, Chris" w:date="2017-06-02T09:09:00Z">
        <w:r w:rsidR="00BD6C28">
          <w:t xml:space="preserve"> in the patient list as shown by item 20 in </w:t>
        </w:r>
      </w:ins>
      <w:ins w:id="228" w:author="Tohline, Chris" w:date="2017-06-02T09:10:00Z">
        <w:r w:rsidR="00BD6C28">
          <w:fldChar w:fldCharType="begin"/>
        </w:r>
        <w:r w:rsidR="00BD6C28">
          <w:instrText xml:space="preserve"> REF _Ref459100358 </w:instrText>
        </w:r>
      </w:ins>
      <w:r w:rsidR="00BD6C28">
        <w:fldChar w:fldCharType="separate"/>
      </w:r>
      <w:ins w:id="229" w:author="Tohline, Chris" w:date="2017-06-02T09:10:00Z">
        <w:r w:rsidR="00BD6C28">
          <w:t xml:space="preserve">Figure </w:t>
        </w:r>
        <w:r w:rsidR="00BD6C28">
          <w:rPr>
            <w:noProof/>
          </w:rPr>
          <w:t>10</w:t>
        </w:r>
        <w:r w:rsidR="00BD6C28">
          <w:fldChar w:fldCharType="end"/>
        </w:r>
      </w:ins>
      <w:ins w:id="230" w:author="Tohline, Chris" w:date="2017-06-02T09:09:00Z">
        <w:r w:rsidR="00BD6C28">
          <w:t>.</w:t>
        </w:r>
      </w:ins>
      <w:bookmarkStart w:id="231" w:name="_GoBack"/>
      <w:bookmarkEnd w:id="231"/>
    </w:p>
    <w:p w:rsidR="00B90880" w:rsidRDefault="005F1C1C">
      <w:pPr>
        <w:pStyle w:val="Figure"/>
        <w:rPr>
          <w:b w:val="0"/>
        </w:rPr>
      </w:pPr>
      <w:r>
        <w:rPr>
          <w:noProof/>
        </w:rPr>
        <w:drawing>
          <wp:inline distT="0" distB="0" distL="0" distR="0">
            <wp:extent cx="5861304" cy="1984248"/>
            <wp:effectExtent l="0" t="0" r="6350" b="0"/>
            <wp:docPr id="36" name="Picture 36" descr="Figure 21 displays the warning message of an error ifor outdated patient codes." title="Figure 21: Error Message for Outdated Patient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2-29%20at%2011.12.47%20AM.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23351"/>
                    <a:stretch/>
                  </pic:blipFill>
                  <pic:spPr bwMode="auto">
                    <a:xfrm>
                      <a:off x="0" y="0"/>
                      <a:ext cx="5861304" cy="1984248"/>
                    </a:xfrm>
                    <a:prstGeom prst="rect">
                      <a:avLst/>
                    </a:prstGeom>
                    <a:noFill/>
                    <a:ln>
                      <a:noFill/>
                    </a:ln>
                    <a:extLst>
                      <a:ext uri="{53640926-AAD7-44D8-BBD7-CCE9431645EC}">
                        <a14:shadowObscured xmlns:a14="http://schemas.microsoft.com/office/drawing/2010/main"/>
                      </a:ext>
                    </a:extLst>
                  </pic:spPr>
                </pic:pic>
              </a:graphicData>
            </a:graphic>
          </wp:inline>
        </w:drawing>
      </w:r>
    </w:p>
    <w:p w:rsidR="00B90880" w:rsidRDefault="005F1C1C">
      <w:pPr>
        <w:pStyle w:val="FigureCaption"/>
        <w:spacing w:before="0" w:after="120"/>
      </w:pPr>
      <w:bookmarkStart w:id="232" w:name="_Ref440186626"/>
      <w:bookmarkStart w:id="233" w:name="_Toc471123073"/>
      <w:r>
        <w:t xml:space="preserve">Figure </w:t>
      </w:r>
      <w:fldSimple w:instr=" SEQ Figure \* ARABIC ">
        <w:r>
          <w:rPr>
            <w:noProof/>
          </w:rPr>
          <w:t>21</w:t>
        </w:r>
      </w:fldSimple>
      <w:bookmarkEnd w:id="232"/>
      <w:r>
        <w:t>. Error Message for Outdated Patient Codes</w:t>
      </w:r>
      <w:bookmarkEnd w:id="233"/>
    </w:p>
    <w:p w:rsidR="00B90880" w:rsidRDefault="00B90880"/>
    <w:p w:rsidR="00B90880" w:rsidRDefault="00B90880">
      <w:pPr>
        <w:sectPr w:rsidR="00B90880">
          <w:headerReference w:type="first" r:id="rId51"/>
          <w:footerReference w:type="first" r:id="rId52"/>
          <w:pgSz w:w="12240" w:h="15840" w:code="1"/>
          <w:pgMar w:top="1440" w:right="1440" w:bottom="1440" w:left="1440" w:header="504" w:footer="504" w:gutter="0"/>
          <w:cols w:space="720"/>
          <w:titlePg/>
          <w:docGrid w:linePitch="360"/>
        </w:sectPr>
      </w:pPr>
    </w:p>
    <w:p w:rsidR="00B90880" w:rsidRDefault="005F1C1C">
      <w:pPr>
        <w:pStyle w:val="Heading1"/>
      </w:pPr>
      <w:bookmarkStart w:id="234" w:name="_Ref469068821"/>
      <w:bookmarkStart w:id="235" w:name="_Toc471122946"/>
      <w:bookmarkStart w:id="236" w:name="_Ref464544845"/>
      <w:bookmarkStart w:id="237" w:name="_Ref464544871"/>
      <w:r>
        <w:lastRenderedPageBreak/>
        <w:t>Measure History</w:t>
      </w:r>
      <w:bookmarkEnd w:id="234"/>
      <w:bookmarkEnd w:id="235"/>
    </w:p>
    <w:p w:rsidR="00B90880" w:rsidRDefault="005F1C1C">
      <w:pPr>
        <w:pStyle w:val="Heading2"/>
        <w:numPr>
          <w:ilvl w:val="1"/>
          <w:numId w:val="1"/>
        </w:numPr>
      </w:pPr>
      <w:bookmarkStart w:id="238" w:name="_Toc459271903"/>
      <w:bookmarkStart w:id="239" w:name="_Toc471122947"/>
      <w:r>
        <w:t>Overview</w:t>
      </w:r>
      <w:bookmarkEnd w:id="238"/>
      <w:bookmarkEnd w:id="239"/>
    </w:p>
    <w:p w:rsidR="00B90880" w:rsidRDefault="005F1C1C">
      <w:r>
        <w:t xml:space="preserve">As measures are updated each year, the logic within each measure changes slightly. An example could be a Diagnosis occurring </w:t>
      </w:r>
      <w:r>
        <w:rPr>
          <w:i/>
        </w:rPr>
        <w:t>before the end of the measure period</w:t>
      </w:r>
      <w:r>
        <w:t xml:space="preserve"> versus a Diagnosis </w:t>
      </w:r>
      <w:r>
        <w:rPr>
          <w:i/>
        </w:rPr>
        <w:t>overlapping the measure period</w:t>
      </w:r>
      <w:r>
        <w:t>. These changes could impact whether a patient is passing or failing. A patient might have passed on a previous version of a measure, but is now failing with the updated logic. The Measure History allows you to view changes that have occurred to the patients over time. It also displays the exact logic changes between two versions of a measure.</w:t>
      </w:r>
    </w:p>
    <w:p w:rsidR="00B90880" w:rsidRDefault="005F1C1C">
      <w:r>
        <w:t>Item #19 in the Measure View (</w:t>
      </w:r>
      <w:fldSimple w:instr=" REF _Ref459100358 ">
        <w:r>
          <w:t xml:space="preserve">Figure </w:t>
        </w:r>
        <w:r>
          <w:rPr>
            <w:noProof/>
          </w:rPr>
          <w:t>10</w:t>
        </w:r>
      </w:fldSimple>
      <w:r>
        <w:t>) is a button that opens the following Measure Upload History View as depicted in Figure 22.</w:t>
      </w:r>
    </w:p>
    <w:p w:rsidR="00B90880" w:rsidRDefault="005F1C1C">
      <w:pPr>
        <w:pStyle w:val="Figure"/>
      </w:pPr>
      <w:r>
        <w:rPr>
          <w:noProof/>
        </w:rPr>
        <w:drawing>
          <wp:inline distT="0" distB="0" distL="0" distR="0">
            <wp:extent cx="5943600" cy="3612515"/>
            <wp:effectExtent l="0" t="0" r="0" b="6985"/>
            <wp:docPr id="21" name="Picture 21" descr="Figure 22 depicts a screenshot of viewing patient history as described in the text immediately following the figure." title="Figure 22 Measure Upload History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12515"/>
                    </a:xfrm>
                    <a:prstGeom prst="rect">
                      <a:avLst/>
                    </a:prstGeom>
                  </pic:spPr>
                </pic:pic>
              </a:graphicData>
            </a:graphic>
          </wp:inline>
        </w:drawing>
      </w:r>
    </w:p>
    <w:p w:rsidR="00B90880" w:rsidRDefault="005F1C1C">
      <w:pPr>
        <w:pStyle w:val="FigureCaption"/>
      </w:pPr>
      <w:bookmarkStart w:id="240" w:name="_Ref459111588"/>
      <w:bookmarkStart w:id="241" w:name="_Toc459271937"/>
      <w:bookmarkStart w:id="242" w:name="_Toc471123074"/>
      <w:r>
        <w:t xml:space="preserve">Figure </w:t>
      </w:r>
      <w:fldSimple w:instr=" SEQ Figure \* ARABIC ">
        <w:r>
          <w:rPr>
            <w:noProof/>
          </w:rPr>
          <w:t>22</w:t>
        </w:r>
      </w:fldSimple>
      <w:bookmarkEnd w:id="240"/>
      <w:r>
        <w:rPr>
          <w:noProof/>
        </w:rPr>
        <w:t>.</w:t>
      </w:r>
      <w:r>
        <w:t xml:space="preserve"> Measure Upload History View</w:t>
      </w:r>
      <w:bookmarkEnd w:id="241"/>
      <w:bookmarkEnd w:id="242"/>
    </w:p>
    <w:p w:rsidR="00B90880" w:rsidRDefault="005F1C1C">
      <w:pPr>
        <w:pStyle w:val="ListParagraph"/>
        <w:numPr>
          <w:ilvl w:val="0"/>
          <w:numId w:val="47"/>
        </w:numPr>
      </w:pPr>
      <w:r>
        <w:t>List of Patients – Displays the list of patients that have existed during at least one measure upload. Clicking the Patient Name changes the page to the Patient Builder (</w:t>
      </w:r>
      <w:fldSimple w:instr=" REF _Ref468456447 ">
        <w:r>
          <w:t xml:space="preserve">Figure </w:t>
        </w:r>
        <w:r>
          <w:rPr>
            <w:noProof/>
          </w:rPr>
          <w:t>16</w:t>
        </w:r>
      </w:fldSimple>
      <w:r>
        <w:t>).</w:t>
      </w:r>
    </w:p>
    <w:p w:rsidR="00B90880" w:rsidRDefault="005F1C1C">
      <w:pPr>
        <w:pStyle w:val="ListParagraph"/>
        <w:numPr>
          <w:ilvl w:val="0"/>
          <w:numId w:val="47"/>
        </w:numPr>
      </w:pPr>
      <w:r>
        <w:t>Measure Title – Displays the version of the Measure, as well as the date and time of its upload.</w:t>
      </w:r>
    </w:p>
    <w:p w:rsidR="00B90880" w:rsidRDefault="005F1C1C">
      <w:pPr>
        <w:pStyle w:val="ListParagraph"/>
        <w:numPr>
          <w:ilvl w:val="0"/>
          <w:numId w:val="47"/>
        </w:numPr>
      </w:pPr>
      <w:r>
        <w:t xml:space="preserve">View Changes – Displays the exact changes to the measure logic that occurred (see </w:t>
      </w:r>
      <w:fldSimple w:instr=" REF _Ref459110957   \* MERGEFORMAT ">
        <w:r>
          <w:t>Figure 23</w:t>
        </w:r>
      </w:fldSimple>
      <w:r>
        <w:t>).</w:t>
      </w:r>
    </w:p>
    <w:p w:rsidR="00B90880" w:rsidRDefault="005F1C1C">
      <w:pPr>
        <w:pStyle w:val="ListParagraph"/>
        <w:numPr>
          <w:ilvl w:val="0"/>
          <w:numId w:val="47"/>
        </w:numPr>
      </w:pPr>
      <w:r>
        <w:t>Before/After Status – Displays the patient’s statuses before and after the measure upload.  Clicking the icons will open a Compare View.</w:t>
      </w:r>
    </w:p>
    <w:p w:rsidR="00B90880" w:rsidRDefault="005F1C1C">
      <w:r>
        <w:rPr>
          <w:b/>
          <w:i/>
        </w:rPr>
        <w:lastRenderedPageBreak/>
        <w:t>Note</w:t>
      </w:r>
      <w:r>
        <w:rPr>
          <w:b/>
        </w:rPr>
        <w:t>:</w:t>
      </w:r>
      <w:r>
        <w:t xml:space="preserve"> Only patients that are present at the time of the upload will display in this view. If a patient is added after the most recent upload, it will not display here until the measure is updated again.</w:t>
      </w:r>
    </w:p>
    <w:p w:rsidR="00B90880" w:rsidRDefault="005F1C1C">
      <w:pPr>
        <w:pStyle w:val="Heading3"/>
        <w:numPr>
          <w:ilvl w:val="2"/>
          <w:numId w:val="1"/>
        </w:numPr>
      </w:pPr>
      <w:bookmarkStart w:id="243" w:name="_Toc459271904"/>
      <w:bookmarkStart w:id="244" w:name="_Toc471122948"/>
      <w:r>
        <w:t>Viewing Changes</w:t>
      </w:r>
      <w:bookmarkEnd w:id="243"/>
      <w:r>
        <w:t xml:space="preserve"> to the Logic of the Measure</w:t>
      </w:r>
      <w:bookmarkEnd w:id="244"/>
      <w:r>
        <w:t xml:space="preserve"> </w:t>
      </w:r>
    </w:p>
    <w:p w:rsidR="00B90880" w:rsidRDefault="005F1C1C">
      <w:pPr>
        <w:spacing w:after="240"/>
      </w:pPr>
      <w:r>
        <w:t xml:space="preserve">Upon clicking “View Changes” in </w:t>
      </w:r>
      <w:fldSimple w:instr=" REF _Ref459111588   \* MERGEFORMAT ">
        <w:r>
          <w:t>Figure 22</w:t>
        </w:r>
      </w:fldSimple>
      <w:r>
        <w:t xml:space="preserve">, </w:t>
      </w:r>
      <w:fldSimple w:instr=" REF _Ref459110957   \* MERGEFORMAT ">
        <w:r>
          <w:t>Figure 23</w:t>
        </w:r>
      </w:fldSimple>
      <w:r>
        <w:t xml:space="preserve"> is displayed. This view displays the exact changes in logic from one version of a measure to another. The left half of the screen is the logic from the previous version, while the right half is the new logic for the version that has been uploaded. The highlights help to show exactly which parts of the logic were changed.</w:t>
      </w:r>
    </w:p>
    <w:p w:rsidR="00B90880" w:rsidRDefault="005F1C1C">
      <w:pPr>
        <w:pStyle w:val="Figure"/>
      </w:pPr>
      <w:r>
        <w:rPr>
          <w:noProof/>
        </w:rPr>
        <w:drawing>
          <wp:inline distT="0" distB="0" distL="0" distR="0">
            <wp:extent cx="5394960" cy="3946505"/>
            <wp:effectExtent l="0" t="0" r="0" b="0"/>
            <wp:docPr id="49" name="Picture 1" descr="This figure depicts the logic changes from an updated measure as described in the text immediately preceding the figure." title="Figure 23: Logic Changes from an Updated 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4"/>
                    <a:stretch>
                      <a:fillRect/>
                    </a:stretch>
                  </pic:blipFill>
                  <pic:spPr>
                    <a:xfrm>
                      <a:off x="0" y="0"/>
                      <a:ext cx="5394960" cy="3946505"/>
                    </a:xfrm>
                    <a:prstGeom prst="rect">
                      <a:avLst/>
                    </a:prstGeom>
                  </pic:spPr>
                </pic:pic>
              </a:graphicData>
            </a:graphic>
          </wp:inline>
        </w:drawing>
      </w:r>
    </w:p>
    <w:p w:rsidR="00B90880" w:rsidRDefault="005F1C1C">
      <w:pPr>
        <w:pStyle w:val="FigureCaption"/>
      </w:pPr>
      <w:bookmarkStart w:id="245" w:name="_Ref459110957"/>
      <w:bookmarkStart w:id="246" w:name="_Toc459271938"/>
      <w:bookmarkStart w:id="247" w:name="_Toc471123075"/>
      <w:r>
        <w:t xml:space="preserve">Figure </w:t>
      </w:r>
      <w:fldSimple w:instr=" SEQ Figure \* ARABIC ">
        <w:r>
          <w:rPr>
            <w:noProof/>
          </w:rPr>
          <w:t>23</w:t>
        </w:r>
      </w:fldSimple>
      <w:bookmarkEnd w:id="245"/>
      <w:r>
        <w:t>. Logic Changes from an Updated Measure</w:t>
      </w:r>
      <w:bookmarkEnd w:id="246"/>
      <w:bookmarkEnd w:id="247"/>
    </w:p>
    <w:p w:rsidR="00B90880" w:rsidRDefault="005F1C1C">
      <w:pPr>
        <w:pStyle w:val="Heading2"/>
        <w:numPr>
          <w:ilvl w:val="1"/>
          <w:numId w:val="1"/>
        </w:numPr>
      </w:pPr>
      <w:bookmarkStart w:id="248" w:name="_Toc459271905"/>
      <w:bookmarkStart w:id="249" w:name="_Ref469075503"/>
      <w:bookmarkStart w:id="250" w:name="_Toc471122949"/>
      <w:r>
        <w:t>Patient Compare View</w:t>
      </w:r>
      <w:bookmarkEnd w:id="248"/>
      <w:bookmarkEnd w:id="249"/>
      <w:bookmarkEnd w:id="250"/>
    </w:p>
    <w:p w:rsidR="00B90880" w:rsidRDefault="005F1C1C">
      <w:r>
        <w:t xml:space="preserve">There are two ways to examine the impact of measure updates on the patients. The first is the Measure History view. Each of the status icons in </w:t>
      </w:r>
      <w:fldSimple w:instr=" REF _Ref459111588 ">
        <w:r>
          <w:t xml:space="preserve">Figure </w:t>
        </w:r>
        <w:r>
          <w:rPr>
            <w:noProof/>
          </w:rPr>
          <w:t>22</w:t>
        </w:r>
      </w:fldSimple>
      <w:r>
        <w:t xml:space="preserve"> are clickable links that will display the view in </w:t>
      </w:r>
      <w:fldSimple w:instr=" REF _Ref459194269  \* MERGEFORMAT ">
        <w:r>
          <w:t xml:space="preserve">Figure </w:t>
        </w:r>
        <w:r>
          <w:rPr>
            <w:noProof/>
          </w:rPr>
          <w:t>24</w:t>
        </w:r>
      </w:fldSimple>
      <w:r>
        <w:t>. In this view, the left side shows what the patient calculated before the measure was updated (uploaded). The right side shows how the patient calculated after the measure was updated (uploaded). There are no patient-related changes; only the measure logic has changed.</w:t>
      </w:r>
    </w:p>
    <w:p w:rsidR="00B90880" w:rsidRDefault="005F1C1C">
      <w:pPr>
        <w:rPr>
          <w:noProof/>
        </w:rPr>
      </w:pPr>
      <w:r>
        <w:t xml:space="preserve">The second access to the Compare View is from the button within the Patient Builder (Icon #7 in </w:t>
      </w:r>
      <w:fldSimple w:instr=" REF _Ref468456447  \* MERGEFORMAT ">
        <w:r>
          <w:t xml:space="preserve">Figure </w:t>
        </w:r>
        <w:r>
          <w:rPr>
            <w:noProof/>
          </w:rPr>
          <w:t>16</w:t>
        </w:r>
      </w:fldSimple>
      <w:r>
        <w:t xml:space="preserve">). When clicked, it displays the </w:t>
      </w:r>
      <w:r>
        <w:rPr>
          <w:noProof/>
        </w:rPr>
        <w:t xml:space="preserve">pop-up window in </w:t>
      </w:r>
      <w:r>
        <w:rPr>
          <w:noProof/>
        </w:rPr>
        <w:fldChar w:fldCharType="begin"/>
      </w:r>
      <w:r>
        <w:rPr>
          <w:noProof/>
        </w:rPr>
        <w:instrText xml:space="preserve"> REF _Ref459194269  \* MERGEFORMAT </w:instrText>
      </w:r>
      <w:r>
        <w:rPr>
          <w:noProof/>
        </w:rPr>
        <w:fldChar w:fldCharType="separate"/>
      </w:r>
      <w:r>
        <w:t xml:space="preserve">Figure </w:t>
      </w:r>
      <w:r>
        <w:rPr>
          <w:noProof/>
        </w:rPr>
        <w:t>24</w:t>
      </w:r>
      <w:r>
        <w:rPr>
          <w:noProof/>
        </w:rPr>
        <w:fldChar w:fldCharType="end"/>
      </w:r>
      <w:r>
        <w:rPr>
          <w:noProof/>
        </w:rPr>
        <w:t xml:space="preserve">. This Compare View shows how the patient calculated after the most recent measure upload compared with how the patient is calculating currently (as the patient is being edited). The purpose of this view is to </w:t>
      </w:r>
      <w:r>
        <w:rPr>
          <w:noProof/>
        </w:rPr>
        <w:lastRenderedPageBreak/>
        <w:t xml:space="preserve">show the user how the real-time edits change how the patient calculates against the measure compared to the patient calculation at measure upload. </w:t>
      </w:r>
    </w:p>
    <w:p w:rsidR="00B90880" w:rsidRDefault="005F1C1C">
      <w:pPr>
        <w:rPr>
          <w:noProof/>
        </w:rPr>
      </w:pPr>
      <w:r>
        <w:rPr>
          <w:noProof/>
        </w:rPr>
        <w:t>The “Compare” button on the Patient Builder screen is only visible if the patient was present when the measure was last updated.</w:t>
      </w:r>
    </w:p>
    <w:p w:rsidR="00B90880" w:rsidRDefault="005F1C1C">
      <w:pPr>
        <w:pStyle w:val="Figure"/>
      </w:pPr>
      <w:r>
        <w:rPr>
          <w:noProof/>
        </w:rPr>
        <w:drawing>
          <wp:inline distT="0" distB="0" distL="0" distR="0">
            <wp:extent cx="5943600" cy="2901950"/>
            <wp:effectExtent l="0" t="0" r="0" b="0"/>
            <wp:docPr id="48" name="Picture 48" descr="Figure 24 displays two columns. On the left we see how the patient compared against the measure logic in the previous version of the measure. On the right we see how the patient compares against the measure logic on the new version of the measure" title="Figure 24: Patient Compa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01950"/>
                    </a:xfrm>
                    <a:prstGeom prst="rect">
                      <a:avLst/>
                    </a:prstGeom>
                  </pic:spPr>
                </pic:pic>
              </a:graphicData>
            </a:graphic>
          </wp:inline>
        </w:drawing>
      </w:r>
    </w:p>
    <w:p w:rsidR="00B90880" w:rsidRDefault="005F1C1C">
      <w:pPr>
        <w:pStyle w:val="FigureCaption"/>
      </w:pPr>
      <w:bookmarkStart w:id="251" w:name="_Ref459194269"/>
      <w:bookmarkStart w:id="252" w:name="_Toc459271939"/>
      <w:bookmarkStart w:id="253" w:name="_Toc471123076"/>
      <w:r>
        <w:t xml:space="preserve">Figure </w:t>
      </w:r>
      <w:fldSimple w:instr=" SEQ Figure \* ARABIC ">
        <w:r>
          <w:rPr>
            <w:noProof/>
          </w:rPr>
          <w:t>24</w:t>
        </w:r>
      </w:fldSimple>
      <w:bookmarkEnd w:id="251"/>
      <w:r>
        <w:t>. Patient Compare View</w:t>
      </w:r>
      <w:bookmarkEnd w:id="252"/>
      <w:bookmarkEnd w:id="253"/>
    </w:p>
    <w:p w:rsidR="00B90880" w:rsidRDefault="00B90880"/>
    <w:p w:rsidR="00B90880" w:rsidRDefault="00B90880">
      <w:pPr>
        <w:sectPr w:rsidR="00B90880">
          <w:headerReference w:type="first" r:id="rId56"/>
          <w:footerReference w:type="first" r:id="rId57"/>
          <w:pgSz w:w="12240" w:h="15840" w:code="1"/>
          <w:pgMar w:top="1440" w:right="1440" w:bottom="1440" w:left="1440" w:header="504" w:footer="504" w:gutter="0"/>
          <w:cols w:space="720"/>
          <w:titlePg/>
          <w:docGrid w:linePitch="360"/>
        </w:sectPr>
      </w:pPr>
    </w:p>
    <w:p w:rsidR="00B90880" w:rsidRDefault="005F1C1C">
      <w:pPr>
        <w:pStyle w:val="Heading1"/>
      </w:pPr>
      <w:bookmarkStart w:id="254" w:name="_Ref469068854"/>
      <w:bookmarkStart w:id="255" w:name="_Toc471122950"/>
      <w:r>
        <w:lastRenderedPageBreak/>
        <w:t>Patient Dashboard</w:t>
      </w:r>
      <w:bookmarkEnd w:id="236"/>
      <w:bookmarkEnd w:id="237"/>
      <w:bookmarkEnd w:id="254"/>
      <w:bookmarkEnd w:id="255"/>
    </w:p>
    <w:p w:rsidR="00B90880" w:rsidRDefault="005F1C1C">
      <w:pPr>
        <w:pStyle w:val="Heading2"/>
      </w:pPr>
      <w:bookmarkStart w:id="256" w:name="_Toc471122951"/>
      <w:r>
        <w:t>Overview</w:t>
      </w:r>
      <w:bookmarkEnd w:id="256"/>
    </w:p>
    <w:p w:rsidR="00B90880" w:rsidRDefault="005F1C1C">
      <w:r>
        <w:t xml:space="preserve">The Patient Dashboard, shown in </w:t>
      </w:r>
      <w:fldSimple w:instr=" REF _Ref459203837 ">
        <w:r>
          <w:t xml:space="preserve">Figure </w:t>
        </w:r>
        <w:r>
          <w:rPr>
            <w:noProof/>
          </w:rPr>
          <w:t>25</w:t>
        </w:r>
      </w:fldSimple>
      <w:r>
        <w:t>, provides a comprehensive view of patient information and how each patient calculates. The goal of the Patient Dashboard is to support test-deck planning for measure developers. Using the Patient Dashboard, measure developers can sort and filter patients, edit multiple patients at a time using the inline editing feature, and edit data criteria on a patient using the modal pop-up editor.</w:t>
      </w:r>
    </w:p>
    <w:p w:rsidR="00B90880" w:rsidRDefault="005F1C1C">
      <w:r>
        <w:t xml:space="preserve">The Patient Dashboard contains the following UI elements (as indicated by their item numbers in </w:t>
      </w:r>
      <w:fldSimple w:instr=" REF _Ref459203837 ">
        <w:r>
          <w:t xml:space="preserve">Figure </w:t>
        </w:r>
        <w:r>
          <w:rPr>
            <w:noProof/>
          </w:rPr>
          <w:t>25</w:t>
        </w:r>
      </w:fldSimple>
      <w:r>
        <w:t>):</w:t>
      </w:r>
    </w:p>
    <w:p w:rsidR="00B90880" w:rsidRDefault="005F1C1C">
      <w:pPr>
        <w:pStyle w:val="NumberedList"/>
        <w:numPr>
          <w:ilvl w:val="0"/>
          <w:numId w:val="48"/>
        </w:numPr>
      </w:pPr>
      <w:r>
        <w:t>CMS ID – Displays the CMS ID for the measure.</w:t>
      </w:r>
    </w:p>
    <w:p w:rsidR="00B90880" w:rsidRDefault="005F1C1C">
      <w:pPr>
        <w:pStyle w:val="NumberedList"/>
        <w:numPr>
          <w:ilvl w:val="0"/>
          <w:numId w:val="48"/>
        </w:numPr>
      </w:pPr>
      <w:r>
        <w:t>Measure Subpopulations or Stratifications – Allows access to different subpopulations or stratifications in the measure.</w:t>
      </w:r>
    </w:p>
    <w:p w:rsidR="00B90880" w:rsidRDefault="005F1C1C">
      <w:pPr>
        <w:pStyle w:val="NumberedList"/>
        <w:numPr>
          <w:ilvl w:val="0"/>
          <w:numId w:val="48"/>
        </w:numPr>
      </w:pPr>
      <w:r>
        <w:t>Create Patient – Allows the creation of a new patient in a Patient Builder view (</w:t>
      </w:r>
      <w:fldSimple w:instr=" REF _Ref468456447 ">
        <w:r>
          <w:t xml:space="preserve">Figure </w:t>
        </w:r>
        <w:r>
          <w:rPr>
            <w:noProof/>
          </w:rPr>
          <w:t>16</w:t>
        </w:r>
      </w:fldSimple>
      <w:r>
        <w:t>).</w:t>
      </w:r>
    </w:p>
    <w:p w:rsidR="00B90880" w:rsidRDefault="005F1C1C">
      <w:pPr>
        <w:pStyle w:val="NumberedList"/>
        <w:numPr>
          <w:ilvl w:val="0"/>
          <w:numId w:val="48"/>
        </w:numPr>
      </w:pPr>
      <w:r>
        <w:t xml:space="preserve">Population Navigation – Allows a user to jump to a </w:t>
      </w:r>
      <w:proofErr w:type="gramStart"/>
      <w:r>
        <w:t>particular population</w:t>
      </w:r>
      <w:proofErr w:type="gramEnd"/>
      <w:r>
        <w:t xml:space="preserve"> to easily view the logic contained in that population.</w:t>
      </w:r>
    </w:p>
    <w:p w:rsidR="00B90880" w:rsidRDefault="005F1C1C">
      <w:pPr>
        <w:pStyle w:val="NumberedList"/>
        <w:numPr>
          <w:ilvl w:val="0"/>
          <w:numId w:val="48"/>
        </w:numPr>
      </w:pPr>
      <w:r>
        <w:t>Options – Contains options for the patient, including inline editing, modal editing, and deletion.</w:t>
      </w:r>
    </w:p>
    <w:p w:rsidR="00B90880" w:rsidRDefault="005F1C1C">
      <w:pPr>
        <w:pStyle w:val="NumberedList"/>
        <w:numPr>
          <w:ilvl w:val="0"/>
          <w:numId w:val="48"/>
        </w:numPr>
      </w:pPr>
      <w:r>
        <w:t xml:space="preserve">Result – Shows the calculation result for a </w:t>
      </w:r>
      <w:proofErr w:type="gramStart"/>
      <w:r>
        <w:t>particular patient</w:t>
      </w:r>
      <w:proofErr w:type="gramEnd"/>
      <w:r>
        <w:t>.</w:t>
      </w:r>
    </w:p>
    <w:p w:rsidR="00B90880" w:rsidRDefault="005F1C1C">
      <w:pPr>
        <w:pStyle w:val="NumberedList"/>
        <w:numPr>
          <w:ilvl w:val="0"/>
          <w:numId w:val="48"/>
        </w:numPr>
      </w:pPr>
      <w:r>
        <w:t>Actual – Shows the actual results for each patient. If there is a discrepancy between the actual result and the expected result, this is highlighted using a red outline.</w:t>
      </w:r>
    </w:p>
    <w:p w:rsidR="00B90880" w:rsidRDefault="005F1C1C">
      <w:pPr>
        <w:pStyle w:val="NumberedList"/>
        <w:numPr>
          <w:ilvl w:val="0"/>
          <w:numId w:val="48"/>
        </w:numPr>
      </w:pPr>
      <w:r>
        <w:t>Expected – Shows the expected results for each patient.</w:t>
      </w:r>
    </w:p>
    <w:p w:rsidR="00B90880" w:rsidRDefault="005F1C1C">
      <w:pPr>
        <w:pStyle w:val="NumberedList"/>
        <w:numPr>
          <w:ilvl w:val="0"/>
          <w:numId w:val="48"/>
        </w:numPr>
      </w:pPr>
      <w:r>
        <w:t>Measure Details – Allows the user to navigate to the Measure View page.</w:t>
      </w:r>
    </w:p>
    <w:p w:rsidR="00B90880" w:rsidRDefault="005F1C1C">
      <w:pPr>
        <w:pStyle w:val="NumberedList"/>
        <w:numPr>
          <w:ilvl w:val="0"/>
          <w:numId w:val="48"/>
        </w:numPr>
      </w:pPr>
      <w:r>
        <w:t>Patient Dashboard – Allows the user to navigate to the Patient Dashboard page.</w:t>
      </w:r>
    </w:p>
    <w:p w:rsidR="00B90880" w:rsidRDefault="005F1C1C">
      <w:pPr>
        <w:pStyle w:val="NumberedList"/>
        <w:numPr>
          <w:ilvl w:val="0"/>
          <w:numId w:val="48"/>
        </w:numPr>
      </w:pPr>
      <w:r>
        <w:t>View patient table without scrolling features – Shows a 508-compliant version of the table.</w:t>
      </w:r>
    </w:p>
    <w:p w:rsidR="00B90880" w:rsidRDefault="005F1C1C">
      <w:pPr>
        <w:pStyle w:val="NumberedList"/>
        <w:numPr>
          <w:ilvl w:val="0"/>
          <w:numId w:val="48"/>
        </w:numPr>
      </w:pPr>
      <w:r>
        <w:t>Search – Allows a user to filter the list of patients displayed.</w:t>
      </w:r>
    </w:p>
    <w:p w:rsidR="00B90880" w:rsidRDefault="005F1C1C">
      <w:pPr>
        <w:pStyle w:val="Figure"/>
        <w:rPr>
          <w:b w:val="0"/>
        </w:rPr>
      </w:pPr>
      <w:r>
        <w:rPr>
          <w:noProof/>
        </w:rPr>
        <w:lastRenderedPageBreak/>
        <w:drawing>
          <wp:inline distT="0" distB="0" distL="0" distR="0">
            <wp:extent cx="5943600" cy="3306445"/>
            <wp:effectExtent l="19050" t="19050" r="19050" b="27305"/>
            <wp:docPr id="38" name="Picture 38" descr="This figure shows a screen capture for the Patient Dashboard View, as described in the text immediately preceding the figure." title="Figure 25: Patient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06445"/>
                    </a:xfrm>
                    <a:prstGeom prst="rect">
                      <a:avLst/>
                    </a:prstGeom>
                    <a:ln>
                      <a:solidFill>
                        <a:schemeClr val="tx1"/>
                      </a:solidFill>
                    </a:ln>
                  </pic:spPr>
                </pic:pic>
              </a:graphicData>
            </a:graphic>
          </wp:inline>
        </w:drawing>
      </w:r>
    </w:p>
    <w:p w:rsidR="00B90880" w:rsidRDefault="005F1C1C">
      <w:pPr>
        <w:pStyle w:val="FigureCaption"/>
      </w:pPr>
      <w:bookmarkStart w:id="257" w:name="_Ref459203837"/>
      <w:bookmarkStart w:id="258" w:name="_Toc471123077"/>
      <w:r>
        <w:t xml:space="preserve">Figure </w:t>
      </w:r>
      <w:fldSimple w:instr=" SEQ Figure \* ARABIC ">
        <w:r>
          <w:rPr>
            <w:noProof/>
          </w:rPr>
          <w:t>25</w:t>
        </w:r>
      </w:fldSimple>
      <w:bookmarkEnd w:id="257"/>
      <w:r>
        <w:rPr>
          <w:bCs/>
        </w:rPr>
        <w:t>.</w:t>
      </w:r>
      <w:r>
        <w:t xml:space="preserve"> Patient Dashboard View</w:t>
      </w:r>
      <w:bookmarkEnd w:id="258"/>
    </w:p>
    <w:p w:rsidR="00B90880" w:rsidRDefault="005F1C1C">
      <w:r>
        <w:t xml:space="preserve">The Patient Dashboard’s logic sections, as shown in </w:t>
      </w:r>
      <w:fldSimple w:instr=" REF _Ref459206432 ">
        <w:r>
          <w:t xml:space="preserve">Figure </w:t>
        </w:r>
        <w:r>
          <w:rPr>
            <w:noProof/>
          </w:rPr>
          <w:t>26</w:t>
        </w:r>
      </w:fldSimple>
      <w:r>
        <w:t>, contain the following UI elements:</w:t>
      </w:r>
    </w:p>
    <w:p w:rsidR="00B90880" w:rsidRDefault="005F1C1C">
      <w:pPr>
        <w:pStyle w:val="NumberedList"/>
        <w:numPr>
          <w:ilvl w:val="0"/>
          <w:numId w:val="58"/>
        </w:numPr>
      </w:pPr>
      <w:r>
        <w:t>Population Header – Displays the population name for that section of logic.</w:t>
      </w:r>
    </w:p>
    <w:p w:rsidR="00B90880" w:rsidRDefault="005F1C1C">
      <w:pPr>
        <w:pStyle w:val="NumberedList"/>
        <w:numPr>
          <w:ilvl w:val="0"/>
          <w:numId w:val="58"/>
        </w:numPr>
      </w:pPr>
      <w:r>
        <w:t xml:space="preserve">Logic – Displays first-tier logic for a </w:t>
      </w:r>
      <w:proofErr w:type="gramStart"/>
      <w:r>
        <w:t>particular population</w:t>
      </w:r>
      <w:proofErr w:type="gramEnd"/>
      <w:r>
        <w:t>. This will either be a single logic statement, a variable, or a compound logic statement (a logic statement with several sub-logic statements).</w:t>
      </w:r>
    </w:p>
    <w:p w:rsidR="00B90880" w:rsidRDefault="005F1C1C">
      <w:pPr>
        <w:pStyle w:val="NumberedList"/>
        <w:numPr>
          <w:ilvl w:val="0"/>
          <w:numId w:val="58"/>
        </w:numPr>
      </w:pPr>
      <w:r>
        <w:t>Logic Scrollbar – Allows a user to scroll to see the complete text of a logic if it is too long.</w:t>
      </w:r>
    </w:p>
    <w:p w:rsidR="00B90880" w:rsidRDefault="005F1C1C">
      <w:pPr>
        <w:pStyle w:val="NumberedList"/>
        <w:numPr>
          <w:ilvl w:val="0"/>
          <w:numId w:val="58"/>
        </w:numPr>
      </w:pPr>
      <w:r>
        <w:t xml:space="preserve">Details – Allows a user to see how the patient referenced in the row calculates against the logic referenced in the column. This includes information about the sub-clauses of the referenced logic </w:t>
      </w:r>
      <w:proofErr w:type="gramStart"/>
      <w:r>
        <w:t>and also</w:t>
      </w:r>
      <w:proofErr w:type="gramEnd"/>
      <w:r>
        <w:t xml:space="preserve"> shows the logic included in any variables contained in the referenced logic.</w:t>
      </w:r>
    </w:p>
    <w:p w:rsidR="00B90880" w:rsidRDefault="005F1C1C">
      <w:pPr>
        <w:pStyle w:val="NumberedList"/>
        <w:numPr>
          <w:ilvl w:val="0"/>
          <w:numId w:val="58"/>
        </w:numPr>
      </w:pPr>
      <w:r>
        <w:t>Detail View – The details displayed in this view are described in item #4.</w:t>
      </w:r>
    </w:p>
    <w:p w:rsidR="00B90880" w:rsidRDefault="005F1C1C">
      <w:pPr>
        <w:pStyle w:val="Figure"/>
        <w:rPr>
          <w:b w:val="0"/>
        </w:rPr>
      </w:pPr>
      <w:r>
        <w:rPr>
          <w:noProof/>
        </w:rPr>
        <w:lastRenderedPageBreak/>
        <w:drawing>
          <wp:inline distT="0" distB="0" distL="0" distR="0">
            <wp:extent cx="5669280" cy="3803904"/>
            <wp:effectExtent l="19050" t="19050" r="26670" b="25400"/>
            <wp:docPr id="9" name="Picture 9" descr="This figure shows a screen capture for Patient Dashboard Logic , as described in the text immediately preceding the figure." title="Figure 26: Patient Dashboard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9280" cy="3803904"/>
                    </a:xfrm>
                    <a:prstGeom prst="rect">
                      <a:avLst/>
                    </a:prstGeom>
                    <a:ln>
                      <a:solidFill>
                        <a:schemeClr val="tx1"/>
                      </a:solidFill>
                    </a:ln>
                  </pic:spPr>
                </pic:pic>
              </a:graphicData>
            </a:graphic>
          </wp:inline>
        </w:drawing>
      </w:r>
    </w:p>
    <w:p w:rsidR="00B90880" w:rsidRDefault="005F1C1C">
      <w:pPr>
        <w:pStyle w:val="FigureCaption"/>
      </w:pPr>
      <w:bookmarkStart w:id="259" w:name="_Ref459206432"/>
      <w:bookmarkStart w:id="260" w:name="_Toc471123078"/>
      <w:r>
        <w:t xml:space="preserve">Figure </w:t>
      </w:r>
      <w:fldSimple w:instr=" SEQ Figure \* ARABIC ">
        <w:r>
          <w:rPr>
            <w:noProof/>
          </w:rPr>
          <w:t>26</w:t>
        </w:r>
      </w:fldSimple>
      <w:bookmarkEnd w:id="259"/>
      <w:r>
        <w:rPr>
          <w:bCs/>
        </w:rPr>
        <w:t>.</w:t>
      </w:r>
      <w:r>
        <w:t xml:space="preserve"> Patient Dashboard Logic</w:t>
      </w:r>
      <w:bookmarkEnd w:id="260"/>
    </w:p>
    <w:p w:rsidR="00B90880" w:rsidRDefault="005F1C1C">
      <w:pPr>
        <w:pStyle w:val="Heading2"/>
      </w:pPr>
      <w:bookmarkStart w:id="261" w:name="_Toc471122952"/>
      <w:r>
        <w:t>Adding and Editing Patients</w:t>
      </w:r>
      <w:bookmarkEnd w:id="261"/>
    </w:p>
    <w:p w:rsidR="00B90880" w:rsidRDefault="005F1C1C">
      <w:r>
        <w:t>The Patient Dashboard (</w:t>
      </w:r>
      <w:fldSimple w:instr=" REF _Ref459203837 ">
        <w:r>
          <w:t xml:space="preserve">Figure </w:t>
        </w:r>
        <w:r>
          <w:rPr>
            <w:noProof/>
          </w:rPr>
          <w:t>25</w:t>
        </w:r>
      </w:fldSimple>
      <w:r>
        <w:t xml:space="preserve">) makes it easy to add and edit patients directly in the Patient Dashboard view. To add a new patient, click the “Create Patient” button (item #3 in </w:t>
      </w:r>
      <w:fldSimple w:instr=" REF _Ref459203837 ">
        <w:r>
          <w:t xml:space="preserve">Figure </w:t>
        </w:r>
        <w:r>
          <w:rPr>
            <w:noProof/>
          </w:rPr>
          <w:t>25</w:t>
        </w:r>
      </w:fldSimple>
      <w:r>
        <w:t xml:space="preserve">). This will display a Patient Builder modal dialog. To create a new patient, follow the steps described in Section </w:t>
      </w:r>
      <w:r>
        <w:fldChar w:fldCharType="begin"/>
      </w:r>
      <w:r>
        <w:instrText xml:space="preserve"> REF _Ref459207741 \r \h </w:instrText>
      </w:r>
      <w:r>
        <w:fldChar w:fldCharType="separate"/>
      </w:r>
      <w:r>
        <w:t>5</w:t>
      </w:r>
      <w:r>
        <w:fldChar w:fldCharType="end"/>
      </w:r>
      <w:r>
        <w:t>.</w:t>
      </w:r>
    </w:p>
    <w:p w:rsidR="00B90880" w:rsidRDefault="005F1C1C">
      <w:r>
        <w:t xml:space="preserve">To perform inline editing of a patient, click the gear button (item #5 in </w:t>
      </w:r>
      <w:fldSimple w:instr=" REF _Ref459203837 ">
        <w:r>
          <w:t xml:space="preserve">Figure </w:t>
        </w:r>
        <w:r>
          <w:rPr>
            <w:noProof/>
          </w:rPr>
          <w:t>25</w:t>
        </w:r>
      </w:fldSimple>
      <w:r>
        <w:t xml:space="preserve">) and then click the “EDIT” button as shown in </w:t>
      </w:r>
      <w:fldSimple w:instr=" REF _Ref468459500 ">
        <w:r>
          <w:t xml:space="preserve">Figure </w:t>
        </w:r>
        <w:r>
          <w:rPr>
            <w:noProof/>
          </w:rPr>
          <w:t>27</w:t>
        </w:r>
      </w:fldSimple>
      <w:r>
        <w:t xml:space="preserve">. This action enables the Last Name, First Name, Expected Values, Description, Birthdate, </w:t>
      </w:r>
      <w:proofErr w:type="spellStart"/>
      <w:r>
        <w:t>Deathdate</w:t>
      </w:r>
      <w:proofErr w:type="spellEnd"/>
      <w:r>
        <w:t xml:space="preserve">, and Gender fields for easy inline editing. When editing is complete, click the green checkmark button to save the changes or the red “x” button to cancel and not save the changes as shown in </w:t>
      </w:r>
      <w:fldSimple w:instr=" REF _Ref464564304 ">
        <w:r>
          <w:t xml:space="preserve">Figure </w:t>
        </w:r>
        <w:r>
          <w:rPr>
            <w:noProof/>
          </w:rPr>
          <w:t>28</w:t>
        </w:r>
      </w:fldSimple>
      <w:r>
        <w:t>.</w:t>
      </w:r>
    </w:p>
    <w:p w:rsidR="00B90880" w:rsidRDefault="005F1C1C">
      <w:pPr>
        <w:pStyle w:val="Figure"/>
        <w:rPr>
          <w:b w:val="0"/>
        </w:rPr>
      </w:pPr>
      <w:r>
        <w:rPr>
          <w:noProof/>
        </w:rPr>
        <w:drawing>
          <wp:inline distT="0" distB="0" distL="0" distR="0">
            <wp:extent cx="3060065" cy="437152"/>
            <wp:effectExtent l="0" t="0" r="6985" b="1270"/>
            <wp:docPr id="44" name="Picture 44" descr="This figure shows the beginning of a row in the Patient Builder view. The gear button has been clicked. The following buttons are showing as a result of the gear click: &quot;Edit,&quot; &quot;Open,&quot; &quot;Delete.&quot; The entries for &quot;Last Name&quot; and &quot;First Name&quot; are also shown in this view." title="Figure 27: Patient Dashboar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30173" cy="461453"/>
                    </a:xfrm>
                    <a:prstGeom prst="rect">
                      <a:avLst/>
                    </a:prstGeom>
                  </pic:spPr>
                </pic:pic>
              </a:graphicData>
            </a:graphic>
          </wp:inline>
        </w:drawing>
      </w:r>
    </w:p>
    <w:p w:rsidR="00B90880" w:rsidRDefault="005F1C1C">
      <w:pPr>
        <w:pStyle w:val="FigureCaption"/>
      </w:pPr>
      <w:bookmarkStart w:id="262" w:name="_Ref468459500"/>
      <w:bookmarkStart w:id="263" w:name="_Toc471123079"/>
      <w:r>
        <w:t xml:space="preserve">Figure </w:t>
      </w:r>
      <w:fldSimple w:instr=" SEQ Figure \* ARABIC ">
        <w:r>
          <w:rPr>
            <w:noProof/>
          </w:rPr>
          <w:t>27</w:t>
        </w:r>
      </w:fldSimple>
      <w:bookmarkEnd w:id="262"/>
      <w:r>
        <w:rPr>
          <w:noProof/>
        </w:rPr>
        <w:t>.</w:t>
      </w:r>
      <w:r>
        <w:t xml:space="preserve"> Patient Dashboard Options</w:t>
      </w:r>
      <w:bookmarkEnd w:id="263"/>
    </w:p>
    <w:p w:rsidR="00B90880" w:rsidRDefault="005F1C1C">
      <w:pPr>
        <w:pStyle w:val="Figure"/>
        <w:rPr>
          <w:b w:val="0"/>
        </w:rPr>
      </w:pPr>
      <w:r>
        <w:rPr>
          <w:noProof/>
        </w:rPr>
        <w:drawing>
          <wp:inline distT="0" distB="0" distL="0" distR="0">
            <wp:extent cx="3085465" cy="445836"/>
            <wp:effectExtent l="0" t="0" r="635" b="0"/>
            <wp:docPr id="15" name="Picture 15" descr="This figure shows the beginning of a row in the Patient Builder view after the &quot;Edit&quot; button has been clicked. Two buttons are now shown. The first is a green button with a checkmark representing a save action. The second is a red button with an &quot;x&quot; representing a cancel action. The entries for &quot;Result,&quot; &quot;Last Name,&quot; and &quot;First Name&quot; are also shown." title="Figure 28: Patient Dashboard Inline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21651" cy="451065"/>
                    </a:xfrm>
                    <a:prstGeom prst="rect">
                      <a:avLst/>
                    </a:prstGeom>
                  </pic:spPr>
                </pic:pic>
              </a:graphicData>
            </a:graphic>
          </wp:inline>
        </w:drawing>
      </w:r>
    </w:p>
    <w:p w:rsidR="00B90880" w:rsidRDefault="005F1C1C">
      <w:pPr>
        <w:pStyle w:val="FigureCaption"/>
      </w:pPr>
      <w:bookmarkStart w:id="264" w:name="_Ref464564304"/>
      <w:bookmarkStart w:id="265" w:name="_Toc471123080"/>
      <w:r>
        <w:t xml:space="preserve">Figure </w:t>
      </w:r>
      <w:fldSimple w:instr=" SEQ Figure \* ARABIC ">
        <w:r>
          <w:rPr>
            <w:noProof/>
          </w:rPr>
          <w:t>28</w:t>
        </w:r>
      </w:fldSimple>
      <w:bookmarkEnd w:id="264"/>
      <w:r>
        <w:rPr>
          <w:noProof/>
        </w:rPr>
        <w:t>.</w:t>
      </w:r>
      <w:r>
        <w:t xml:space="preserve"> Patient Dashboard Inline Edit</w:t>
      </w:r>
      <w:bookmarkEnd w:id="265"/>
    </w:p>
    <w:p w:rsidR="00B90880" w:rsidRDefault="005F1C1C">
      <w:r>
        <w:lastRenderedPageBreak/>
        <w:t xml:space="preserve">To access the full Patient Builder editing capabilities for a patient, click the “OPEN” button shown in </w:t>
      </w:r>
      <w:fldSimple w:instr=" REF _Ref468459500 ">
        <w:r>
          <w:t xml:space="preserve">Figure </w:t>
        </w:r>
        <w:r>
          <w:rPr>
            <w:noProof/>
          </w:rPr>
          <w:t>27</w:t>
        </w:r>
      </w:fldSimple>
      <w:r>
        <w:t xml:space="preserve">. This opens a modal dialog that contains the Patient Builder. Follow the steps presented in Section </w:t>
      </w:r>
      <w:r>
        <w:fldChar w:fldCharType="begin"/>
      </w:r>
      <w:r>
        <w:instrText xml:space="preserve"> REF _Ref459207741 \r \h </w:instrText>
      </w:r>
      <w:r>
        <w:fldChar w:fldCharType="separate"/>
      </w:r>
      <w:r>
        <w:t>5</w:t>
      </w:r>
      <w:r>
        <w:fldChar w:fldCharType="end"/>
      </w:r>
      <w:r>
        <w:t xml:space="preserve"> for editing in this view.</w:t>
      </w:r>
    </w:p>
    <w:p w:rsidR="00B90880" w:rsidRDefault="00B90880"/>
    <w:p w:rsidR="00B90880" w:rsidRDefault="00B90880">
      <w:pPr>
        <w:sectPr w:rsidR="00B90880">
          <w:pgSz w:w="12240" w:h="15840" w:code="1"/>
          <w:pgMar w:top="1440" w:right="1440" w:bottom="1440" w:left="1440" w:header="504" w:footer="504" w:gutter="0"/>
          <w:cols w:space="720"/>
          <w:titlePg/>
          <w:docGrid w:linePitch="360"/>
        </w:sectPr>
      </w:pPr>
    </w:p>
    <w:p w:rsidR="00B90880" w:rsidRDefault="005F1C1C">
      <w:pPr>
        <w:pStyle w:val="Heading1"/>
      </w:pPr>
      <w:bookmarkStart w:id="266" w:name="_Toc471122953"/>
      <w:r>
        <w:lastRenderedPageBreak/>
        <w:t>CQL Learning Tool</w:t>
      </w:r>
      <w:bookmarkEnd w:id="266"/>
    </w:p>
    <w:p w:rsidR="00B90880" w:rsidRDefault="005F1C1C">
      <w:pPr>
        <w:pStyle w:val="Heading2"/>
      </w:pPr>
      <w:bookmarkStart w:id="267" w:name="_Toc471122954"/>
      <w:r>
        <w:t>Overview</w:t>
      </w:r>
      <w:bookmarkEnd w:id="267"/>
    </w:p>
    <w:p w:rsidR="00B90880" w:rsidRDefault="005F1C1C">
      <w:r>
        <w:t>The CQL Learning Tool allows measure developers to copy and paste CQL code into Bonnie and evaluate that code against pre-existing patients. Measure Developers can thus experiment with CQL code snippets to ensure that the CQL represents the logic they expect. The CQL Learning Tool is currently in Beta and only supports QDM 4.2.</w:t>
      </w:r>
    </w:p>
    <w:p w:rsidR="00B90880" w:rsidRDefault="005F1C1C">
      <w:pPr>
        <w:spacing w:after="240"/>
      </w:pPr>
      <w:r>
        <w:t xml:space="preserve">To reach the CQL Learning Tool, click the Measure Actions button in the Measure View (item #2 in </w:t>
      </w:r>
      <w:r>
        <w:fldChar w:fldCharType="begin"/>
      </w:r>
      <w:r>
        <w:instrText xml:space="preserve"> REF _Ref459100358 \h  \* MERGEFORMAT </w:instrText>
      </w:r>
      <w:r>
        <w:fldChar w:fldCharType="separate"/>
      </w:r>
      <w:r>
        <w:t xml:space="preserve">Figure </w:t>
      </w:r>
      <w:r>
        <w:rPr>
          <w:noProof/>
        </w:rPr>
        <w:t>10</w:t>
      </w:r>
      <w:r>
        <w:fldChar w:fldCharType="end"/>
      </w:r>
      <w:r>
        <w:t xml:space="preserve">) and click “Learn CQL” as shown in </w:t>
      </w:r>
      <w:fldSimple w:instr=" REF _Ref464565758 ">
        <w:r>
          <w:t xml:space="preserve">Figure </w:t>
        </w:r>
        <w:r>
          <w:rPr>
            <w:noProof/>
          </w:rPr>
          <w:t>29</w:t>
        </w:r>
      </w:fldSimple>
      <w:r>
        <w:t>. This opens a modal view with a CQL editor and a list of patients included in the measure.</w:t>
      </w:r>
    </w:p>
    <w:p w:rsidR="00B90880" w:rsidRDefault="005F1C1C">
      <w:pPr>
        <w:pStyle w:val="Figure"/>
        <w:rPr>
          <w:b w:val="0"/>
        </w:rPr>
      </w:pPr>
      <w:r>
        <w:rPr>
          <w:noProof/>
        </w:rPr>
        <w:drawing>
          <wp:inline distT="0" distB="0" distL="0" distR="0">
            <wp:extent cx="4063365" cy="682437"/>
            <wp:effectExtent l="0" t="0" r="0" b="3810"/>
            <wp:docPr id="17" name="Picture 17" descr="This figure shows the Measure Actions available on the Measure View page. The actions listed are &quot;Chords View&quot;, &quot;Learn CQL&quot;, &quot;Update&quot;, and &quot;Delete&quot;." title="Figure 29: Navigating to the CQL Learn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21456" cy="692193"/>
                    </a:xfrm>
                    <a:prstGeom prst="rect">
                      <a:avLst/>
                    </a:prstGeom>
                  </pic:spPr>
                </pic:pic>
              </a:graphicData>
            </a:graphic>
          </wp:inline>
        </w:drawing>
      </w:r>
    </w:p>
    <w:p w:rsidR="00B90880" w:rsidRDefault="005F1C1C">
      <w:pPr>
        <w:pStyle w:val="FigureCaption"/>
      </w:pPr>
      <w:bookmarkStart w:id="268" w:name="_Ref464565758"/>
      <w:bookmarkStart w:id="269" w:name="_Toc471123081"/>
      <w:r>
        <w:t xml:space="preserve">Figure </w:t>
      </w:r>
      <w:fldSimple w:instr=" SEQ Figure \* ARABIC ">
        <w:r>
          <w:rPr>
            <w:noProof/>
          </w:rPr>
          <w:t>29</w:t>
        </w:r>
      </w:fldSimple>
      <w:bookmarkEnd w:id="268"/>
      <w:r>
        <w:rPr>
          <w:noProof/>
        </w:rPr>
        <w:t>.</w:t>
      </w:r>
      <w:r>
        <w:t xml:space="preserve"> Navigating to the CQL Learning Tool</w:t>
      </w:r>
      <w:bookmarkEnd w:id="269"/>
    </w:p>
    <w:p w:rsidR="00B90880" w:rsidRDefault="005F1C1C">
      <w:r>
        <w:t xml:space="preserve">The CQL Learning Tool contains the following UI elements (as indicated by their item numbers in </w:t>
      </w:r>
      <w:fldSimple w:instr=" REF _Ref464566022 ">
        <w:r>
          <w:t xml:space="preserve">Figure </w:t>
        </w:r>
        <w:r>
          <w:rPr>
            <w:noProof/>
          </w:rPr>
          <w:t>30</w:t>
        </w:r>
      </w:fldSimple>
      <w:r>
        <w:t>):</w:t>
      </w:r>
    </w:p>
    <w:p w:rsidR="00B90880" w:rsidRDefault="005F1C1C">
      <w:pPr>
        <w:pStyle w:val="NumberedList"/>
        <w:numPr>
          <w:ilvl w:val="0"/>
          <w:numId w:val="59"/>
        </w:numPr>
      </w:pPr>
      <w:r>
        <w:t>Library – The library name is automatically generated from the name of the measure from which the CQL Learning Tool was launched.</w:t>
      </w:r>
    </w:p>
    <w:p w:rsidR="00B90880" w:rsidRDefault="005F1C1C">
      <w:pPr>
        <w:pStyle w:val="NumberedList"/>
      </w:pPr>
      <w:r>
        <w:t xml:space="preserve">Using QDM – The CQL Learning Tool automatically references the QDM library for use with the CQL code </w:t>
      </w:r>
      <w:proofErr w:type="gramStart"/>
      <w:r>
        <w:t>entered into this</w:t>
      </w:r>
      <w:proofErr w:type="gramEnd"/>
      <w:r>
        <w:t xml:space="preserve"> view.</w:t>
      </w:r>
    </w:p>
    <w:p w:rsidR="00B90880" w:rsidRDefault="005F1C1C">
      <w:pPr>
        <w:pStyle w:val="NumberedList"/>
      </w:pPr>
      <w:proofErr w:type="spellStart"/>
      <w:r>
        <w:t>Valueset</w:t>
      </w:r>
      <w:proofErr w:type="spellEnd"/>
      <w:r>
        <w:t xml:space="preserve"> – The CQL Learning Tool automatically generates the value sets that are referenced in the measure to facilitate adding CQL logic into this view.</w:t>
      </w:r>
    </w:p>
    <w:p w:rsidR="00B90880" w:rsidRDefault="005F1C1C">
      <w:pPr>
        <w:pStyle w:val="NumberedList"/>
      </w:pPr>
      <w:r>
        <w:t>Parameter Measurement Period – The CQL Learning Tool automatically creates the measurement period to match the measurement period used in Bonnie.</w:t>
      </w:r>
    </w:p>
    <w:p w:rsidR="00B90880" w:rsidRDefault="005F1C1C">
      <w:pPr>
        <w:pStyle w:val="NumberedList"/>
      </w:pPr>
      <w:r>
        <w:t>Context patient – The CQL Learning Tool automatically adds the “context patient” line to ensure the correct context for the copied-in calculation code.</w:t>
      </w:r>
    </w:p>
    <w:p w:rsidR="00B90880" w:rsidRDefault="005F1C1C">
      <w:pPr>
        <w:pStyle w:val="NumberedList"/>
      </w:pPr>
      <w:r>
        <w:t>Enter CQL Here – Any new CQL code should be copied/pasted below this line.</w:t>
      </w:r>
    </w:p>
    <w:p w:rsidR="00B90880" w:rsidRDefault="005F1C1C">
      <w:pPr>
        <w:pStyle w:val="NumberedList"/>
      </w:pPr>
      <w:r>
        <w:t>Evaluate – This button executes the CQL code against the patients included in the measure.</w:t>
      </w:r>
    </w:p>
    <w:p w:rsidR="00B90880" w:rsidRDefault="005F1C1C">
      <w:pPr>
        <w:pStyle w:val="NumberedList"/>
      </w:pPr>
      <w:r>
        <w:t xml:space="preserve">Patient List – The patients included in the measure are listed on the right-hand side. After the “Evaluate” button is clicked, evaluation results can be seen for each patient (as shown in </w:t>
      </w:r>
      <w:fldSimple w:instr=" REF _Ref464567892 ">
        <w:r>
          <w:t xml:space="preserve">Figure </w:t>
        </w:r>
        <w:r>
          <w:rPr>
            <w:noProof/>
          </w:rPr>
          <w:t>31</w:t>
        </w:r>
      </w:fldSimple>
      <w:r>
        <w:t>).</w:t>
      </w:r>
    </w:p>
    <w:p w:rsidR="00B90880" w:rsidRDefault="005F1C1C">
      <w:pPr>
        <w:pStyle w:val="Figure"/>
        <w:rPr>
          <w:b w:val="0"/>
        </w:rPr>
      </w:pPr>
      <w:r>
        <w:rPr>
          <w:noProof/>
        </w:rPr>
        <w:lastRenderedPageBreak/>
        <w:drawing>
          <wp:inline distT="0" distB="0" distL="0" distR="0">
            <wp:extent cx="5943600" cy="4165600"/>
            <wp:effectExtent l="0" t="0" r="0" b="6350"/>
            <wp:docPr id="28" name="Picture 28" descr="This figure shows a screen capture for the CQL Learning Tool, as described in the text immediately preceding the figure." title="Figure 30.  CQL Learn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165600"/>
                    </a:xfrm>
                    <a:prstGeom prst="rect">
                      <a:avLst/>
                    </a:prstGeom>
                  </pic:spPr>
                </pic:pic>
              </a:graphicData>
            </a:graphic>
          </wp:inline>
        </w:drawing>
      </w:r>
    </w:p>
    <w:p w:rsidR="00B90880" w:rsidRDefault="005F1C1C">
      <w:pPr>
        <w:pStyle w:val="FigureCaption"/>
      </w:pPr>
      <w:bookmarkStart w:id="270" w:name="_Ref464566022"/>
      <w:bookmarkStart w:id="271" w:name="_Toc471123082"/>
      <w:r>
        <w:t xml:space="preserve">Figure </w:t>
      </w:r>
      <w:fldSimple w:instr=" SEQ Figure \* ARABIC ">
        <w:r>
          <w:rPr>
            <w:noProof/>
          </w:rPr>
          <w:t>30</w:t>
        </w:r>
      </w:fldSimple>
      <w:bookmarkEnd w:id="270"/>
      <w:r>
        <w:rPr>
          <w:noProof/>
        </w:rPr>
        <w:t>.</w:t>
      </w:r>
      <w:r>
        <w:t xml:space="preserve"> CQL Learning Tool</w:t>
      </w:r>
      <w:bookmarkEnd w:id="271"/>
    </w:p>
    <w:p w:rsidR="00B90880" w:rsidRDefault="005F1C1C">
      <w:r>
        <w:t xml:space="preserve">After CQL logic has been added to the CQL Learning Tool and the Evaluate button has been clicked, the following UI elements are displayed (as indicated by their item numbers in </w:t>
      </w:r>
      <w:fldSimple w:instr=" REF _Ref464567892 ">
        <w:r>
          <w:t>Figure </w:t>
        </w:r>
        <w:r>
          <w:rPr>
            <w:noProof/>
          </w:rPr>
          <w:t>31</w:t>
        </w:r>
      </w:fldSimple>
      <w:r>
        <w:t>):</w:t>
      </w:r>
    </w:p>
    <w:p w:rsidR="00B90880" w:rsidRDefault="005F1C1C">
      <w:pPr>
        <w:pStyle w:val="NumberedList"/>
        <w:numPr>
          <w:ilvl w:val="0"/>
          <w:numId w:val="60"/>
        </w:numPr>
      </w:pPr>
      <w:r>
        <w:t>CQL Logic – CQL logic that was added into the CQL Learning Tool.</w:t>
      </w:r>
    </w:p>
    <w:p w:rsidR="00B90880" w:rsidRDefault="005F1C1C">
      <w:pPr>
        <w:pStyle w:val="NumberedList"/>
      </w:pPr>
      <w:r>
        <w:t>Patient Header – After evaluation, each patient header is expandable to show how the patient evaluates against each defined logic statement.</w:t>
      </w:r>
    </w:p>
    <w:p w:rsidR="00B90880" w:rsidRDefault="005F1C1C">
      <w:pPr>
        <w:pStyle w:val="NumberedList"/>
      </w:pPr>
      <w:r>
        <w:t>Boolean Evaluation – “In Demographic” is a Boolean logic statement. Its evaluation result is shown as a green check mark to indicate that it evaluated to true, or a red “x” to indicate that it evaluated to false.</w:t>
      </w:r>
    </w:p>
    <w:p w:rsidR="00B90880" w:rsidRDefault="005F1C1C">
      <w:pPr>
        <w:pStyle w:val="NumberedList"/>
      </w:pPr>
      <w:r>
        <w:t>Set Evaluation – “Encounter” is a set calculation and returns all the data criteria associated with the patient that evaluate against the logic statement. They are displayed in this view as icons, where each icon represents a data criteria element that conformed to the measure logic. Hovering the cursor over the data criteria will display more information about those criteria.</w:t>
      </w:r>
    </w:p>
    <w:p w:rsidR="00B90880" w:rsidRDefault="005F1C1C">
      <w:pPr>
        <w:pStyle w:val="NumberedList"/>
      </w:pPr>
      <w:r>
        <w:t>Logic Error – Errors in the CQL logic are shown in the CQL editor with a red “x” symbol. Hovering the cursor over this symbol will display an error message.</w:t>
      </w:r>
    </w:p>
    <w:p w:rsidR="00B90880" w:rsidRDefault="005F1C1C">
      <w:pPr>
        <w:pStyle w:val="Figure"/>
        <w:rPr>
          <w:b w:val="0"/>
        </w:rPr>
      </w:pPr>
      <w:r>
        <w:rPr>
          <w:noProof/>
        </w:rPr>
        <w:lastRenderedPageBreak/>
        <w:drawing>
          <wp:inline distT="0" distB="0" distL="0" distR="0">
            <wp:extent cx="5943600" cy="3785235"/>
            <wp:effectExtent l="0" t="0" r="0" b="5715"/>
            <wp:docPr id="41" name="Picture 41" descr="This figure shows a screen capture for the CQL Learning Tool after evaluation, as described in the text immediately preceding the figure." title="Figure 31. CQL Learning Tool after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785235"/>
                    </a:xfrm>
                    <a:prstGeom prst="rect">
                      <a:avLst/>
                    </a:prstGeom>
                  </pic:spPr>
                </pic:pic>
              </a:graphicData>
            </a:graphic>
          </wp:inline>
        </w:drawing>
      </w:r>
    </w:p>
    <w:p w:rsidR="00B90880" w:rsidRDefault="005F1C1C">
      <w:pPr>
        <w:pStyle w:val="FigureCaption"/>
      </w:pPr>
      <w:bookmarkStart w:id="272" w:name="_Ref464567892"/>
      <w:bookmarkStart w:id="273" w:name="_Toc471123083"/>
      <w:r>
        <w:t xml:space="preserve">Figure </w:t>
      </w:r>
      <w:fldSimple w:instr=" SEQ Figure \* ARABIC ">
        <w:r>
          <w:rPr>
            <w:noProof/>
          </w:rPr>
          <w:t>31</w:t>
        </w:r>
      </w:fldSimple>
      <w:bookmarkEnd w:id="272"/>
      <w:r>
        <w:rPr>
          <w:noProof/>
        </w:rPr>
        <w:t>.</w:t>
      </w:r>
      <w:r>
        <w:t xml:space="preserve"> CQL Learning Tool after Evaluation</w:t>
      </w:r>
      <w:bookmarkEnd w:id="273"/>
    </w:p>
    <w:p w:rsidR="00B90880" w:rsidRDefault="00B90880"/>
    <w:p w:rsidR="00B90880" w:rsidRDefault="00B90880">
      <w:pPr>
        <w:sectPr w:rsidR="00B90880">
          <w:headerReference w:type="first" r:id="rId65"/>
          <w:footerReference w:type="first" r:id="rId66"/>
          <w:pgSz w:w="12240" w:h="15840" w:code="1"/>
          <w:pgMar w:top="1440" w:right="1440" w:bottom="1440" w:left="1440" w:header="504" w:footer="504" w:gutter="0"/>
          <w:cols w:space="720"/>
          <w:titlePg/>
          <w:docGrid w:linePitch="360"/>
        </w:sectPr>
      </w:pPr>
    </w:p>
    <w:p w:rsidR="00B90880" w:rsidRDefault="005F1C1C">
      <w:pPr>
        <w:pStyle w:val="Heading1"/>
      </w:pPr>
      <w:bookmarkStart w:id="274" w:name="_Toc465345893"/>
      <w:bookmarkStart w:id="275" w:name="_Ref459208058"/>
      <w:bookmarkStart w:id="276" w:name="_Ref459208091"/>
      <w:bookmarkStart w:id="277" w:name="_Toc471122955"/>
      <w:bookmarkEnd w:id="274"/>
      <w:r>
        <w:lastRenderedPageBreak/>
        <w:t>Importing Patients from the Patient Bank</w:t>
      </w:r>
      <w:bookmarkEnd w:id="275"/>
      <w:bookmarkEnd w:id="276"/>
      <w:bookmarkEnd w:id="277"/>
    </w:p>
    <w:p w:rsidR="00B90880" w:rsidRDefault="005F1C1C">
      <w:pPr>
        <w:pStyle w:val="Heading2"/>
      </w:pPr>
      <w:bookmarkStart w:id="278" w:name="_Toc471122956"/>
      <w:r>
        <w:t>Overview</w:t>
      </w:r>
      <w:bookmarkEnd w:id="278"/>
    </w:p>
    <w:p w:rsidR="00B90880" w:rsidRDefault="005F1C1C">
      <w:r>
        <w:t>The Patient Bank allows sharing test patients between different user accounts and between different measures. Shared patients are accessible to anyone using Bonnie. Users can select patients from the Patient Bank for export or for cloning into their own measures. Patients imported in this manner will be copies of the original patient; therefore, any edits made on the original patient will not affect a cloned patient and vice versa.</w:t>
      </w:r>
    </w:p>
    <w:p w:rsidR="00B90880" w:rsidRDefault="005F1C1C">
      <w:r>
        <w:t xml:space="preserve">The Patient Bank shown in </w:t>
      </w:r>
      <w:fldSimple w:instr=" REF _Ref440368872 ">
        <w:r>
          <w:t xml:space="preserve">Figure </w:t>
        </w:r>
        <w:r>
          <w:rPr>
            <w:noProof/>
          </w:rPr>
          <w:t>32</w:t>
        </w:r>
      </w:fldSimple>
      <w:r>
        <w:t xml:space="preserve"> displays all patients who have been shared across the Bonnie application. The Patient Bank View employs the following UI elements (as indicated by their item numbers in </w:t>
      </w:r>
      <w:fldSimple w:instr=" REF _Ref440368872 ">
        <w:r>
          <w:t xml:space="preserve">Figure </w:t>
        </w:r>
        <w:r>
          <w:rPr>
            <w:noProof/>
          </w:rPr>
          <w:t>32</w:t>
        </w:r>
      </w:fldSimple>
      <w:r>
        <w:t>):</w:t>
      </w:r>
    </w:p>
    <w:p w:rsidR="00B90880" w:rsidRDefault="005F1C1C">
      <w:pPr>
        <w:pStyle w:val="NumberedList"/>
        <w:numPr>
          <w:ilvl w:val="0"/>
          <w:numId w:val="45"/>
        </w:numPr>
      </w:pPr>
      <w:r>
        <w:t>Measure Information – Shows the name and description of the measure.</w:t>
      </w:r>
    </w:p>
    <w:p w:rsidR="00B90880" w:rsidRDefault="005F1C1C">
      <w:pPr>
        <w:pStyle w:val="NumberedList"/>
        <w:numPr>
          <w:ilvl w:val="0"/>
          <w:numId w:val="45"/>
        </w:numPr>
      </w:pPr>
      <w:r>
        <w:t>Measure Patient Count – Shows the number of patients in the measure.</w:t>
      </w:r>
    </w:p>
    <w:p w:rsidR="00B90880" w:rsidRDefault="005F1C1C">
      <w:pPr>
        <w:pStyle w:val="NumberedList"/>
        <w:numPr>
          <w:ilvl w:val="0"/>
          <w:numId w:val="45"/>
        </w:numPr>
      </w:pPr>
      <w:r>
        <w:t>Measure Logic – Shows the coverage of logic.</w:t>
      </w:r>
    </w:p>
    <w:p w:rsidR="00B90880" w:rsidRDefault="005F1C1C">
      <w:pPr>
        <w:pStyle w:val="NumberedList"/>
        <w:numPr>
          <w:ilvl w:val="0"/>
          <w:numId w:val="45"/>
        </w:numPr>
      </w:pPr>
      <w:r>
        <w:t>Filters – Allows filtering on the patient results.</w:t>
      </w:r>
    </w:p>
    <w:p w:rsidR="00B90880" w:rsidRDefault="005F1C1C">
      <w:pPr>
        <w:pStyle w:val="NumberedList"/>
        <w:numPr>
          <w:ilvl w:val="0"/>
          <w:numId w:val="45"/>
        </w:numPr>
      </w:pPr>
      <w:r>
        <w:t>Result Count – Shows the number of shared patients.</w:t>
      </w:r>
    </w:p>
    <w:p w:rsidR="00B90880" w:rsidRDefault="005F1C1C">
      <w:pPr>
        <w:pStyle w:val="NumberedList"/>
        <w:numPr>
          <w:ilvl w:val="0"/>
          <w:numId w:val="45"/>
        </w:numPr>
      </w:pPr>
      <w:r>
        <w:t>Patient Indicator – Indicates whether the patient is already in your measure.</w:t>
      </w:r>
    </w:p>
    <w:p w:rsidR="00B90880" w:rsidRDefault="005F1C1C">
      <w:pPr>
        <w:pStyle w:val="NumberedList"/>
        <w:numPr>
          <w:ilvl w:val="0"/>
          <w:numId w:val="45"/>
        </w:numPr>
      </w:pPr>
      <w:r>
        <w:t>Patient Calculation Result – Indicates how the patient calculates against the measure.</w:t>
      </w:r>
    </w:p>
    <w:p w:rsidR="00B90880" w:rsidRDefault="005F1C1C">
      <w:pPr>
        <w:pStyle w:val="NumberedList"/>
        <w:numPr>
          <w:ilvl w:val="0"/>
          <w:numId w:val="45"/>
        </w:numPr>
      </w:pPr>
      <w:r>
        <w:t>Selected Patient Count – Shows the number of patients selected by the user.</w:t>
      </w:r>
    </w:p>
    <w:p w:rsidR="00B90880" w:rsidRDefault="005F1C1C">
      <w:pPr>
        <w:pStyle w:val="NumberedList"/>
        <w:numPr>
          <w:ilvl w:val="0"/>
          <w:numId w:val="45"/>
        </w:numPr>
      </w:pPr>
      <w:r>
        <w:t>Patient Bank Actions – Allows exporting or cloning of selected patients.</w:t>
      </w:r>
    </w:p>
    <w:p w:rsidR="00B90880" w:rsidRDefault="005F1C1C">
      <w:pPr>
        <w:spacing w:before="240"/>
      </w:pPr>
      <w:r>
        <w:t xml:space="preserve">To use the Patient Bank, the user must first navigate to a measure as shown in </w:t>
      </w:r>
      <w:fldSimple w:instr=" REF _Ref440368872 ">
        <w:r>
          <w:t xml:space="preserve">Figure </w:t>
        </w:r>
        <w:r>
          <w:rPr>
            <w:noProof/>
          </w:rPr>
          <w:t>32</w:t>
        </w:r>
      </w:fldSimple>
      <w:r>
        <w:t xml:space="preserve">. From the Measure View (shown in </w:t>
      </w:r>
      <w:fldSimple w:instr=" REF _Ref459100358 ">
        <w:r>
          <w:t xml:space="preserve">Figure </w:t>
        </w:r>
        <w:r>
          <w:rPr>
            <w:noProof/>
          </w:rPr>
          <w:t>10</w:t>
        </w:r>
      </w:fldSimple>
      <w:r>
        <w:t xml:space="preserve">), the user can click the “Patient Actions” button (the gear icon on the upper right, marked as item #7 in </w:t>
      </w:r>
      <w:fldSimple w:instr=" REF _Ref459100358 ">
        <w:r>
          <w:t xml:space="preserve">Figure </w:t>
        </w:r>
        <w:r>
          <w:rPr>
            <w:noProof/>
          </w:rPr>
          <w:t>10</w:t>
        </w:r>
      </w:fldSimple>
      <w:r>
        <w:t>) and then click the “Add Patient Button” icon to access the Patient Bank.</w:t>
      </w:r>
    </w:p>
    <w:p w:rsidR="00B90880" w:rsidRDefault="005F1C1C">
      <w:pPr>
        <w:pStyle w:val="Figure"/>
        <w:rPr>
          <w:b w:val="0"/>
        </w:rPr>
      </w:pPr>
      <w:r>
        <w:rPr>
          <w:noProof/>
        </w:rPr>
        <w:lastRenderedPageBreak/>
        <w:drawing>
          <wp:inline distT="0" distB="0" distL="0" distR="0">
            <wp:extent cx="5751576" cy="4370832"/>
            <wp:effectExtent l="19050" t="19050" r="20955" b="10795"/>
            <wp:docPr id="33" name="Picture 33" descr="This figure presents the Patient Bank View as described in the text immediately preceding the figure." title="Figure 32.  Patient Ban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bjones:Documents:Tacoma:bonnie-the-repo:doc:screenshots:from Sketch:Bank.png"/>
                    <pic:cNvPicPr>
                      <a:picLocks noChangeAspect="1" noChangeArrowheads="1"/>
                    </pic:cNvPicPr>
                  </pic:nvPicPr>
                  <pic:blipFill>
                    <a:blip r:embed="rId67" cstate="screen">
                      <a:extLst>
                        <a:ext uri="{28A0092B-C50C-407E-A947-70E740481C1C}">
                          <a14:useLocalDpi xmlns:a14="http://schemas.microsoft.com/office/drawing/2010/main"/>
                        </a:ext>
                      </a:extLst>
                    </a:blip>
                    <a:srcRect/>
                    <a:stretch>
                      <a:fillRect/>
                    </a:stretch>
                  </pic:blipFill>
                  <pic:spPr bwMode="auto">
                    <a:xfrm>
                      <a:off x="0" y="0"/>
                      <a:ext cx="5751576" cy="4370832"/>
                    </a:xfrm>
                    <a:prstGeom prst="rect">
                      <a:avLst/>
                    </a:prstGeom>
                    <a:noFill/>
                    <a:ln>
                      <a:solidFill>
                        <a:srgbClr val="000000"/>
                      </a:solidFill>
                    </a:ln>
                  </pic:spPr>
                </pic:pic>
              </a:graphicData>
            </a:graphic>
          </wp:inline>
        </w:drawing>
      </w:r>
    </w:p>
    <w:p w:rsidR="00B90880" w:rsidRDefault="005F1C1C">
      <w:pPr>
        <w:pStyle w:val="FigureCaption"/>
      </w:pPr>
      <w:bookmarkStart w:id="279" w:name="_Ref440368872"/>
      <w:bookmarkStart w:id="280" w:name="_Toc471123084"/>
      <w:r>
        <w:t xml:space="preserve">Figure </w:t>
      </w:r>
      <w:fldSimple w:instr=" SEQ Figure \* ARABIC ">
        <w:r>
          <w:rPr>
            <w:noProof/>
          </w:rPr>
          <w:t>32</w:t>
        </w:r>
      </w:fldSimple>
      <w:bookmarkEnd w:id="279"/>
      <w:r>
        <w:t xml:space="preserve">. </w:t>
      </w:r>
      <w:bookmarkStart w:id="281" w:name="_Toc439154849"/>
      <w:r>
        <w:t>Patient Bank View</w:t>
      </w:r>
      <w:bookmarkEnd w:id="280"/>
      <w:bookmarkEnd w:id="281"/>
    </w:p>
    <w:p w:rsidR="00B90880" w:rsidRDefault="005F1C1C">
      <w:r>
        <w:t xml:space="preserve">Note that the Patient Calculation Result (item </w:t>
      </w:r>
      <w:r>
        <w:rPr>
          <w:rStyle w:val="numberreference"/>
          <w:rFonts w:ascii="Times New Roman" w:hAnsi="Times New Roman"/>
          <w:b w:val="0"/>
          <w:color w:val="auto"/>
        </w:rPr>
        <w:t xml:space="preserve">#7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_Ref440368872 </w:instrText>
      </w:r>
      <w:r>
        <w:rPr>
          <w:rStyle w:val="numberreference"/>
          <w:rFonts w:ascii="Times New Roman" w:hAnsi="Times New Roman"/>
          <w:b w:val="0"/>
          <w:color w:val="auto"/>
        </w:rPr>
        <w:fldChar w:fldCharType="separate"/>
      </w:r>
      <w:r>
        <w:t xml:space="preserve">Figure </w:t>
      </w:r>
      <w:r>
        <w:rPr>
          <w:noProof/>
        </w:rPr>
        <w:t>32</w:t>
      </w:r>
      <w:r>
        <w:rPr>
          <w:rStyle w:val="numberreference"/>
          <w:rFonts w:ascii="Times New Roman" w:hAnsi="Times New Roman"/>
          <w:b w:val="0"/>
          <w:color w:val="auto"/>
        </w:rPr>
        <w:fldChar w:fldCharType="end"/>
      </w:r>
      <w:r>
        <w:t>) will display “N/A” rather than pass or fail if that patient was constructed for a different measure (i.e., this patient has no expectations set for this measure).</w:t>
      </w:r>
    </w:p>
    <w:p w:rsidR="00B90880" w:rsidRDefault="005F1C1C">
      <w:pPr>
        <w:spacing w:after="240"/>
      </w:pPr>
      <w:r>
        <w:t xml:space="preserve">The Patient Indicator will highlight patients already in that measure with an enclosed icon as shown by the example, “Rockland Johnny,” in </w:t>
      </w:r>
      <w:fldSimple w:instr=" REF _Ref440369057 ">
        <w:r>
          <w:t xml:space="preserve">Figure </w:t>
        </w:r>
        <w:r>
          <w:rPr>
            <w:noProof/>
          </w:rPr>
          <w:t>33</w:t>
        </w:r>
      </w:fldSimple>
      <w:r>
        <w:rPr>
          <w:noProof/>
        </w:rPr>
        <w:t>,</w:t>
      </w:r>
      <w:r>
        <w:t xml:space="preserve"> which already belongs to the user.</w:t>
      </w:r>
    </w:p>
    <w:p w:rsidR="00B90880" w:rsidRDefault="005F1C1C">
      <w:pPr>
        <w:pStyle w:val="Figure"/>
        <w:rPr>
          <w:b w:val="0"/>
        </w:rPr>
      </w:pPr>
      <w:r>
        <w:rPr>
          <w:noProof/>
        </w:rPr>
        <w:drawing>
          <wp:inline distT="0" distB="0" distL="0" distR="0">
            <wp:extent cx="2752105" cy="1119500"/>
            <wp:effectExtent l="19050" t="19050" r="10160" b="24130"/>
            <wp:docPr id="4" name="Picture 2" descr="This figure presents a screenshot of the  Patient Indicator that highlights patients already in that measure with a gray enclosed icon. An example is shown, with the last patient (&quot;Rockland Johnny&quot;) already belonging to the user." title="Figure 33.  Patient Li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0" y="0"/>
                      <a:ext cx="2752615" cy="1119707"/>
                    </a:xfrm>
                    <a:prstGeom prst="rect">
                      <a:avLst/>
                    </a:prstGeom>
                    <a:noFill/>
                    <a:ln>
                      <a:solidFill>
                        <a:srgbClr val="000000"/>
                      </a:solidFill>
                    </a:ln>
                  </pic:spPr>
                </pic:pic>
              </a:graphicData>
            </a:graphic>
          </wp:inline>
        </w:drawing>
      </w:r>
    </w:p>
    <w:p w:rsidR="00B90880" w:rsidRDefault="005F1C1C">
      <w:pPr>
        <w:pStyle w:val="FigureCaption"/>
      </w:pPr>
      <w:bookmarkStart w:id="282" w:name="_Ref440369057"/>
      <w:bookmarkStart w:id="283" w:name="_Toc471123085"/>
      <w:r>
        <w:t xml:space="preserve">Figure </w:t>
      </w:r>
      <w:fldSimple w:instr=" SEQ Figure \* ARABIC ">
        <w:r>
          <w:rPr>
            <w:noProof/>
          </w:rPr>
          <w:t>33</w:t>
        </w:r>
      </w:fldSimple>
      <w:bookmarkEnd w:id="282"/>
      <w:r>
        <w:t>. Patient Listing Example</w:t>
      </w:r>
      <w:bookmarkEnd w:id="283"/>
    </w:p>
    <w:p w:rsidR="00B90880" w:rsidRDefault="005F1C1C">
      <w:pPr>
        <w:pStyle w:val="Heading2"/>
      </w:pPr>
      <w:bookmarkStart w:id="284" w:name="_Toc471122957"/>
      <w:r>
        <w:lastRenderedPageBreak/>
        <w:t>Filtering Patient Results</w:t>
      </w:r>
      <w:bookmarkEnd w:id="284"/>
    </w:p>
    <w:p w:rsidR="00B90880" w:rsidRDefault="005F1C1C">
      <w:r>
        <w:t>The Patient Bank includes powerful filtering capability to help the user find specific test patients. There is no limit to the number of filters; however, the results returned only contain test patients satisfying all the filters applied. It is recommended to set all desired filters before selecting test patients. The user can filter the results by population, measure, and associated user account as follows:</w:t>
      </w:r>
    </w:p>
    <w:p w:rsidR="00B90880" w:rsidRDefault="005F1C1C">
      <w:pPr>
        <w:pStyle w:val="NumberedList"/>
        <w:numPr>
          <w:ilvl w:val="0"/>
          <w:numId w:val="46"/>
        </w:numPr>
      </w:pPr>
      <w:r>
        <w:t>Population – Allows filtering results by whether the patient passes for a selected population for the currently displayed stratification.</w:t>
      </w:r>
    </w:p>
    <w:p w:rsidR="00B90880" w:rsidRDefault="005F1C1C">
      <w:pPr>
        <w:pStyle w:val="NumberedList"/>
        <w:numPr>
          <w:ilvl w:val="0"/>
          <w:numId w:val="46"/>
        </w:numPr>
      </w:pPr>
      <w:r>
        <w:t>Measure – Allows filtering results by measure. The user can enter all or part of a measure code (for example, “CMS142v2” or “142” will both work).</w:t>
      </w:r>
    </w:p>
    <w:p w:rsidR="00B90880" w:rsidRDefault="005F1C1C">
      <w:pPr>
        <w:pStyle w:val="NumberedList"/>
        <w:numPr>
          <w:ilvl w:val="0"/>
          <w:numId w:val="46"/>
        </w:numPr>
      </w:pPr>
      <w:r>
        <w:t>Associated User Account – Allows filtering results by user. The user can enter all or part of an email address associated with a Bonnie user account.</w:t>
      </w:r>
    </w:p>
    <w:p w:rsidR="00B90880" w:rsidRDefault="005F1C1C">
      <w:pPr>
        <w:spacing w:before="240" w:after="240"/>
      </w:pPr>
      <w:fldSimple w:instr=" REF _Ref459098959 ">
        <w:r>
          <w:t xml:space="preserve">Figure </w:t>
        </w:r>
        <w:r>
          <w:rPr>
            <w:noProof/>
          </w:rPr>
          <w:t>34</w:t>
        </w:r>
      </w:fldSimple>
      <w:r>
        <w:t xml:space="preserve"> shows the Patient Bank filtered by whether the patient passes for the measure’s numerator for the stratification named “Population 1.” This example has one result.</w:t>
      </w:r>
    </w:p>
    <w:p w:rsidR="00B90880" w:rsidRDefault="005F1C1C">
      <w:pPr>
        <w:pStyle w:val="Figure"/>
        <w:rPr>
          <w:b w:val="0"/>
        </w:rPr>
      </w:pPr>
      <w:r>
        <w:rPr>
          <w:noProof/>
        </w:rPr>
        <w:drawing>
          <wp:inline distT="0" distB="0" distL="0" distR="0">
            <wp:extent cx="5358384" cy="2121408"/>
            <wp:effectExtent l="19050" t="19050" r="13970" b="12700"/>
            <wp:docPr id="6" name="Picture 6" descr="This figure depicts an example of filter usage as described in the text preceding the figure." title="Figure 34.  Example Filter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Guide:media:BankFilter.png"/>
                    <pic:cNvPicPr>
                      <a:picLocks noChangeAspect="1" noChangeArrowheads="1"/>
                    </pic:cNvPicPr>
                  </pic:nvPicPr>
                  <pic:blipFill rotWithShape="1">
                    <a:blip r:embed="rId69" cstate="screen">
                      <a:extLst>
                        <a:ext uri="{28A0092B-C50C-407E-A947-70E740481C1C}">
                          <a14:useLocalDpi xmlns:a14="http://schemas.microsoft.com/office/drawing/2010/main"/>
                        </a:ext>
                      </a:extLst>
                    </a:blip>
                    <a:srcRect/>
                    <a:stretch/>
                  </pic:blipFill>
                  <pic:spPr bwMode="auto">
                    <a:xfrm>
                      <a:off x="0" y="0"/>
                      <a:ext cx="5358384" cy="2121408"/>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rsidR="00B90880" w:rsidRDefault="005F1C1C">
      <w:pPr>
        <w:pStyle w:val="FigureCaption"/>
      </w:pPr>
      <w:bookmarkStart w:id="285" w:name="_Ref459098959"/>
      <w:bookmarkStart w:id="286" w:name="_Toc471123086"/>
      <w:r>
        <w:t xml:space="preserve">Figure </w:t>
      </w:r>
      <w:fldSimple w:instr=" SEQ Figure \* ARABIC ">
        <w:r>
          <w:rPr>
            <w:noProof/>
          </w:rPr>
          <w:t>34</w:t>
        </w:r>
      </w:fldSimple>
      <w:bookmarkEnd w:id="285"/>
      <w:r>
        <w:t xml:space="preserve">. </w:t>
      </w:r>
      <w:bookmarkStart w:id="287" w:name="_Toc439154850"/>
      <w:r>
        <w:t>Example Filter Usage</w:t>
      </w:r>
      <w:bookmarkEnd w:id="286"/>
      <w:bookmarkEnd w:id="287"/>
    </w:p>
    <w:p w:rsidR="00B90880" w:rsidRDefault="005F1C1C">
      <w:pPr>
        <w:pStyle w:val="Heading2"/>
      </w:pPr>
      <w:bookmarkStart w:id="288" w:name="_Toc471122958"/>
      <w:r>
        <w:t>Using Test Patients</w:t>
      </w:r>
      <w:bookmarkEnd w:id="288"/>
    </w:p>
    <w:p w:rsidR="00B90880" w:rsidRDefault="005F1C1C">
      <w:r>
        <w:t xml:space="preserve">Each test patient result can be expanded to show further details on that patient. </w:t>
      </w:r>
      <w:fldSimple w:instr=" REF _Ref440380190 ">
        <w:r>
          <w:t xml:space="preserve">Figure </w:t>
        </w:r>
        <w:r>
          <w:rPr>
            <w:noProof/>
          </w:rPr>
          <w:t>35</w:t>
        </w:r>
      </w:fldSimple>
      <w:r>
        <w:t xml:space="preserve"> shows the patient summary and the calculated results for that patient.</w:t>
      </w:r>
    </w:p>
    <w:p w:rsidR="00B90880" w:rsidRDefault="005F1C1C">
      <w:pPr>
        <w:pStyle w:val="Figure"/>
        <w:rPr>
          <w:b w:val="0"/>
        </w:rPr>
      </w:pPr>
      <w:r>
        <w:rPr>
          <w:noProof/>
        </w:rPr>
        <w:lastRenderedPageBreak/>
        <w:drawing>
          <wp:inline distT="0" distB="0" distL="0" distR="0">
            <wp:extent cx="5120640" cy="2898648"/>
            <wp:effectExtent l="19050" t="19050" r="22860" b="16510"/>
            <wp:docPr id="7" name="Picture 7" descr="This figure shows the details of a Patient Result using the Chords View. The coloration (blue, red, or green) and the hover text over each chord match the logic clauses in the Text View." title="Figure 35. Patient Re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Documents:Tacoma:bonnie-the-repo:doc:screenshots:Bank_OpenedPatient.png"/>
                    <pic:cNvPicPr>
                      <a:picLocks noChangeAspect="1" noChangeArrowheads="1"/>
                    </pic:cNvPicPr>
                  </pic:nvPicPr>
                  <pic:blipFill rotWithShape="1">
                    <a:blip r:embed="rId70" cstate="screen">
                      <a:extLst>
                        <a:ext uri="{28A0092B-C50C-407E-A947-70E740481C1C}">
                          <a14:useLocalDpi xmlns:a14="http://schemas.microsoft.com/office/drawing/2010/main"/>
                        </a:ext>
                      </a:extLst>
                    </a:blip>
                    <a:srcRect/>
                    <a:stretch/>
                  </pic:blipFill>
                  <pic:spPr bwMode="auto">
                    <a:xfrm>
                      <a:off x="0" y="0"/>
                      <a:ext cx="5120640" cy="2898648"/>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rsidR="00B90880" w:rsidRDefault="005F1C1C">
      <w:pPr>
        <w:pStyle w:val="FigureCaption"/>
      </w:pPr>
      <w:bookmarkStart w:id="289" w:name="_Ref440380190"/>
      <w:bookmarkStart w:id="290" w:name="_Toc471123087"/>
      <w:r>
        <w:t xml:space="preserve">Figure </w:t>
      </w:r>
      <w:fldSimple w:instr=" SEQ Figure \* ARABIC ">
        <w:r>
          <w:rPr>
            <w:noProof/>
          </w:rPr>
          <w:t>35</w:t>
        </w:r>
      </w:fldSimple>
      <w:bookmarkEnd w:id="289"/>
      <w:r>
        <w:t>. Patient Result Details</w:t>
      </w:r>
      <w:bookmarkEnd w:id="290"/>
    </w:p>
    <w:p w:rsidR="00B90880" w:rsidRDefault="005F1C1C">
      <w:r>
        <w:t xml:space="preserve">When the patient result is expanded, the measure logic view updates to show how the patient meets the data criteria. In the measure logic view shown in </w:t>
      </w:r>
      <w:fldSimple w:instr=" REF _Ref440380190 ">
        <w:r>
          <w:t xml:space="preserve">Figure </w:t>
        </w:r>
        <w:r>
          <w:rPr>
            <w:noProof/>
          </w:rPr>
          <w:t>35</w:t>
        </w:r>
      </w:fldSimple>
      <w:r>
        <w:t>, the patient has data criteria that meet the green lines of logic.</w:t>
      </w:r>
    </w:p>
    <w:p w:rsidR="00B90880" w:rsidRDefault="005F1C1C">
      <w:pPr>
        <w:spacing w:after="240"/>
      </w:pPr>
      <w:r>
        <w:t xml:space="preserve">The user can select one or more patients by clicking the checkbox associated with each patient as depicted in </w:t>
      </w:r>
      <w:fldSimple w:instr=" REF _Ref440380307 ">
        <w:r>
          <w:t xml:space="preserve">Figure </w:t>
        </w:r>
        <w:r>
          <w:rPr>
            <w:noProof/>
          </w:rPr>
          <w:t>36</w:t>
        </w:r>
      </w:fldSimple>
      <w:r>
        <w:t>.</w:t>
      </w:r>
    </w:p>
    <w:p w:rsidR="00B90880" w:rsidRDefault="005F1C1C">
      <w:pPr>
        <w:pStyle w:val="Figure"/>
        <w:rPr>
          <w:b w:val="0"/>
        </w:rPr>
      </w:pPr>
      <w:r>
        <w:rPr>
          <w:noProof/>
        </w:rPr>
        <w:drawing>
          <wp:inline distT="0" distB="0" distL="0" distR="0">
            <wp:extent cx="5733288" cy="2350008"/>
            <wp:effectExtent l="19050" t="19050" r="20320" b="12700"/>
            <wp:docPr id="10" name="Picture 10" descr="This figure shows the patients selected as described in the text.  It also shows the blue chords,indicating which measure logic is covered as described in the text." title="Figure 36. Selected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jones:Documents:Tacoma:bonnie-the-repo:doc:screenshots:Bank_Selected.png"/>
                    <pic:cNvPicPr>
                      <a:picLocks noChangeAspect="1" noChangeArrowheads="1"/>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5733288" cy="2350008"/>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rsidR="00B90880" w:rsidRDefault="005F1C1C">
      <w:pPr>
        <w:pStyle w:val="FigureCaption"/>
      </w:pPr>
      <w:bookmarkStart w:id="291" w:name="_Ref440380307"/>
      <w:bookmarkStart w:id="292" w:name="_Toc471123088"/>
      <w:r>
        <w:t xml:space="preserve">Figure </w:t>
      </w:r>
      <w:fldSimple w:instr=" SEQ Figure \* ARABIC ">
        <w:r>
          <w:rPr>
            <w:noProof/>
          </w:rPr>
          <w:t>36</w:t>
        </w:r>
      </w:fldSimple>
      <w:bookmarkEnd w:id="291"/>
      <w:r>
        <w:t xml:space="preserve">. </w:t>
      </w:r>
      <w:bookmarkStart w:id="293" w:name="_Toc439154851"/>
      <w:r>
        <w:t>Selected Patients</w:t>
      </w:r>
      <w:bookmarkEnd w:id="292"/>
      <w:bookmarkEnd w:id="293"/>
    </w:p>
    <w:p w:rsidR="00B90880" w:rsidRDefault="005F1C1C">
      <w:r>
        <w:t xml:space="preserve">Selecting patients will highlight those records with a darker background color and a blue icon. The selected patients will also be reflected in the measure logic view at the left: the blue marking indicating the sections are measure logic covered by the set of selected patients. The display </w:t>
      </w:r>
      <w:r>
        <w:lastRenderedPageBreak/>
        <w:t>shows the number of patients selected; the user can unselect all patients at once by clicking the “x” icon.</w:t>
      </w:r>
    </w:p>
    <w:p w:rsidR="00B90880" w:rsidRDefault="005F1C1C">
      <w:r>
        <w:t>Once patients have been selected, the user can either clone these patients into the measure or export these patients in Quality Reporting Document Architecture (QRDA) and Hypertext Markup Language (HTML) formats.</w:t>
      </w:r>
    </w:p>
    <w:p w:rsidR="00B90880" w:rsidRDefault="00B90880"/>
    <w:p w:rsidR="00B90880" w:rsidRDefault="00B90880">
      <w:pPr>
        <w:sectPr w:rsidR="00B90880">
          <w:headerReference w:type="first" r:id="rId72"/>
          <w:footerReference w:type="first" r:id="rId73"/>
          <w:pgSz w:w="12240" w:h="15840" w:code="1"/>
          <w:pgMar w:top="1440" w:right="1440" w:bottom="1440" w:left="1440" w:header="504" w:footer="504" w:gutter="0"/>
          <w:cols w:space="720"/>
          <w:titlePg/>
          <w:docGrid w:linePitch="360"/>
        </w:sectPr>
      </w:pPr>
    </w:p>
    <w:p w:rsidR="00B90880" w:rsidRDefault="005F1C1C">
      <w:pPr>
        <w:pStyle w:val="Heading1"/>
      </w:pPr>
      <w:bookmarkStart w:id="294" w:name="_Toc471122959"/>
      <w:r>
        <w:lastRenderedPageBreak/>
        <w:t>Additional Tools</w:t>
      </w:r>
      <w:bookmarkEnd w:id="294"/>
    </w:p>
    <w:p w:rsidR="00B90880" w:rsidRDefault="005F1C1C">
      <w:r>
        <w:t xml:space="preserve">Bonnie features additional tools that may be activated on a per-account basis by sending an email to the Bonnie feedback list </w:t>
      </w:r>
      <w:hyperlink r:id="rId74" w:history="1">
        <w:r>
          <w:rPr>
            <w:rStyle w:val="Hyperlink"/>
          </w:rPr>
          <w:t>bonnie-feedback-list@lists.mitre.org</w:t>
        </w:r>
      </w:hyperlink>
      <w:r>
        <w:t>.</w:t>
      </w:r>
    </w:p>
    <w:p w:rsidR="00B90880" w:rsidRDefault="005F1C1C">
      <w:pPr>
        <w:pStyle w:val="Heading2"/>
      </w:pPr>
      <w:bookmarkStart w:id="295" w:name="_Toc290531591"/>
      <w:bookmarkStart w:id="296" w:name="_Toc471122960"/>
      <w:r>
        <w:t>Complexity and Change Dashboard</w:t>
      </w:r>
      <w:bookmarkEnd w:id="295"/>
      <w:bookmarkEnd w:id="296"/>
    </w:p>
    <w:p w:rsidR="00B90880" w:rsidRDefault="005F1C1C">
      <w:pPr>
        <w:spacing w:after="240"/>
      </w:pPr>
      <w:r>
        <w:t xml:space="preserve">The Complexity and Change Dashboard is available to explore how measures change between releases. Users can access activated feature from the “Complexity” link on the navigation bar as shown in </w:t>
      </w:r>
      <w:fldSimple w:instr=" REF _Ref440380401 ">
        <w:r>
          <w:t xml:space="preserve">Figure </w:t>
        </w:r>
        <w:r>
          <w:rPr>
            <w:noProof/>
          </w:rPr>
          <w:t>37</w:t>
        </w:r>
      </w:fldSimple>
      <w:r>
        <w:t xml:space="preserve">. The initial page invites the user to select two sets of measures for comparison before proceeding. </w:t>
      </w:r>
      <w:fldSimple w:instr=" REF _Ref440380475 ">
        <w:r>
          <w:t xml:space="preserve">Figure </w:t>
        </w:r>
        <w:r>
          <w:rPr>
            <w:noProof/>
          </w:rPr>
          <w:t>38</w:t>
        </w:r>
      </w:fldSimple>
      <w:r>
        <w:t xml:space="preserve"> provides a screenshot of the complexity graph produced and </w:t>
      </w:r>
      <w:fldSimple w:instr=" REF _Ref440380517 ">
        <w:r>
          <w:t xml:space="preserve">Figure </w:t>
        </w:r>
        <w:r>
          <w:rPr>
            <w:noProof/>
          </w:rPr>
          <w:t>39</w:t>
        </w:r>
      </w:fldSimple>
      <w:r>
        <w:t xml:space="preserve"> shows the complexity grid available from this screen.</w:t>
      </w:r>
    </w:p>
    <w:p w:rsidR="00B90880" w:rsidRDefault="005F1C1C">
      <w:pPr>
        <w:pStyle w:val="Figure"/>
        <w:rPr>
          <w:b w:val="0"/>
        </w:rPr>
      </w:pPr>
      <w:r>
        <w:rPr>
          <w:noProof/>
        </w:rPr>
        <w:drawing>
          <wp:inline distT="0" distB="0" distL="0" distR="0">
            <wp:extent cx="5486400" cy="1645920"/>
            <wp:effectExtent l="19050" t="19050" r="19050" b="11430"/>
            <wp:docPr id="12" name="Picture 12" descr="This figure shows how to select sets of measure to compare from the &quot;Complexity&quot; option in the navigation bar." title="Figure 37. Selecting Sets of Measure to 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the-repo:doc:screenshots:ComplexityIntro.png"/>
                    <pic:cNvPicPr>
                      <a:picLocks noChangeAspect="1" noChangeArrowheads="1"/>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5486400" cy="1645920"/>
                    </a:xfrm>
                    <a:prstGeom prst="rect">
                      <a:avLst/>
                    </a:prstGeom>
                    <a:noFill/>
                    <a:ln>
                      <a:solidFill>
                        <a:srgbClr val="000000"/>
                      </a:solidFill>
                    </a:ln>
                  </pic:spPr>
                </pic:pic>
              </a:graphicData>
            </a:graphic>
          </wp:inline>
        </w:drawing>
      </w:r>
    </w:p>
    <w:p w:rsidR="00B90880" w:rsidRDefault="005F1C1C">
      <w:pPr>
        <w:pStyle w:val="FigureCaption"/>
      </w:pPr>
      <w:bookmarkStart w:id="297" w:name="_Ref440380401"/>
      <w:bookmarkStart w:id="298" w:name="_Toc471123089"/>
      <w:r>
        <w:t xml:space="preserve">Figure </w:t>
      </w:r>
      <w:fldSimple w:instr=" SEQ Figure \* ARABIC ">
        <w:r>
          <w:rPr>
            <w:noProof/>
          </w:rPr>
          <w:t>37</w:t>
        </w:r>
      </w:fldSimple>
      <w:bookmarkEnd w:id="297"/>
      <w:r>
        <w:t>. Selecting Sets of Measures to Compare</w:t>
      </w:r>
      <w:bookmarkEnd w:id="298"/>
    </w:p>
    <w:p w:rsidR="00B90880" w:rsidRDefault="005F1C1C">
      <w:pPr>
        <w:pStyle w:val="Figure"/>
        <w:rPr>
          <w:b w:val="0"/>
        </w:rPr>
      </w:pPr>
      <w:r>
        <w:rPr>
          <w:noProof/>
        </w:rPr>
        <w:drawing>
          <wp:inline distT="0" distB="0" distL="0" distR="0">
            <wp:extent cx="4837176" cy="3310128"/>
            <wp:effectExtent l="19050" t="19050" r="20955" b="24130"/>
            <wp:docPr id="23" name="Picture 23" descr="This figure presents a complexity graph produced as described in the text immediately preceding the figure." title="Figure 38.  Complexity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bjones:Documents:Tacoma:bonnie-the-repo:doc:screenshots:ComplexityGraph.png"/>
                    <pic:cNvPicPr>
                      <a:picLocks noChangeAspect="1" noChangeArrowheads="1"/>
                    </pic:cNvPicPr>
                  </pic:nvPicPr>
                  <pic:blipFill rotWithShape="1">
                    <a:blip r:embed="rId76" cstate="screen">
                      <a:extLst>
                        <a:ext uri="{28A0092B-C50C-407E-A947-70E740481C1C}">
                          <a14:useLocalDpi xmlns:a14="http://schemas.microsoft.com/office/drawing/2010/main"/>
                        </a:ext>
                      </a:extLst>
                    </a:blip>
                    <a:srcRect/>
                    <a:stretch/>
                  </pic:blipFill>
                  <pic:spPr bwMode="auto">
                    <a:xfrm>
                      <a:off x="0" y="0"/>
                      <a:ext cx="4837176" cy="3310128"/>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rsidR="00B90880" w:rsidRDefault="005F1C1C">
      <w:pPr>
        <w:pStyle w:val="FigureCaption"/>
      </w:pPr>
      <w:bookmarkStart w:id="299" w:name="_Ref440380475"/>
      <w:bookmarkStart w:id="300" w:name="_Toc471123090"/>
      <w:r>
        <w:t xml:space="preserve">Figure </w:t>
      </w:r>
      <w:fldSimple w:instr=" SEQ Figure \* ARABIC ">
        <w:r>
          <w:rPr>
            <w:noProof/>
          </w:rPr>
          <w:t>38</w:t>
        </w:r>
      </w:fldSimple>
      <w:bookmarkEnd w:id="299"/>
      <w:r>
        <w:t xml:space="preserve">. </w:t>
      </w:r>
      <w:bookmarkStart w:id="301" w:name="_Toc439154852"/>
      <w:r>
        <w:t>Complexity Graph</w:t>
      </w:r>
      <w:bookmarkEnd w:id="300"/>
      <w:bookmarkEnd w:id="301"/>
    </w:p>
    <w:p w:rsidR="00B90880" w:rsidRDefault="005F1C1C">
      <w:pPr>
        <w:pStyle w:val="Figure"/>
        <w:rPr>
          <w:b w:val="0"/>
        </w:rPr>
      </w:pPr>
      <w:r>
        <w:rPr>
          <w:noProof/>
        </w:rPr>
        <w:lastRenderedPageBreak/>
        <w:drawing>
          <wp:inline distT="0" distB="0" distL="0" distR="0">
            <wp:extent cx="5788152" cy="3099816"/>
            <wp:effectExtent l="19050" t="19050" r="22225" b="24765"/>
            <wp:docPr id="22" name="Picture 22" descr="This figure presents a screenshot of a complexity grid as described in the text immediately preceding the figure." title="Figure 39.  Complexity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bjones:Documents:Tacoma:bonnie-the-repo:doc:screenshots:ComplexityGrid.png"/>
                    <pic:cNvPicPr>
                      <a:picLocks noChangeAspect="1" noChangeArrowheads="1"/>
                    </pic:cNvPicPr>
                  </pic:nvPicPr>
                  <pic:blipFill rotWithShape="1">
                    <a:blip r:embed="rId77" cstate="screen">
                      <a:extLst>
                        <a:ext uri="{28A0092B-C50C-407E-A947-70E740481C1C}">
                          <a14:useLocalDpi xmlns:a14="http://schemas.microsoft.com/office/drawing/2010/main"/>
                        </a:ext>
                      </a:extLst>
                    </a:blip>
                    <a:srcRect/>
                    <a:stretch/>
                  </pic:blipFill>
                  <pic:spPr bwMode="auto">
                    <a:xfrm>
                      <a:off x="0" y="0"/>
                      <a:ext cx="5788152" cy="3099816"/>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rsidR="00B90880" w:rsidRDefault="005F1C1C">
      <w:pPr>
        <w:pStyle w:val="FigureCaption"/>
      </w:pPr>
      <w:bookmarkStart w:id="302" w:name="_Ref440380517"/>
      <w:bookmarkStart w:id="303" w:name="_Toc471123091"/>
      <w:r>
        <w:t xml:space="preserve">Figure </w:t>
      </w:r>
      <w:fldSimple w:instr=" SEQ Figure \* ARABIC ">
        <w:r>
          <w:rPr>
            <w:noProof/>
          </w:rPr>
          <w:t>39</w:t>
        </w:r>
      </w:fldSimple>
      <w:bookmarkEnd w:id="302"/>
      <w:r>
        <w:t>. Complexity Grid</w:t>
      </w:r>
      <w:bookmarkEnd w:id="303"/>
    </w:p>
    <w:p w:rsidR="00B90880" w:rsidRDefault="005F1C1C">
      <w:pPr>
        <w:spacing w:after="240"/>
      </w:pPr>
      <w:r>
        <w:t xml:space="preserve">On either view, hovering the cursor over the displayed circles on either view will reveal a popup with more details on how that measure has changed. In </w:t>
      </w:r>
      <w:fldSimple w:instr=" REF _Ref440380614 ">
        <w:r>
          <w:t xml:space="preserve">Figure </w:t>
        </w:r>
        <w:r>
          <w:rPr>
            <w:noProof/>
          </w:rPr>
          <w:t>40</w:t>
        </w:r>
      </w:fldSimple>
      <w:r>
        <w:rPr>
          <w:noProof/>
        </w:rPr>
        <w:t>,</w:t>
      </w:r>
      <w:r>
        <w:t xml:space="preserve"> the measure popup shows a change from a slightly complex denominator to a simple one.</w:t>
      </w:r>
    </w:p>
    <w:p w:rsidR="00B90880" w:rsidRDefault="005F1C1C">
      <w:pPr>
        <w:pStyle w:val="Figure"/>
        <w:rPr>
          <w:b w:val="0"/>
        </w:rPr>
      </w:pPr>
      <w:r>
        <w:rPr>
          <w:noProof/>
        </w:rPr>
        <w:drawing>
          <wp:inline distT="0" distB="0" distL="0" distR="0">
            <wp:extent cx="2540751" cy="1913742"/>
            <wp:effectExtent l="19050" t="19050" r="12065" b="10795"/>
            <wp:docPr id="14" name="Picture 14" descr="This figure is a screenshot of the change details in measure complexity as described in the text immediately preceding the figure." title="Figure 40.  Measure Complexity Chan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jones:Documents:Tacoma:bonnie-the-repo:doc:screenshots:ChangeDetails.png"/>
                    <pic:cNvPicPr>
                      <a:picLocks noChangeAspect="1" noChangeArrowheads="1"/>
                    </pic:cNvPicPr>
                  </pic:nvPicPr>
                  <pic:blipFill>
                    <a:blip r:embed="rId78" cstate="screen">
                      <a:extLst>
                        <a:ext uri="{28A0092B-C50C-407E-A947-70E740481C1C}">
                          <a14:useLocalDpi xmlns:a14="http://schemas.microsoft.com/office/drawing/2010/main"/>
                        </a:ext>
                      </a:extLst>
                    </a:blip>
                    <a:srcRect/>
                    <a:stretch>
                      <a:fillRect/>
                    </a:stretch>
                  </pic:blipFill>
                  <pic:spPr bwMode="auto">
                    <a:xfrm>
                      <a:off x="0" y="0"/>
                      <a:ext cx="2540751" cy="1913742"/>
                    </a:xfrm>
                    <a:prstGeom prst="rect">
                      <a:avLst/>
                    </a:prstGeom>
                    <a:noFill/>
                    <a:ln>
                      <a:solidFill>
                        <a:srgbClr val="000000"/>
                      </a:solidFill>
                    </a:ln>
                  </pic:spPr>
                </pic:pic>
              </a:graphicData>
            </a:graphic>
          </wp:inline>
        </w:drawing>
      </w:r>
    </w:p>
    <w:p w:rsidR="00B90880" w:rsidRDefault="005F1C1C">
      <w:pPr>
        <w:pStyle w:val="FigureCaption"/>
      </w:pPr>
      <w:bookmarkStart w:id="304" w:name="_Ref440380614"/>
      <w:bookmarkStart w:id="305" w:name="_Toc471123092"/>
      <w:r>
        <w:t xml:space="preserve">Figure </w:t>
      </w:r>
      <w:fldSimple w:instr=" SEQ Figure \* ARABIC ">
        <w:r>
          <w:rPr>
            <w:noProof/>
          </w:rPr>
          <w:t>40</w:t>
        </w:r>
      </w:fldSimple>
      <w:bookmarkEnd w:id="304"/>
      <w:r>
        <w:t xml:space="preserve">. </w:t>
      </w:r>
      <w:bookmarkStart w:id="306" w:name="_Toc439154853"/>
      <w:r>
        <w:t>Measure Complexity Change Details</w:t>
      </w:r>
      <w:bookmarkEnd w:id="305"/>
      <w:bookmarkEnd w:id="306"/>
    </w:p>
    <w:p w:rsidR="00B90880" w:rsidRDefault="005F1C1C">
      <w:pPr>
        <w:spacing w:after="240"/>
      </w:pPr>
      <w:r>
        <w:t xml:space="preserve">Alternatively, the changes in measures can be viewed more granularly by clicking “Difference Sorted by Size” or “Difference Sorted by Amount.” Each view illustrates a measure as a set of lines and highlights those lines that have been added, removed, or unchanged between the two sets. </w:t>
      </w:r>
      <w:fldSimple w:instr=" REF _Ref440380718 ">
        <w:r>
          <w:t xml:space="preserve">Figure </w:t>
        </w:r>
        <w:r>
          <w:rPr>
            <w:noProof/>
          </w:rPr>
          <w:t>41</w:t>
        </w:r>
      </w:fldSimple>
      <w:r>
        <w:t xml:space="preserve"> shows the measure difference sorted by size.</w:t>
      </w:r>
    </w:p>
    <w:p w:rsidR="00B90880" w:rsidRDefault="005F1C1C">
      <w:pPr>
        <w:pStyle w:val="Figure"/>
        <w:rPr>
          <w:b w:val="0"/>
        </w:rPr>
      </w:pPr>
      <w:r>
        <w:rPr>
          <w:noProof/>
        </w:rPr>
        <w:lastRenderedPageBreak/>
        <w:drawing>
          <wp:inline distT="0" distB="0" distL="0" distR="0">
            <wp:extent cx="5760720" cy="2322576"/>
            <wp:effectExtent l="19050" t="19050" r="11430" b="20955"/>
            <wp:docPr id="24" name="Picture 24" descr="This figure shows the measure difference sorted by size as described in the text immediately preceding the figure." title="Figure 41.  Measure Difference Sorted by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bjones:Documents:Tacoma:bonnie-the-repo:doc:screenshots:ComplexityDifferenceSize.png"/>
                    <pic:cNvPicPr>
                      <a:picLocks noChangeAspect="1" noChangeArrowheads="1"/>
                    </pic:cNvPicPr>
                  </pic:nvPicPr>
                  <pic:blipFill rotWithShape="1">
                    <a:blip r:embed="rId79" cstate="screen">
                      <a:extLst>
                        <a:ext uri="{28A0092B-C50C-407E-A947-70E740481C1C}">
                          <a14:useLocalDpi xmlns:a14="http://schemas.microsoft.com/office/drawing/2010/main"/>
                        </a:ext>
                      </a:extLst>
                    </a:blip>
                    <a:srcRect/>
                    <a:stretch/>
                  </pic:blipFill>
                  <pic:spPr bwMode="auto">
                    <a:xfrm>
                      <a:off x="0" y="0"/>
                      <a:ext cx="5760720" cy="2322576"/>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rsidR="00B90880" w:rsidRDefault="005F1C1C">
      <w:pPr>
        <w:pStyle w:val="FigureCaption"/>
      </w:pPr>
      <w:bookmarkStart w:id="307" w:name="_Ref440380718"/>
      <w:bookmarkStart w:id="308" w:name="_Toc471123093"/>
      <w:r>
        <w:t xml:space="preserve">Figure </w:t>
      </w:r>
      <w:fldSimple w:instr=" SEQ Figure \* ARABIC ">
        <w:r>
          <w:rPr>
            <w:noProof/>
          </w:rPr>
          <w:t>41</w:t>
        </w:r>
      </w:fldSimple>
      <w:bookmarkEnd w:id="307"/>
      <w:r>
        <w:t>. Measure Difference Sorted by Size</w:t>
      </w:r>
      <w:bookmarkEnd w:id="308"/>
    </w:p>
    <w:p w:rsidR="00B90880" w:rsidRDefault="00B90880"/>
    <w:p w:rsidR="00B90880" w:rsidRDefault="00B90880">
      <w:pPr>
        <w:sectPr w:rsidR="00B90880">
          <w:headerReference w:type="first" r:id="rId80"/>
          <w:footerReference w:type="first" r:id="rId81"/>
          <w:pgSz w:w="12240" w:h="15840" w:code="1"/>
          <w:pgMar w:top="1440" w:right="1440" w:bottom="1440" w:left="1440" w:header="504" w:footer="504" w:gutter="0"/>
          <w:cols w:space="720"/>
          <w:titlePg/>
          <w:docGrid w:linePitch="360"/>
        </w:sectPr>
      </w:pPr>
    </w:p>
    <w:p w:rsidR="00B90880" w:rsidRDefault="005F1C1C">
      <w:pPr>
        <w:pStyle w:val="Heading1"/>
      </w:pPr>
      <w:bookmarkStart w:id="309" w:name="_Toc471122961"/>
      <w:r>
        <w:lastRenderedPageBreak/>
        <w:t>Feedback and Support</w:t>
      </w:r>
      <w:bookmarkEnd w:id="309"/>
    </w:p>
    <w:p w:rsidR="00B90880" w:rsidRDefault="005F1C1C">
      <w:r>
        <w:t xml:space="preserve">An issue tracker and feedback email list are available to support the resolution of issues and to answer questions related to the Bonnie application. The Bonnie issue tracker is available on the ONC Jira system at: </w:t>
      </w:r>
      <w:hyperlink r:id="rId82" w:history="1">
        <w:r>
          <w:rPr>
            <w:rStyle w:val="Hyperlink"/>
          </w:rPr>
          <w:t>http://jira.oncprojectracking.org/browse/BONNIE</w:t>
        </w:r>
      </w:hyperlink>
    </w:p>
    <w:p w:rsidR="00B90880" w:rsidRDefault="005F1C1C">
      <w:r>
        <w:t xml:space="preserve">When users encounter bugs in the Bonnie application, they should use the issue tracker to report bugs, ask questions, or to request new features. To add an issue, users must create a login account in the Jira system. Once an issue has been entered, the Bonnie team will review and prioritize it. Alternatively, questions can also be addressed to the Bonnie feedback list at </w:t>
      </w:r>
      <w:hyperlink r:id="rId83" w:history="1">
        <w:r>
          <w:rPr>
            <w:rStyle w:val="Hyperlink"/>
          </w:rPr>
          <w:t>bonnie-feedback-list@lists.mitre.org</w:t>
        </w:r>
      </w:hyperlink>
      <w:r>
        <w:t>. The Bonnie feedback list email can be accessed using the “Contact” link in the main Bonnie navigation menu at the top of every page.</w:t>
      </w:r>
    </w:p>
    <w:p w:rsidR="00B90880" w:rsidRDefault="005F1C1C">
      <w:pPr>
        <w:spacing w:after="240"/>
      </w:pPr>
      <w:r>
        <w:t xml:space="preserve">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shown in </w:t>
      </w:r>
      <w:fldSimple w:instr=" REF _Ref459099283 ">
        <w:r>
          <w:t xml:space="preserve">Figure </w:t>
        </w:r>
        <w:r>
          <w:rPr>
            <w:noProof/>
          </w:rPr>
          <w:t>42</w:t>
        </w:r>
      </w:fldSimple>
      <w:r>
        <w:t xml:space="preserve"> or the User Group option in the Help menu in the application header shown in </w:t>
      </w:r>
      <w:fldSimple w:instr=" REF _Ref459099293 ">
        <w:r>
          <w:t xml:space="preserve">Figure </w:t>
        </w:r>
        <w:r>
          <w:rPr>
            <w:noProof/>
          </w:rPr>
          <w:t>43</w:t>
        </w:r>
      </w:fldSimple>
      <w:r>
        <w:t>.</w:t>
      </w:r>
    </w:p>
    <w:p w:rsidR="00B90880" w:rsidRDefault="005F1C1C">
      <w:pPr>
        <w:pStyle w:val="Figure"/>
        <w:rPr>
          <w:b w:val="0"/>
        </w:rPr>
      </w:pPr>
      <w:r>
        <w:rPr>
          <w:noProof/>
        </w:rPr>
        <w:drawing>
          <wp:inline distT="0" distB="0" distL="0" distR="0">
            <wp:extent cx="4178808" cy="2039112"/>
            <wp:effectExtent l="0" t="0" r="0" b="0"/>
            <wp:docPr id="5" name="Picture 5" descr="This figure presents the Bonnie splash page as described in the text immediately preceding the figure." title="Figure 42.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rsidR="00B90880" w:rsidRDefault="005F1C1C">
      <w:pPr>
        <w:pStyle w:val="FigureCaption"/>
      </w:pPr>
      <w:bookmarkStart w:id="310" w:name="_Ref459099283"/>
      <w:bookmarkStart w:id="311" w:name="_Toc471123094"/>
      <w:r>
        <w:t xml:space="preserve">Figure </w:t>
      </w:r>
      <w:fldSimple w:instr=" SEQ Figure \* ARABIC ">
        <w:r>
          <w:rPr>
            <w:noProof/>
          </w:rPr>
          <w:t>42</w:t>
        </w:r>
      </w:fldSimple>
      <w:bookmarkEnd w:id="310"/>
      <w:r>
        <w:t>. User Group Link on Bonnie Splash Page</w:t>
      </w:r>
      <w:bookmarkEnd w:id="311"/>
    </w:p>
    <w:p w:rsidR="00B90880" w:rsidRDefault="005F1C1C">
      <w:pPr>
        <w:pStyle w:val="Figure"/>
        <w:rPr>
          <w:b w:val="0"/>
        </w:rPr>
      </w:pPr>
      <w:r>
        <w:rPr>
          <w:noProof/>
        </w:rPr>
        <w:drawing>
          <wp:inline distT="0" distB="0" distL="0" distR="0">
            <wp:extent cx="4133088" cy="1289304"/>
            <wp:effectExtent l="0" t="0" r="1270" b="6350"/>
            <wp:docPr id="8" name="Picture 8" descr="This figure shows the User Group Link in the application header view." title="Figure 43.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rsidR="00B90880" w:rsidRDefault="005F1C1C">
      <w:pPr>
        <w:pStyle w:val="FigureCaption"/>
      </w:pPr>
      <w:bookmarkStart w:id="312" w:name="_Ref459099293"/>
      <w:bookmarkStart w:id="313" w:name="_Toc471123095"/>
      <w:r>
        <w:t xml:space="preserve">Figure </w:t>
      </w:r>
      <w:fldSimple w:instr=" SEQ Figure \* ARABIC ">
        <w:r>
          <w:rPr>
            <w:noProof/>
          </w:rPr>
          <w:t>43</w:t>
        </w:r>
      </w:fldSimple>
      <w:bookmarkEnd w:id="312"/>
      <w:r>
        <w:t>. User Group Link in the Application Header</w:t>
      </w:r>
      <w:bookmarkEnd w:id="313"/>
    </w:p>
    <w:p w:rsidR="00B90880" w:rsidRDefault="00B90880"/>
    <w:p w:rsidR="00B90880" w:rsidRDefault="00B90880">
      <w:pPr>
        <w:sectPr w:rsidR="00B90880">
          <w:pgSz w:w="12240" w:h="15840" w:code="1"/>
          <w:pgMar w:top="1440" w:right="1440" w:bottom="1440" w:left="1440" w:header="504" w:footer="504" w:gutter="0"/>
          <w:cols w:space="720"/>
          <w:titlePg/>
          <w:docGrid w:linePitch="360"/>
        </w:sectPr>
      </w:pPr>
    </w:p>
    <w:p w:rsidR="00B90880" w:rsidRDefault="005F1C1C">
      <w:pPr>
        <w:pStyle w:val="Heading1"/>
      </w:pPr>
      <w:bookmarkStart w:id="314" w:name="_Toc471122962"/>
      <w:r>
        <w:lastRenderedPageBreak/>
        <w:t>Frequently Asked Questions</w:t>
      </w:r>
      <w:bookmarkEnd w:id="314"/>
    </w:p>
    <w:p w:rsidR="00B90880" w:rsidRDefault="005F1C1C">
      <w:pPr>
        <w:pStyle w:val="FAQ"/>
      </w:pPr>
      <w:r>
        <w:t>Does Bonnie replace Cypress or is it an alternative to Cypress for certification?</w:t>
      </w:r>
    </w:p>
    <w:p w:rsidR="00B90880" w:rsidRDefault="005F1C1C">
      <w:r>
        <w:t>No. Bonnie is a testing tool for measure developers to test measures as they are being authored, while Cypress is the Meaningful Use certification tool. Bonnie cannot be used for Meaningful Use certification for vendors.</w:t>
      </w:r>
    </w:p>
    <w:p w:rsidR="00B90880" w:rsidRDefault="005F1C1C">
      <w:r>
        <w:t>Bonnie provides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rsidR="00B90880" w:rsidRDefault="005F1C1C">
      <w:pPr>
        <w:pStyle w:val="FAQ"/>
      </w:pPr>
      <w:r>
        <w:t>Can I export patient records from Bonnie?</w:t>
      </w:r>
    </w:p>
    <w:p w:rsidR="00B90880" w:rsidRDefault="005F1C1C">
      <w:r>
        <w:t>Users can export test patients constructed using Bonnie in a human-readable (HTML) format and in the QRDA Category 1 format.</w:t>
      </w:r>
    </w:p>
    <w:p w:rsidR="00B90880" w:rsidRDefault="005F1C1C">
      <w:pPr>
        <w:pStyle w:val="FAQ"/>
      </w:pPr>
      <w:r>
        <w:t>Can I load patient records into Bonnie?</w:t>
      </w:r>
    </w:p>
    <w:p w:rsidR="00B90880" w:rsidRDefault="005F1C1C">
      <w:r>
        <w:t xml:space="preserve">Currently, Bonnie does not support loading patient records into the tool. If you would like to calculate clinical quality measures using existing patients, the </w:t>
      </w:r>
      <w:proofErr w:type="spellStart"/>
      <w:r>
        <w:t>popHealth</w:t>
      </w:r>
      <w:proofErr w:type="spellEnd"/>
      <w:r>
        <w:t xml:space="preserve"> tool may be a better solution.</w:t>
      </w:r>
    </w:p>
    <w:p w:rsidR="00B90880" w:rsidRDefault="005F1C1C">
      <w:pPr>
        <w:pStyle w:val="FAQ"/>
      </w:pPr>
      <w:r>
        <w:t>Does Bonnie automatically generate patient records?</w:t>
      </w:r>
    </w:p>
    <w:p w:rsidR="00B90880" w:rsidRDefault="005F1C1C">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 with the measure logic as written, but if there were issues in the measure logic, these patients might not align with the intent of the measure.</w:t>
      </w:r>
    </w:p>
    <w:p w:rsidR="00B90880" w:rsidRDefault="005F1C1C">
      <w:pPr>
        <w:pStyle w:val="FAQ"/>
      </w:pPr>
      <w:r>
        <w:t>My patient does not match the logic of the Initial Population. Why is the patient passing?</w:t>
      </w:r>
    </w:p>
    <w:p w:rsidR="00B90880" w:rsidRDefault="005F1C1C">
      <w:r>
        <w:t xml:space="preserve">A test in Bonnie is based on assigning an expected outcome to a synthetic patient record based on the intent of the measure. A patient can be constructed with the expectation that the patient calculated is to be included in the Initial Patient Population. If the patient </w:t>
      </w:r>
      <w:proofErr w:type="gramStart"/>
      <w:r>
        <w:t>actually calculates</w:t>
      </w:r>
      <w:proofErr w:type="gramEnd"/>
      <w:r>
        <w:t xml:space="preserve"> to the Initial Patient Population, then the test passes. If the patient does not calculate to the Initial Patient Population, then the test fails.</w:t>
      </w:r>
    </w:p>
    <w:p w:rsidR="00B90880" w:rsidRDefault="005F1C1C">
      <w:r>
        <w:t>There must be an exact match between the patient’s alignment and the expectation’s needs.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with the expectation set of not aligning with any of the measure populations and that patient calculates into the Initial Patient Population, that test will fail.</w:t>
      </w:r>
    </w:p>
    <w:p w:rsidR="00B90880" w:rsidRDefault="005F1C1C">
      <w:pPr>
        <w:pStyle w:val="FAQ"/>
      </w:pPr>
      <w:r>
        <w:lastRenderedPageBreak/>
        <w:t>Can I use patients that I’ve built in one measure for another measure?</w:t>
      </w:r>
    </w:p>
    <w:p w:rsidR="00B90880" w:rsidRDefault="005F1C1C">
      <w:r>
        <w:t>Bonnie allows patient records built for one measure to be copied to another measure using the Patient Bank. The Patient Bank allows patient records to be copied between measures in the same account or in different accounts. Once a patient test record is copied from one measure to another, modifications to the patient record in one measure will not modify the copied patient record.</w:t>
      </w:r>
    </w:p>
    <w:p w:rsidR="00B90880" w:rsidRDefault="005F1C1C">
      <w:pPr>
        <w:pStyle w:val="FAQ"/>
      </w:pPr>
      <w:r>
        <w:t>Where can I get help with Bonnie?</w:t>
      </w:r>
    </w:p>
    <w:p w:rsidR="00B90880" w:rsidRDefault="005F1C1C">
      <w:r>
        <w:t>The Bonnie application has a Help menu in the header. Once you log into the application, you can use the help menu to send an email to the Bonnie feedback list to (a) ask a question directly; (b) access the Bonnie issue tracker to enter a bug, ask a question, or request a feature; and (c) access the user guide that provides step-by-step instructions on using the Bonnie tool.</w:t>
      </w:r>
    </w:p>
    <w:p w:rsidR="00B90880" w:rsidRDefault="005F1C1C">
      <w:pPr>
        <w:pStyle w:val="FAQ"/>
      </w:pPr>
      <w:r>
        <w:t>What measure formats can I load into the Bonnie tool?</w:t>
      </w:r>
    </w:p>
    <w:p w:rsidR="00B90880" w:rsidRDefault="005F1C1C">
      <w:r>
        <w:t xml:space="preserve">The Bonnie application can currently load Health Quality Measures Format (HQMF) release 1 and release 2. HQMF can be loaded directly using an HQMF xml file or it can be loaded using a Measure Authoring Tool export zip file containing an HQMF xml file. Bonnie can also load measures defined in the MAT </w:t>
      </w:r>
      <w:proofErr w:type="spellStart"/>
      <w:r>
        <w:t>SimpleXML</w:t>
      </w:r>
      <w:proofErr w:type="spellEnd"/>
      <w:r>
        <w:t xml:space="preserve"> format either directly using the XML file or through a MAT zip file export. Note that when loading a </w:t>
      </w:r>
      <w:proofErr w:type="spellStart"/>
      <w:r>
        <w:t>SimpleXML</w:t>
      </w:r>
      <w:proofErr w:type="spellEnd"/>
      <w:r>
        <w:t xml:space="preserve"> or HQMF file, you will need a National Library of Medicine (NLM) Value Set Authority Center (VSAC) account to download the value sets associated with the measure.</w:t>
      </w:r>
    </w:p>
    <w:p w:rsidR="00B90880" w:rsidRDefault="005F1C1C">
      <w:pPr>
        <w:pStyle w:val="FAQ"/>
      </w:pPr>
      <w:r>
        <w:t>Do I have to be a measure developer to use the Bonnie tool?</w:t>
      </w:r>
    </w:p>
    <w:p w:rsidR="00B90880" w:rsidRDefault="005F1C1C">
      <w:r>
        <w:t>No. Anyone can sign up for a Bonnie account using the register link on the login page.</w:t>
      </w:r>
    </w:p>
    <w:p w:rsidR="00B90880" w:rsidRDefault="005F1C1C">
      <w:pPr>
        <w:pStyle w:val="FAQ"/>
      </w:pPr>
      <w:r>
        <w:t>Do I need to be a Measure Authoring Tool user to use the Bonnie tool?</w:t>
      </w:r>
    </w:p>
    <w:p w:rsidR="00B90880" w:rsidRDefault="005F1C1C">
      <w:r>
        <w:t>No. Measures can be loaded into the Bonnie tool either by using a Measure Authoring Tool zip file export or by directly loading the measure using HQMF that has been released to the CMS website. Loading measures using a MAT zip file export will require a MAT account to download the export zip; however, if you do not have a MAT account, you can get HQMF files for the released versions of the measures from the electronic Clinical Quality Measures (eCQM) Library page on the CMS website.</w:t>
      </w:r>
    </w:p>
    <w:p w:rsidR="00B90880" w:rsidRDefault="005F1C1C">
      <w:pPr>
        <w:pStyle w:val="FAQ"/>
      </w:pPr>
      <w:r>
        <w:t xml:space="preserve">Can Bonnie be used to calculate the results for </w:t>
      </w:r>
      <w:proofErr w:type="gramStart"/>
      <w:r>
        <w:t>a large number of</w:t>
      </w:r>
      <w:proofErr w:type="gramEnd"/>
      <w:r>
        <w:t xml:space="preserve"> patient records?</w:t>
      </w:r>
    </w:p>
    <w:p w:rsidR="00B90880" w:rsidRDefault="005F1C1C">
      <w:pPr>
        <w:pStyle w:val="Reference"/>
      </w:pPr>
      <w:r>
        <w:t xml:space="preserve">Bonnie is not designed to handle calculations for more than a few hundred patient records per measure. If you are interested in calculating clinical quality measures against a larger number of patient records, the </w:t>
      </w:r>
      <w:proofErr w:type="spellStart"/>
      <w:r>
        <w:t>popHealth</w:t>
      </w:r>
      <w:proofErr w:type="spellEnd"/>
      <w:r>
        <w:t xml:space="preserve"> tool may be a better solution.</w:t>
      </w:r>
      <w:bookmarkEnd w:id="13"/>
      <w:bookmarkEnd w:id="14"/>
      <w:bookmarkEnd w:id="15"/>
      <w:bookmarkEnd w:id="16"/>
      <w:bookmarkEnd w:id="17"/>
      <w:bookmarkEnd w:id="22"/>
    </w:p>
    <w:p w:rsidR="00B90880" w:rsidRDefault="00B90880"/>
    <w:p w:rsidR="00B90880" w:rsidRDefault="00B90880">
      <w:pPr>
        <w:pStyle w:val="Reference"/>
        <w:sectPr w:rsidR="00B90880">
          <w:pgSz w:w="12240" w:h="15840" w:code="1"/>
          <w:pgMar w:top="1440" w:right="1440" w:bottom="1440" w:left="1440" w:header="504" w:footer="504" w:gutter="0"/>
          <w:cols w:space="720"/>
          <w:titlePg/>
          <w:docGrid w:linePitch="360"/>
        </w:sectPr>
      </w:pPr>
    </w:p>
    <w:p w:rsidR="00B90880" w:rsidRDefault="005F1C1C">
      <w:pPr>
        <w:pStyle w:val="BackMatterHeading"/>
        <w:spacing w:after="120"/>
      </w:pPr>
      <w:bookmarkStart w:id="315" w:name="_Toc471122963"/>
      <w:r>
        <w:lastRenderedPageBreak/>
        <w:t>Acronyms</w:t>
      </w:r>
      <w:bookmarkEnd w:id="315"/>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B90880">
        <w:trPr>
          <w:cantSplit/>
          <w:tblHeader/>
        </w:trPr>
        <w:tc>
          <w:tcPr>
            <w:tcW w:w="1305" w:type="dxa"/>
          </w:tcPr>
          <w:p w:rsidR="00B90880" w:rsidRDefault="005F1C1C">
            <w:pPr>
              <w:pStyle w:val="TableColumnHeading"/>
              <w:spacing w:before="0" w:after="120"/>
              <w:rPr>
                <w:color w:val="FFFFFF" w:themeColor="background1"/>
              </w:rPr>
            </w:pPr>
            <w:r>
              <w:rPr>
                <w:color w:val="FFFFFF" w:themeColor="background1"/>
              </w:rPr>
              <w:t>Term</w:t>
            </w:r>
          </w:p>
        </w:tc>
        <w:tc>
          <w:tcPr>
            <w:tcW w:w="8055" w:type="dxa"/>
          </w:tcPr>
          <w:p w:rsidR="00B90880" w:rsidRDefault="005F1C1C">
            <w:pPr>
              <w:pStyle w:val="TableColumnHeading"/>
              <w:spacing w:before="0" w:after="120"/>
              <w:rPr>
                <w:color w:val="FFFFFF" w:themeColor="background1"/>
              </w:rPr>
            </w:pPr>
            <w:r>
              <w:rPr>
                <w:color w:val="FFFFFF" w:themeColor="background1"/>
              </w:rPr>
              <w:t>Definition</w:t>
            </w:r>
          </w:p>
        </w:tc>
      </w:tr>
      <w:tr w:rsidR="00B90880">
        <w:tc>
          <w:tcPr>
            <w:tcW w:w="1305" w:type="dxa"/>
          </w:tcPr>
          <w:p w:rsidR="00B90880" w:rsidRDefault="005F1C1C">
            <w:pPr>
              <w:pStyle w:val="AcronymTerm"/>
              <w:spacing w:before="0" w:after="120"/>
            </w:pPr>
            <w:r>
              <w:t>CMD</w:t>
            </w:r>
          </w:p>
        </w:tc>
        <w:tc>
          <w:tcPr>
            <w:tcW w:w="8055" w:type="dxa"/>
          </w:tcPr>
          <w:p w:rsidR="00B90880" w:rsidRDefault="005F1C1C">
            <w:pPr>
              <w:pStyle w:val="AcronymDefinition"/>
              <w:spacing w:before="0" w:after="120"/>
            </w:pPr>
            <w:r>
              <w:t>Cumulative Medication Duration</w:t>
            </w:r>
          </w:p>
        </w:tc>
      </w:tr>
      <w:tr w:rsidR="00B90880">
        <w:tc>
          <w:tcPr>
            <w:tcW w:w="1305" w:type="dxa"/>
          </w:tcPr>
          <w:p w:rsidR="00B90880" w:rsidRDefault="005F1C1C">
            <w:pPr>
              <w:pStyle w:val="AcronymTerm"/>
              <w:spacing w:before="0" w:after="120"/>
            </w:pPr>
            <w:r>
              <w:t>CMS</w:t>
            </w:r>
          </w:p>
        </w:tc>
        <w:tc>
          <w:tcPr>
            <w:tcW w:w="8055" w:type="dxa"/>
          </w:tcPr>
          <w:p w:rsidR="00B90880" w:rsidRDefault="005F1C1C">
            <w:pPr>
              <w:pStyle w:val="AcronymDefinition"/>
              <w:spacing w:before="0" w:after="120"/>
            </w:pPr>
            <w:r>
              <w:t>Centers for Medicare &amp; Medicaid Services</w:t>
            </w:r>
          </w:p>
        </w:tc>
      </w:tr>
      <w:tr w:rsidR="00B90880">
        <w:tc>
          <w:tcPr>
            <w:tcW w:w="1305" w:type="dxa"/>
          </w:tcPr>
          <w:p w:rsidR="00B90880" w:rsidRDefault="005F1C1C">
            <w:pPr>
              <w:pStyle w:val="AcronymTerm"/>
              <w:spacing w:before="0" w:after="120"/>
            </w:pPr>
            <w:r>
              <w:t>CQL</w:t>
            </w:r>
          </w:p>
        </w:tc>
        <w:tc>
          <w:tcPr>
            <w:tcW w:w="8055" w:type="dxa"/>
          </w:tcPr>
          <w:p w:rsidR="00B90880" w:rsidRDefault="005F1C1C">
            <w:pPr>
              <w:pStyle w:val="AcronymDefinition"/>
              <w:spacing w:before="0" w:after="120"/>
            </w:pPr>
            <w:r>
              <w:t>Clinical Quality Language</w:t>
            </w:r>
          </w:p>
        </w:tc>
      </w:tr>
      <w:tr w:rsidR="00B90880">
        <w:tc>
          <w:tcPr>
            <w:tcW w:w="1305" w:type="dxa"/>
          </w:tcPr>
          <w:p w:rsidR="00B90880" w:rsidRDefault="005F1C1C">
            <w:pPr>
              <w:pStyle w:val="AcronymTerm"/>
              <w:spacing w:before="0" w:after="120"/>
            </w:pPr>
            <w:r>
              <w:t>CQM</w:t>
            </w:r>
          </w:p>
        </w:tc>
        <w:tc>
          <w:tcPr>
            <w:tcW w:w="8055" w:type="dxa"/>
          </w:tcPr>
          <w:p w:rsidR="00B90880" w:rsidRDefault="005F1C1C">
            <w:pPr>
              <w:pStyle w:val="AcronymDefinition"/>
              <w:spacing w:before="0" w:after="120"/>
            </w:pPr>
            <w:r>
              <w:t>Clinical Quality Measure</w:t>
            </w:r>
          </w:p>
        </w:tc>
      </w:tr>
      <w:tr w:rsidR="00B90880">
        <w:tc>
          <w:tcPr>
            <w:tcW w:w="1305" w:type="dxa"/>
          </w:tcPr>
          <w:p w:rsidR="00B90880" w:rsidRDefault="005F1C1C">
            <w:pPr>
              <w:pStyle w:val="AcronymTerm"/>
              <w:spacing w:before="0" w:after="120"/>
            </w:pPr>
            <w:r>
              <w:t>eCQM</w:t>
            </w:r>
          </w:p>
        </w:tc>
        <w:tc>
          <w:tcPr>
            <w:tcW w:w="8055" w:type="dxa"/>
          </w:tcPr>
          <w:p w:rsidR="00B90880" w:rsidRDefault="005F1C1C">
            <w:pPr>
              <w:pStyle w:val="AcronymDefinition"/>
              <w:spacing w:before="0" w:after="120"/>
            </w:pPr>
            <w:r>
              <w:t>electronic Clinical Quality Measure</w:t>
            </w:r>
          </w:p>
        </w:tc>
      </w:tr>
      <w:tr w:rsidR="00B90880">
        <w:tc>
          <w:tcPr>
            <w:tcW w:w="1305" w:type="dxa"/>
          </w:tcPr>
          <w:p w:rsidR="00B90880" w:rsidRDefault="005F1C1C">
            <w:pPr>
              <w:pStyle w:val="AcronymTerm"/>
              <w:spacing w:before="0" w:after="120"/>
            </w:pPr>
            <w:r>
              <w:t>ED</w:t>
            </w:r>
          </w:p>
        </w:tc>
        <w:tc>
          <w:tcPr>
            <w:tcW w:w="8055" w:type="dxa"/>
          </w:tcPr>
          <w:p w:rsidR="00B90880" w:rsidRDefault="005F1C1C">
            <w:pPr>
              <w:pStyle w:val="AcronymDefinition"/>
              <w:spacing w:before="0" w:after="120"/>
            </w:pPr>
            <w:r>
              <w:t>Emergency Department</w:t>
            </w:r>
          </w:p>
        </w:tc>
      </w:tr>
      <w:tr w:rsidR="00B90880">
        <w:tc>
          <w:tcPr>
            <w:tcW w:w="1305" w:type="dxa"/>
          </w:tcPr>
          <w:p w:rsidR="00B90880" w:rsidRDefault="005F1C1C">
            <w:pPr>
              <w:pStyle w:val="AcronymTerm"/>
              <w:spacing w:before="0" w:after="120"/>
            </w:pPr>
            <w:r>
              <w:t>EH</w:t>
            </w:r>
          </w:p>
        </w:tc>
        <w:tc>
          <w:tcPr>
            <w:tcW w:w="8055" w:type="dxa"/>
          </w:tcPr>
          <w:p w:rsidR="00B90880" w:rsidRDefault="005F1C1C">
            <w:pPr>
              <w:pStyle w:val="AcronymDefinition"/>
              <w:spacing w:before="0" w:after="120"/>
            </w:pPr>
            <w:r>
              <w:t>Eligible Hospital</w:t>
            </w:r>
          </w:p>
        </w:tc>
      </w:tr>
      <w:tr w:rsidR="00B90880">
        <w:tc>
          <w:tcPr>
            <w:tcW w:w="1305" w:type="dxa"/>
          </w:tcPr>
          <w:p w:rsidR="00B90880" w:rsidRDefault="005F1C1C">
            <w:pPr>
              <w:pStyle w:val="AcronymTerm"/>
              <w:spacing w:before="0" w:after="120"/>
            </w:pPr>
            <w:r>
              <w:t>EP</w:t>
            </w:r>
          </w:p>
        </w:tc>
        <w:tc>
          <w:tcPr>
            <w:tcW w:w="8055" w:type="dxa"/>
          </w:tcPr>
          <w:p w:rsidR="00B90880" w:rsidRDefault="005F1C1C">
            <w:pPr>
              <w:pStyle w:val="AcronymDefinition"/>
              <w:spacing w:before="0" w:after="120"/>
            </w:pPr>
            <w:r>
              <w:t>Eligible Professional</w:t>
            </w:r>
          </w:p>
        </w:tc>
      </w:tr>
      <w:tr w:rsidR="00B90880">
        <w:tc>
          <w:tcPr>
            <w:tcW w:w="1305" w:type="dxa"/>
          </w:tcPr>
          <w:p w:rsidR="00B90880" w:rsidRDefault="005F1C1C">
            <w:pPr>
              <w:pStyle w:val="AcronymTerm"/>
              <w:spacing w:before="0" w:after="120"/>
            </w:pPr>
            <w:r>
              <w:t>HHS</w:t>
            </w:r>
          </w:p>
        </w:tc>
        <w:tc>
          <w:tcPr>
            <w:tcW w:w="8055" w:type="dxa"/>
          </w:tcPr>
          <w:p w:rsidR="00B90880" w:rsidRDefault="005F1C1C">
            <w:pPr>
              <w:pStyle w:val="AcronymDefinition"/>
              <w:spacing w:before="0" w:after="120"/>
            </w:pPr>
            <w:r>
              <w:t>Department of Health and Human Services</w:t>
            </w:r>
          </w:p>
        </w:tc>
      </w:tr>
      <w:tr w:rsidR="00B90880">
        <w:tc>
          <w:tcPr>
            <w:tcW w:w="1305" w:type="dxa"/>
          </w:tcPr>
          <w:p w:rsidR="00B90880" w:rsidRDefault="005F1C1C">
            <w:pPr>
              <w:pStyle w:val="AcronymTerm"/>
              <w:spacing w:before="0" w:after="120"/>
            </w:pPr>
            <w:r>
              <w:t>HQMF</w:t>
            </w:r>
          </w:p>
        </w:tc>
        <w:tc>
          <w:tcPr>
            <w:tcW w:w="8055" w:type="dxa"/>
          </w:tcPr>
          <w:p w:rsidR="00B90880" w:rsidRDefault="005F1C1C">
            <w:pPr>
              <w:pStyle w:val="AcronymDefinition"/>
              <w:spacing w:before="0" w:after="120"/>
            </w:pPr>
            <w:r>
              <w:t>Health Quality Measure Format</w:t>
            </w:r>
          </w:p>
        </w:tc>
      </w:tr>
      <w:tr w:rsidR="00B90880">
        <w:tc>
          <w:tcPr>
            <w:tcW w:w="1305" w:type="dxa"/>
          </w:tcPr>
          <w:p w:rsidR="00B90880" w:rsidRDefault="005F1C1C">
            <w:pPr>
              <w:pStyle w:val="AcronymTerm"/>
              <w:spacing w:before="0" w:after="120"/>
            </w:pPr>
            <w:r>
              <w:t>HTML</w:t>
            </w:r>
          </w:p>
        </w:tc>
        <w:tc>
          <w:tcPr>
            <w:tcW w:w="8055" w:type="dxa"/>
          </w:tcPr>
          <w:p w:rsidR="00B90880" w:rsidRDefault="005F1C1C">
            <w:pPr>
              <w:pStyle w:val="AcronymDefinition"/>
              <w:spacing w:before="0" w:after="120"/>
            </w:pPr>
            <w:r>
              <w:t>Hypertext Markup Language</w:t>
            </w:r>
          </w:p>
        </w:tc>
      </w:tr>
      <w:tr w:rsidR="00B90880">
        <w:tc>
          <w:tcPr>
            <w:tcW w:w="1305" w:type="dxa"/>
          </w:tcPr>
          <w:p w:rsidR="00B90880" w:rsidRDefault="005F1C1C">
            <w:pPr>
              <w:pStyle w:val="AcronymTerm"/>
              <w:spacing w:before="0" w:after="120"/>
            </w:pPr>
            <w:r>
              <w:t>MAT</w:t>
            </w:r>
          </w:p>
        </w:tc>
        <w:tc>
          <w:tcPr>
            <w:tcW w:w="8055" w:type="dxa"/>
          </w:tcPr>
          <w:p w:rsidR="00B90880" w:rsidRDefault="005F1C1C">
            <w:pPr>
              <w:pStyle w:val="AcronymDefinition"/>
              <w:spacing w:before="0" w:after="120"/>
            </w:pPr>
            <w:r>
              <w:t>Measure Authoring Tool</w:t>
            </w:r>
          </w:p>
        </w:tc>
      </w:tr>
      <w:tr w:rsidR="00B90880">
        <w:tc>
          <w:tcPr>
            <w:tcW w:w="1305" w:type="dxa"/>
          </w:tcPr>
          <w:p w:rsidR="00B90880" w:rsidRDefault="005F1C1C">
            <w:pPr>
              <w:pStyle w:val="AcronymTerm"/>
              <w:spacing w:before="0" w:after="120"/>
            </w:pPr>
            <w:r>
              <w:t>MU</w:t>
            </w:r>
          </w:p>
        </w:tc>
        <w:tc>
          <w:tcPr>
            <w:tcW w:w="8055" w:type="dxa"/>
          </w:tcPr>
          <w:p w:rsidR="00B90880" w:rsidRDefault="005F1C1C">
            <w:pPr>
              <w:pStyle w:val="AcronymDefinition"/>
              <w:spacing w:before="0" w:after="120"/>
            </w:pPr>
            <w:r>
              <w:t>Meaningful Use</w:t>
            </w:r>
          </w:p>
        </w:tc>
      </w:tr>
      <w:tr w:rsidR="00B90880">
        <w:tc>
          <w:tcPr>
            <w:tcW w:w="1305" w:type="dxa"/>
          </w:tcPr>
          <w:p w:rsidR="00B90880" w:rsidRDefault="005F1C1C">
            <w:pPr>
              <w:pStyle w:val="AcronymTerm"/>
              <w:spacing w:before="0" w:after="120"/>
            </w:pPr>
            <w:r>
              <w:t>NLM</w:t>
            </w:r>
          </w:p>
        </w:tc>
        <w:tc>
          <w:tcPr>
            <w:tcW w:w="8055" w:type="dxa"/>
          </w:tcPr>
          <w:p w:rsidR="00B90880" w:rsidRDefault="005F1C1C">
            <w:pPr>
              <w:pStyle w:val="AcronymDefinition"/>
              <w:spacing w:before="0" w:after="120"/>
            </w:pPr>
            <w:r>
              <w:t>National Library of Medicine</w:t>
            </w:r>
          </w:p>
        </w:tc>
      </w:tr>
      <w:tr w:rsidR="00B90880">
        <w:tc>
          <w:tcPr>
            <w:tcW w:w="1305" w:type="dxa"/>
          </w:tcPr>
          <w:p w:rsidR="00B90880" w:rsidRDefault="005F1C1C">
            <w:pPr>
              <w:pStyle w:val="AcronymTerm"/>
              <w:spacing w:before="0" w:after="120"/>
            </w:pPr>
            <w:r>
              <w:t>ONC</w:t>
            </w:r>
          </w:p>
        </w:tc>
        <w:tc>
          <w:tcPr>
            <w:tcW w:w="8055" w:type="dxa"/>
          </w:tcPr>
          <w:p w:rsidR="00B90880" w:rsidRDefault="005F1C1C">
            <w:pPr>
              <w:pStyle w:val="AcronymDefinition"/>
              <w:spacing w:before="0" w:after="120"/>
            </w:pPr>
            <w:r>
              <w:t>Office of National Coordinator for Health Information Technology</w:t>
            </w:r>
          </w:p>
        </w:tc>
      </w:tr>
      <w:tr w:rsidR="00B90880">
        <w:tc>
          <w:tcPr>
            <w:tcW w:w="1305" w:type="dxa"/>
          </w:tcPr>
          <w:p w:rsidR="00B90880" w:rsidRDefault="005F1C1C">
            <w:pPr>
              <w:pStyle w:val="AcronymTerm"/>
              <w:spacing w:before="0" w:after="120"/>
            </w:pPr>
            <w:r>
              <w:t>QDM</w:t>
            </w:r>
          </w:p>
        </w:tc>
        <w:tc>
          <w:tcPr>
            <w:tcW w:w="8055" w:type="dxa"/>
          </w:tcPr>
          <w:p w:rsidR="00B90880" w:rsidRDefault="005F1C1C">
            <w:pPr>
              <w:pStyle w:val="AcronymDefinition"/>
              <w:spacing w:before="0" w:after="120"/>
            </w:pPr>
            <w:r>
              <w:t>Quality Data Model</w:t>
            </w:r>
          </w:p>
        </w:tc>
      </w:tr>
      <w:tr w:rsidR="00B90880">
        <w:tc>
          <w:tcPr>
            <w:tcW w:w="1305" w:type="dxa"/>
          </w:tcPr>
          <w:p w:rsidR="00B90880" w:rsidRDefault="005F1C1C">
            <w:pPr>
              <w:pStyle w:val="AcronymTerm"/>
              <w:spacing w:before="0" w:after="120"/>
            </w:pPr>
            <w:r>
              <w:t>QRDA</w:t>
            </w:r>
          </w:p>
        </w:tc>
        <w:tc>
          <w:tcPr>
            <w:tcW w:w="8055" w:type="dxa"/>
          </w:tcPr>
          <w:p w:rsidR="00B90880" w:rsidRDefault="005F1C1C">
            <w:pPr>
              <w:pStyle w:val="AcronymDefinition"/>
              <w:spacing w:before="0" w:after="120"/>
            </w:pPr>
            <w:r>
              <w:t>Quality Reporting Document Architecture</w:t>
            </w:r>
          </w:p>
        </w:tc>
      </w:tr>
      <w:tr w:rsidR="00B90880">
        <w:tc>
          <w:tcPr>
            <w:tcW w:w="1305" w:type="dxa"/>
          </w:tcPr>
          <w:p w:rsidR="00B90880" w:rsidRDefault="005F1C1C">
            <w:pPr>
              <w:pStyle w:val="AcronymTerm"/>
              <w:spacing w:before="0" w:after="120"/>
            </w:pPr>
            <w:r>
              <w:t>UI</w:t>
            </w:r>
          </w:p>
        </w:tc>
        <w:tc>
          <w:tcPr>
            <w:tcW w:w="8055" w:type="dxa"/>
          </w:tcPr>
          <w:p w:rsidR="00B90880" w:rsidRDefault="005F1C1C">
            <w:pPr>
              <w:pStyle w:val="AcronymDefinition"/>
              <w:spacing w:before="0" w:after="120"/>
            </w:pPr>
            <w:r>
              <w:t>User Interface</w:t>
            </w:r>
          </w:p>
        </w:tc>
      </w:tr>
      <w:tr w:rsidR="00B90880">
        <w:tc>
          <w:tcPr>
            <w:tcW w:w="1305" w:type="dxa"/>
          </w:tcPr>
          <w:p w:rsidR="00B90880" w:rsidRDefault="005F1C1C">
            <w:pPr>
              <w:pStyle w:val="AcronymTerm"/>
              <w:spacing w:before="0" w:after="120"/>
            </w:pPr>
            <w:r>
              <w:t>VSAC</w:t>
            </w:r>
          </w:p>
        </w:tc>
        <w:tc>
          <w:tcPr>
            <w:tcW w:w="8055" w:type="dxa"/>
          </w:tcPr>
          <w:p w:rsidR="00B90880" w:rsidRDefault="005F1C1C">
            <w:pPr>
              <w:pStyle w:val="AcronymDefinition"/>
              <w:spacing w:before="0" w:after="120"/>
            </w:pPr>
            <w:r>
              <w:t>Value Set Authority Center</w:t>
            </w:r>
          </w:p>
        </w:tc>
      </w:tr>
      <w:tr w:rsidR="00B90880">
        <w:tc>
          <w:tcPr>
            <w:tcW w:w="1305" w:type="dxa"/>
          </w:tcPr>
          <w:p w:rsidR="00B90880" w:rsidRDefault="005F1C1C">
            <w:pPr>
              <w:pStyle w:val="AcronymTerm"/>
              <w:spacing w:before="0" w:after="120"/>
            </w:pPr>
            <w:r>
              <w:t>XML</w:t>
            </w:r>
          </w:p>
        </w:tc>
        <w:tc>
          <w:tcPr>
            <w:tcW w:w="8055" w:type="dxa"/>
          </w:tcPr>
          <w:p w:rsidR="00B90880" w:rsidRDefault="005F1C1C">
            <w:pPr>
              <w:pStyle w:val="AcronymDefinition"/>
              <w:spacing w:before="0" w:after="120"/>
            </w:pPr>
            <w:r>
              <w:t>Extensible Markup Language</w:t>
            </w:r>
          </w:p>
        </w:tc>
      </w:tr>
    </w:tbl>
    <w:p w:rsidR="00B90880" w:rsidRDefault="00B90880"/>
    <w:sectPr w:rsidR="00B90880">
      <w:pgSz w:w="12240" w:h="15840" w:code="1"/>
      <w:pgMar w:top="1440" w:right="1440" w:bottom="1440" w:left="1440" w:header="504" w:footer="50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35C3" w:rsidRDefault="009A35C3">
      <w:r>
        <w:separator/>
      </w:r>
    </w:p>
    <w:p w:rsidR="009A35C3" w:rsidRDefault="009A35C3"/>
  </w:endnote>
  <w:endnote w:type="continuationSeparator" w:id="0">
    <w:p w:rsidR="009A35C3" w:rsidRDefault="009A35C3">
      <w:r>
        <w:continuationSeparator/>
      </w:r>
    </w:p>
    <w:p w:rsidR="009A35C3" w:rsidRDefault="009A35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Bold">
    <w:altName w:val="Arial Narrow"/>
    <w:panose1 w:val="020B0706020202030204"/>
    <w:charset w:val="00"/>
    <w:family w:val="auto"/>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5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rsidR="005F1C1C" w:rsidRDefault="005F1C1C">
    <w:pPr>
      <w:pStyle w:val="Footer"/>
      <w:rPr>
        <w:b/>
        <w:sz w:val="20"/>
      </w:rPr>
    </w:pPr>
    <w:r>
      <w:fldChar w:fldCharType="begin"/>
    </w:r>
    <w:r>
      <w:instrText xml:space="preserve"> STYLEREF  "Version Number"  \* MERGEFORMAT </w:instrText>
    </w:r>
    <w:r>
      <w:fldChar w:fldCharType="separate"/>
    </w:r>
    <w:r>
      <w:rPr>
        <w:b/>
        <w:noProof/>
      </w:rPr>
      <w:t>Error! Style not defined.</w:t>
    </w:r>
    <w:r>
      <w:rPr>
        <w:rStyle w:val="PageNumber"/>
        <w:noProof/>
      </w:rPr>
      <w:fldChar w:fldCharType="end"/>
    </w:r>
    <w:r>
      <w:rPr>
        <w:rStyle w:val="PageNumber"/>
      </w:rPr>
      <w:tab/>
    </w:r>
    <w:r>
      <w:rPr>
        <w:rStyle w:val="PageNumber"/>
      </w:rPr>
      <w:tab/>
    </w:r>
    <w:fldSimple w:instr=" STYLEREF  PubDate  \* MERGEFORMAT ">
      <w:r>
        <w:rPr>
          <w:rStyle w:val="PageNumber"/>
          <w:noProof/>
        </w:rPr>
        <w:t>April 13, 2015</w:t>
      </w:r>
    </w:fldSimple>
    <w:r>
      <w:rPr>
        <w:rStyle w:val="PageNumber"/>
      </w:rPr>
      <w:t>&lt;Pub Date&gt;</w:t>
    </w:r>
    <w:fldSimple w:instr=" STYLEREF PubDate \* MERGEFORMAT ">
      <w:r>
        <w:rPr>
          <w:noProof/>
        </w:rPr>
        <w:t>April 13, 2015</w:t>
      </w:r>
    </w:fldSimple>
  </w:p>
  <w:p w:rsidR="005F1C1C" w:rsidRDefault="005F1C1C">
    <w:pPr>
      <w:pStyle w:val="Footer2"/>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Footer"/>
      <w:rPr>
        <w:rStyle w:val="PageNumber"/>
      </w:rPr>
    </w:pPr>
    <w:fldSimple w:instr=" STYLEREF  &quot;Doc Title&quot;  \* MERGEFORMAT ">
      <w:r w:rsidR="00BD6C28">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BD6C28">
      <w:rPr>
        <w:rStyle w:val="PageNumber"/>
        <w:noProof/>
      </w:rPr>
      <w:t>20</w:t>
    </w:r>
    <w:r>
      <w:rPr>
        <w:rStyle w:val="PageNumber"/>
      </w:rPr>
      <w:fldChar w:fldCharType="end"/>
    </w:r>
  </w:p>
  <w:p w:rsidR="005F1C1C" w:rsidRDefault="005F1C1C">
    <w:pPr>
      <w:pStyle w:val="VersionDateLineFooter"/>
    </w:pPr>
    <w:fldSimple w:instr=" STYLEREF  Version  \* MERGEFORMAT ">
      <w:r w:rsidR="00BD6C28" w:rsidRPr="00BD6C28">
        <w:rPr>
          <w:bCs/>
          <w:noProof/>
        </w:rPr>
        <w:t>Version 1.6</w:t>
      </w:r>
    </w:fldSimple>
    <w:r>
      <w:rPr>
        <w:rStyle w:val="PageNumber"/>
      </w:rPr>
      <w:tab/>
    </w:r>
    <w:r>
      <w:rPr>
        <w:rStyle w:val="PageNumber"/>
      </w:rPr>
      <w:tab/>
    </w:r>
    <w:fldSimple w:instr=" STYLEREF  PubDate  \* MERGEFORMAT ">
      <w:r w:rsidR="00BD6C28">
        <w:rPr>
          <w:noProof/>
        </w:rPr>
        <w:t>January 4, 2017</w:t>
      </w:r>
    </w:fldSimple>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Footer"/>
      <w:rPr>
        <w:rStyle w:val="PageNumber"/>
      </w:rPr>
    </w:pPr>
    <w:fldSimple w:instr=" STYLEREF  &quot;Doc Title&quot;  \* MERGEFORMAT ">
      <w:r w:rsidR="00BD6C28">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BD6C28">
      <w:rPr>
        <w:rStyle w:val="PageNumber"/>
        <w:noProof/>
      </w:rPr>
      <w:t>30</w:t>
    </w:r>
    <w:r>
      <w:rPr>
        <w:rStyle w:val="PageNumber"/>
      </w:rPr>
      <w:fldChar w:fldCharType="end"/>
    </w:r>
  </w:p>
  <w:p w:rsidR="005F1C1C" w:rsidRDefault="005F1C1C">
    <w:pPr>
      <w:pStyle w:val="VersionDateLineFooter"/>
    </w:pPr>
    <w:fldSimple w:instr=" STYLEREF  Version  \* MERGEFORMAT ">
      <w:r w:rsidR="00BD6C28" w:rsidRPr="00BD6C28">
        <w:rPr>
          <w:bCs/>
          <w:noProof/>
        </w:rPr>
        <w:t>Version 1.6</w:t>
      </w:r>
    </w:fldSimple>
    <w:r>
      <w:rPr>
        <w:rStyle w:val="PageNumber"/>
      </w:rPr>
      <w:tab/>
    </w:r>
    <w:r>
      <w:rPr>
        <w:rStyle w:val="PageNumber"/>
      </w:rPr>
      <w:tab/>
    </w:r>
    <w:fldSimple w:instr=" STYLEREF  PubDate  \* MERGEFORMAT ">
      <w:r w:rsidR="00BD6C28">
        <w:rPr>
          <w:noProof/>
        </w:rPr>
        <w:t>January 4, 2017</w:t>
      </w:r>
    </w:fldSimple>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Footer"/>
      <w:rPr>
        <w:rStyle w:val="PageNumber"/>
      </w:rPr>
    </w:pPr>
    <w:fldSimple w:instr=" STYLEREF  &quot;Doc Title&quot;  \* MERGEFORMAT ">
      <w:r w:rsidR="00BD6C28">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BD6C28">
      <w:rPr>
        <w:rStyle w:val="PageNumber"/>
        <w:noProof/>
      </w:rPr>
      <w:t>34</w:t>
    </w:r>
    <w:r>
      <w:rPr>
        <w:rStyle w:val="PageNumber"/>
      </w:rPr>
      <w:fldChar w:fldCharType="end"/>
    </w:r>
  </w:p>
  <w:p w:rsidR="005F1C1C" w:rsidRDefault="005F1C1C">
    <w:pPr>
      <w:pStyle w:val="VersionDateLineFooter"/>
    </w:pPr>
    <w:fldSimple w:instr=" STYLEREF  Version  \* MERGEFORMAT ">
      <w:r w:rsidR="00BD6C28" w:rsidRPr="00BD6C28">
        <w:rPr>
          <w:bCs/>
          <w:noProof/>
        </w:rPr>
        <w:t>Version 1.6</w:t>
      </w:r>
    </w:fldSimple>
    <w:r>
      <w:rPr>
        <w:rStyle w:val="PageNumber"/>
      </w:rPr>
      <w:tab/>
    </w:r>
    <w:r>
      <w:rPr>
        <w:rStyle w:val="PageNumber"/>
      </w:rPr>
      <w:tab/>
    </w:r>
    <w:fldSimple w:instr=" STYLEREF  PubDate  \* MERGEFORMAT ">
      <w:r w:rsidR="00BD6C28">
        <w:rPr>
          <w:noProof/>
        </w:rPr>
        <w:t>January 4, 2017</w:t>
      </w:r>
    </w:fldSimple>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Footer"/>
      <w:rPr>
        <w:rStyle w:val="PageNumber"/>
      </w:rPr>
    </w:pPr>
    <w:fldSimple w:instr=" STYLEREF  &quot;Doc Title&quot;  \* MERGEFORMAT ">
      <w:r w:rsidR="007B4D6A">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7B4D6A">
      <w:rPr>
        <w:rStyle w:val="PageNumber"/>
        <w:noProof/>
      </w:rPr>
      <w:t>37</w:t>
    </w:r>
    <w:r>
      <w:rPr>
        <w:rStyle w:val="PageNumber"/>
      </w:rPr>
      <w:fldChar w:fldCharType="end"/>
    </w:r>
  </w:p>
  <w:p w:rsidR="005F1C1C" w:rsidRDefault="005F1C1C">
    <w:pPr>
      <w:pStyle w:val="VersionDateLineFooter"/>
    </w:pPr>
    <w:fldSimple w:instr=" STYLEREF  Version  \* MERGEFORMAT ">
      <w:r w:rsidR="007B4D6A" w:rsidRPr="007B4D6A">
        <w:rPr>
          <w:bCs/>
          <w:noProof/>
        </w:rPr>
        <w:t>Version 1.6</w:t>
      </w:r>
    </w:fldSimple>
    <w:r>
      <w:rPr>
        <w:rStyle w:val="PageNumber"/>
      </w:rPr>
      <w:tab/>
    </w:r>
    <w:r>
      <w:rPr>
        <w:rStyle w:val="PageNumber"/>
      </w:rPr>
      <w:tab/>
    </w:r>
    <w:fldSimple w:instr=" STYLEREF  PubDate  \* MERGEFORMAT ">
      <w:r w:rsidR="007B4D6A">
        <w:rPr>
          <w:noProof/>
        </w:rPr>
        <w:t>January 4, 2017</w:t>
      </w:r>
    </w:fldSimple>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Footer"/>
      <w:rPr>
        <w:rStyle w:val="PageNumber"/>
      </w:rPr>
    </w:pPr>
    <w:fldSimple w:instr=" STYLEREF  &quot;Doc Title&quot;  \* MERGEFORMAT ">
      <w:r w:rsidR="00841FF2">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841FF2">
      <w:rPr>
        <w:rStyle w:val="PageNumber"/>
        <w:noProof/>
      </w:rPr>
      <w:t>48</w:t>
    </w:r>
    <w:r>
      <w:rPr>
        <w:rStyle w:val="PageNumber"/>
      </w:rPr>
      <w:fldChar w:fldCharType="end"/>
    </w:r>
  </w:p>
  <w:p w:rsidR="005F1C1C" w:rsidRDefault="005F1C1C">
    <w:pPr>
      <w:pStyle w:val="VersionDateLineFooter"/>
    </w:pPr>
    <w:fldSimple w:instr=" STYLEREF  Version  \* MERGEFORMAT ">
      <w:r w:rsidR="00841FF2" w:rsidRPr="00841FF2">
        <w:rPr>
          <w:bCs/>
          <w:noProof/>
        </w:rPr>
        <w:t>Version 1.6</w:t>
      </w:r>
    </w:fldSimple>
    <w:r>
      <w:rPr>
        <w:rStyle w:val="PageNumber"/>
      </w:rPr>
      <w:tab/>
    </w:r>
    <w:r>
      <w:rPr>
        <w:rStyle w:val="PageNumber"/>
      </w:rPr>
      <w:tab/>
    </w:r>
    <w:fldSimple w:instr=" STYLEREF  PubDate  \* MERGEFORMAT ">
      <w:r w:rsidR="00841FF2">
        <w:rPr>
          <w:noProof/>
        </w:rPr>
        <w:t>January 4, 2017</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Footer"/>
      <w:rPr>
        <w:rStyle w:val="PageNumber"/>
      </w:rPr>
    </w:pPr>
    <w:fldSimple w:instr=" STYLEREF  &quot;Doc Title&quot;  \* MERGEFORMAT ">
      <w:r w:rsidR="00841FF2">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841FF2">
      <w:rPr>
        <w:rStyle w:val="PageNumber"/>
        <w:noProof/>
      </w:rPr>
      <w:t>i</w:t>
    </w:r>
    <w:r>
      <w:rPr>
        <w:rStyle w:val="PageNumber"/>
      </w:rPr>
      <w:fldChar w:fldCharType="end"/>
    </w:r>
  </w:p>
  <w:p w:rsidR="005F1C1C" w:rsidRDefault="005F1C1C">
    <w:pPr>
      <w:pStyle w:val="VersionDateLineFooter"/>
    </w:pPr>
    <w:fldSimple w:instr=" STYLEREF  Version  \* MERGEFORMAT ">
      <w:r w:rsidR="00841FF2">
        <w:rPr>
          <w:noProof/>
        </w:rPr>
        <w:t>Version 1.6</w:t>
      </w:r>
    </w:fldSimple>
    <w:r>
      <w:rPr>
        <w:rStyle w:val="PageNumber"/>
      </w:rPr>
      <w:tab/>
    </w:r>
    <w:r>
      <w:rPr>
        <w:rStyle w:val="PageNumber"/>
      </w:rPr>
      <w:tab/>
    </w:r>
    <w:fldSimple w:instr=" STYLEREF  PubDate  \* MERGEFORMAT ">
      <w:r w:rsidR="00841FF2" w:rsidRPr="00841FF2">
        <w:rPr>
          <w:bCs/>
          <w:noProof/>
        </w:rPr>
        <w:t>January 4, 2017</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Footer"/>
      <w:rPr>
        <w:rStyle w:val="PageNumber"/>
      </w:rPr>
    </w:pPr>
    <w:fldSimple w:instr=" STYLEREF  &quot;Doc Title&quot;  \* MERGEFORMAT ">
      <w:r w:rsidR="00BD6C28">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BD6C28">
      <w:rPr>
        <w:rStyle w:val="PageNumber"/>
        <w:noProof/>
      </w:rPr>
      <w:t>v</w:t>
    </w:r>
    <w:r>
      <w:rPr>
        <w:rStyle w:val="PageNumber"/>
      </w:rPr>
      <w:fldChar w:fldCharType="end"/>
    </w:r>
  </w:p>
  <w:p w:rsidR="005F1C1C" w:rsidRDefault="005F1C1C">
    <w:pPr>
      <w:pStyle w:val="VersionDateLineFooter"/>
    </w:pPr>
    <w:fldSimple w:instr=" STYLEREF  Version  \* MERGEFORMAT ">
      <w:r w:rsidR="00BD6C28" w:rsidRPr="00BD6C28">
        <w:rPr>
          <w:bCs/>
          <w:noProof/>
        </w:rPr>
        <w:t>Version 1.6</w:t>
      </w:r>
    </w:fldSimple>
    <w:r>
      <w:rPr>
        <w:rStyle w:val="PageNumber"/>
      </w:rPr>
      <w:tab/>
    </w:r>
    <w:r>
      <w:rPr>
        <w:rStyle w:val="PageNumber"/>
      </w:rPr>
      <w:tab/>
    </w:r>
    <w:fldSimple w:instr=" STYLEREF  PubDate  \* MERGEFORMAT ">
      <w:r w:rsidR="00BD6C28" w:rsidRPr="00BD6C28">
        <w:rPr>
          <w:bCs/>
          <w:noProof/>
        </w:rPr>
        <w:t>January 4, 2017</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Footer"/>
      <w:rPr>
        <w:rStyle w:val="PageNumber"/>
      </w:rPr>
    </w:pPr>
    <w:fldSimple w:instr=" STYLEREF  &quot;Doc Title&quot;  \* MERGEFORMAT ">
      <w:r w:rsidR="00841FF2">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841FF2">
      <w:rPr>
        <w:rStyle w:val="PageNumber"/>
        <w:noProof/>
      </w:rPr>
      <w:t>ii</w:t>
    </w:r>
    <w:r>
      <w:rPr>
        <w:rStyle w:val="PageNumber"/>
      </w:rPr>
      <w:fldChar w:fldCharType="end"/>
    </w:r>
  </w:p>
  <w:p w:rsidR="005F1C1C" w:rsidRDefault="005F1C1C">
    <w:pPr>
      <w:pStyle w:val="VersionDateLineFooter"/>
      <w:rPr>
        <w:b/>
      </w:rPr>
    </w:pPr>
    <w:fldSimple w:instr=" STYLEREF  Version  \* MERGEFORMAT ">
      <w:r w:rsidR="00841FF2" w:rsidRPr="00841FF2">
        <w:rPr>
          <w:bCs/>
          <w:noProof/>
        </w:rPr>
        <w:t>Version 1.6</w:t>
      </w:r>
    </w:fldSimple>
    <w:r>
      <w:rPr>
        <w:rStyle w:val="PageNumber"/>
        <w:b/>
      </w:rPr>
      <w:tab/>
    </w:r>
    <w:r>
      <w:rPr>
        <w:rStyle w:val="PageNumber"/>
        <w:b/>
      </w:rPr>
      <w:tab/>
    </w:r>
    <w:fldSimple w:instr=" STYLEREF  PubDate  \* MERGEFORMAT ">
      <w:r w:rsidR="00841FF2" w:rsidRPr="00841FF2">
        <w:rPr>
          <w:bCs/>
          <w:noProof/>
        </w:rPr>
        <w:t>January 4, 2017</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VersionDateLineFooter"/>
      <w:rPr>
        <w:rStyle w:val="PageNumber"/>
      </w:rPr>
    </w:pPr>
    <w:fldSimple w:instr=" STYLEREF  &quot;Doc Title&quot;  \* MERGEFORMAT ">
      <w:r w:rsidR="00841FF2">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841FF2">
      <w:rPr>
        <w:rStyle w:val="PageNumber"/>
        <w:noProof/>
      </w:rPr>
      <w:t>iv</w:t>
    </w:r>
    <w:r>
      <w:rPr>
        <w:rStyle w:val="PageNumber"/>
      </w:rPr>
      <w:fldChar w:fldCharType="end"/>
    </w:r>
  </w:p>
  <w:p w:rsidR="005F1C1C" w:rsidRDefault="005F1C1C">
    <w:pPr>
      <w:pStyle w:val="VersionDateLineFooter"/>
    </w:pPr>
    <w:fldSimple w:instr=" STYLEREF  Version  \* MERGEFORMAT ">
      <w:r w:rsidR="00841FF2" w:rsidRPr="00841FF2">
        <w:rPr>
          <w:bCs/>
          <w:noProof/>
        </w:rPr>
        <w:t>Version 1.6</w:t>
      </w:r>
    </w:fldSimple>
    <w:r>
      <w:rPr>
        <w:rStyle w:val="PageNumber"/>
      </w:rPr>
      <w:tab/>
    </w:r>
    <w:r>
      <w:rPr>
        <w:rStyle w:val="PageNumber"/>
      </w:rPr>
      <w:tab/>
    </w:r>
    <w:fldSimple w:instr=" STYLEREF  PubDate  \* MERGEFORMAT ">
      <w:r w:rsidR="00841FF2" w:rsidRPr="00841FF2">
        <w:rPr>
          <w:bCs/>
          <w:noProof/>
        </w:rPr>
        <w:t>January 4,</w:t>
      </w:r>
      <w:r w:rsidR="00841FF2">
        <w:rPr>
          <w:noProof/>
        </w:rPr>
        <w:t xml:space="preserve"> 2017</w:t>
      </w:r>
    </w:fldSimple>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Footer"/>
      <w:rPr>
        <w:rStyle w:val="PageNumber"/>
      </w:rPr>
    </w:pPr>
    <w:fldSimple w:instr=" STYLEREF  &quot;Doc Title&quot;  \* MERGEFORMAT ">
      <w:r w:rsidR="00BD6C28">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BD6C28">
      <w:rPr>
        <w:rStyle w:val="PageNumber"/>
        <w:noProof/>
      </w:rPr>
      <w:t>36</w:t>
    </w:r>
    <w:r>
      <w:rPr>
        <w:rStyle w:val="PageNumber"/>
      </w:rPr>
      <w:fldChar w:fldCharType="end"/>
    </w:r>
  </w:p>
  <w:p w:rsidR="005F1C1C" w:rsidRDefault="005F1C1C">
    <w:pPr>
      <w:pStyle w:val="VersionDateLineFooter"/>
    </w:pPr>
    <w:r>
      <w:t>Version 1.5</w:t>
    </w:r>
    <w:r>
      <w:rPr>
        <w:rStyle w:val="PageNumber"/>
      </w:rPr>
      <w:tab/>
    </w:r>
    <w:r>
      <w:rPr>
        <w:rStyle w:val="PageNumber"/>
      </w:rPr>
      <w:tab/>
    </w:r>
    <w:r>
      <w:rPr>
        <w:rStyle w:val="PageNumber"/>
      </w:rPr>
      <w:fldChar w:fldCharType="begin"/>
    </w:r>
    <w:r>
      <w:rPr>
        <w:rStyle w:val="PageNumber"/>
      </w:rPr>
      <w:instrText xml:space="preserve"> STYLEREF  PubDate  \* MERGEFORMAT </w:instrText>
    </w:r>
    <w:r>
      <w:rPr>
        <w:rStyle w:val="PageNumber"/>
      </w:rPr>
      <w:fldChar w:fldCharType="separate"/>
    </w:r>
    <w:r w:rsidR="00BD6C28">
      <w:rPr>
        <w:rStyle w:val="PageNumber"/>
        <w:noProof/>
      </w:rPr>
      <w:t>January 4, 2017</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Footer"/>
      <w:rPr>
        <w:rStyle w:val="PageNumber"/>
      </w:rPr>
    </w:pPr>
    <w:fldSimple w:instr=" STYLEREF  &quot;Doc Title&quot;  \* MERGEFORMAT ">
      <w:r w:rsidR="00BD6C28">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BD6C28">
      <w:rPr>
        <w:rStyle w:val="PageNumber"/>
        <w:noProof/>
      </w:rPr>
      <w:t>1</w:t>
    </w:r>
    <w:r>
      <w:rPr>
        <w:rStyle w:val="PageNumber"/>
      </w:rPr>
      <w:fldChar w:fldCharType="end"/>
    </w:r>
  </w:p>
  <w:p w:rsidR="005F1C1C" w:rsidRDefault="005F1C1C">
    <w:pPr>
      <w:pStyle w:val="VersionDateLineFooter"/>
    </w:pPr>
    <w:fldSimple w:instr=" STYLEREF  Version  \* MERGEFORMAT ">
      <w:r w:rsidR="00BD6C28" w:rsidRPr="00BD6C28">
        <w:rPr>
          <w:bCs/>
          <w:noProof/>
        </w:rPr>
        <w:t>Version 1.6</w:t>
      </w:r>
    </w:fldSimple>
    <w:r>
      <w:rPr>
        <w:rStyle w:val="PageNumber"/>
      </w:rPr>
      <w:tab/>
    </w:r>
    <w:r>
      <w:rPr>
        <w:rStyle w:val="PageNumber"/>
      </w:rPr>
      <w:tab/>
    </w:r>
    <w:fldSimple w:instr=" STYLEREF  PubDate  \* MERGEFORMAT ">
      <w:r w:rsidR="00BD6C28">
        <w:rPr>
          <w:noProof/>
        </w:rPr>
        <w:t>January 4, 2017</w:t>
      </w:r>
    </w:fldSimple>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Footer"/>
      <w:rPr>
        <w:rStyle w:val="PageNumber"/>
      </w:rPr>
    </w:pPr>
    <w:fldSimple w:instr=" STYLEREF  &quot;Doc Title&quot;  \* MERGEFORMAT ">
      <w:r w:rsidR="00BD6C28">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BD6C28">
      <w:rPr>
        <w:rStyle w:val="PageNumber"/>
        <w:noProof/>
      </w:rPr>
      <w:t>6</w:t>
    </w:r>
    <w:r>
      <w:rPr>
        <w:rStyle w:val="PageNumber"/>
      </w:rPr>
      <w:fldChar w:fldCharType="end"/>
    </w:r>
  </w:p>
  <w:p w:rsidR="005F1C1C" w:rsidRDefault="005F1C1C">
    <w:pPr>
      <w:pStyle w:val="VersionDateLineFooter"/>
    </w:pPr>
    <w:fldSimple w:instr=" STYLEREF  Version  \* MERGEFORMAT ">
      <w:r w:rsidR="00BD6C28" w:rsidRPr="00BD6C28">
        <w:rPr>
          <w:bCs/>
          <w:noProof/>
        </w:rPr>
        <w:t>Version 1.6</w:t>
      </w:r>
    </w:fldSimple>
    <w:r>
      <w:rPr>
        <w:rStyle w:val="PageNumber"/>
      </w:rPr>
      <w:tab/>
    </w:r>
    <w:r>
      <w:rPr>
        <w:rStyle w:val="PageNumber"/>
      </w:rPr>
      <w:tab/>
    </w:r>
    <w:fldSimple w:instr=" STYLEREF  PubDate  \* MERGEFORMAT ">
      <w:r w:rsidR="00BD6C28">
        <w:rPr>
          <w:noProof/>
        </w:rPr>
        <w:t>January 4, 2017</w:t>
      </w:r>
    </w:fldSimple>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Footer"/>
      <w:rPr>
        <w:rStyle w:val="PageNumber"/>
      </w:rPr>
    </w:pPr>
    <w:fldSimple w:instr=" STYLEREF  &quot;Doc Title&quot;  \* MERGEFORMAT ">
      <w:r w:rsidR="00BD6C28">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BD6C28">
      <w:rPr>
        <w:rStyle w:val="PageNumber"/>
        <w:noProof/>
      </w:rPr>
      <w:t>12</w:t>
    </w:r>
    <w:r>
      <w:rPr>
        <w:rStyle w:val="PageNumber"/>
      </w:rPr>
      <w:fldChar w:fldCharType="end"/>
    </w:r>
  </w:p>
  <w:p w:rsidR="005F1C1C" w:rsidRDefault="005F1C1C">
    <w:pPr>
      <w:pStyle w:val="VersionDateLineFooter"/>
    </w:pPr>
    <w:fldSimple w:instr=" STYLEREF  Version  \* MERGEFORMAT ">
      <w:r w:rsidR="00BD6C28" w:rsidRPr="00BD6C28">
        <w:rPr>
          <w:bCs/>
          <w:noProof/>
        </w:rPr>
        <w:t>Version 1.6</w:t>
      </w:r>
    </w:fldSimple>
    <w:r>
      <w:rPr>
        <w:rStyle w:val="PageNumber"/>
      </w:rPr>
      <w:tab/>
    </w:r>
    <w:r>
      <w:rPr>
        <w:rStyle w:val="PageNumber"/>
      </w:rPr>
      <w:tab/>
    </w:r>
    <w:fldSimple w:instr=" STYLEREF  PubDate  \* MERGEFORMAT ">
      <w:r w:rsidR="00BD6C28">
        <w:rPr>
          <w:noProof/>
        </w:rPr>
        <w:t>January 4, 2017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35C3" w:rsidRDefault="009A35C3">
      <w:r>
        <w:separator/>
      </w:r>
    </w:p>
  </w:footnote>
  <w:footnote w:type="continuationSeparator" w:id="0">
    <w:p w:rsidR="009A35C3" w:rsidRDefault="009A35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p w:rsidR="005F1C1C" w:rsidRDefault="005F1C1C">
    <w:pPr>
      <w:pStyle w:val="Header"/>
    </w:pPr>
    <w:r>
      <w:fldChar w:fldCharType="begin"/>
    </w:r>
    <w:r>
      <w:instrText xml:space="preserve"> STYLEREF  Draft  \* MERGEFORMAT </w:instrText>
    </w:r>
    <w:r>
      <w:fldChar w:fldCharType="separate"/>
    </w:r>
    <w:r>
      <w:rPr>
        <w:b w:val="0"/>
        <w:noProof/>
      </w:rPr>
      <w:t>Error! Style not defined.</w:t>
    </w:r>
    <w:r>
      <w:fldChar w:fldCharType="end"/>
    </w:r>
  </w:p>
  <w:p w:rsidR="005F1C1C" w:rsidRDefault="005F1C1C">
    <w:pPr>
      <w:pStyle w:val="Header2"/>
    </w:pPr>
    <w:r>
      <w:t>Centers for Medicare &amp; Medicaid Services</w:t>
    </w:r>
    <w:r>
      <w:tab/>
    </w:r>
    <w:r>
      <w:fldChar w:fldCharType="begin"/>
    </w:r>
    <w:r>
      <w:instrText xml:space="preserve"> STYLEREF  "ESHeading 1"  \* MERGEFORMAT </w:instrText>
    </w:r>
    <w:r>
      <w:fldChar w:fldCharType="separate"/>
    </w:r>
    <w:r>
      <w:rPr>
        <w:b/>
        <w:noProof/>
      </w:rPr>
      <w:t>Error! No text of specified style in document.</w:t>
    </w:r>
    <w:r>
      <w:rPr>
        <w:noProof/>
      </w:rPr>
      <w:fldChar w:fldCharType="end"/>
    </w:r>
  </w:p>
  <w:p w:rsidR="005F1C1C" w:rsidRDefault="005F1C1C">
    <w:pPr>
      <w:pStyle w:val="Header"/>
      <w:jc w:val="left"/>
    </w:pPr>
  </w:p>
  <w:p w:rsidR="005F1C1C" w:rsidRDefault="005F1C1C">
    <w:pPr>
      <w:pStyle w:val="Header"/>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2"/>
    </w:pPr>
    <w:r>
      <w:t>Centers for Medicare &amp; Medicaid Services / ONC</w:t>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2"/>
    </w:pPr>
    <w:r>
      <w:t>Centers for Medicare &amp; Medicaid Services / ONC</w:t>
    </w: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2"/>
    </w:pPr>
    <w:r>
      <w:t>Centers for Medicare &amp; Medicaid Services / ONC</w:t>
    </w: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2"/>
    </w:pPr>
    <w:r>
      <w:t>Centers for Medicare &amp; Medicaid Services / ONC</w:t>
    </w: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2"/>
    </w:pPr>
    <w:r>
      <w:t>Centers for Medicare &amp; Medicaid Services / ONC</w:t>
    </w:r>
    <w: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2"/>
    </w:pPr>
    <w:r>
      <w:t>Centers for Medicare &amp; Medicaid Services / ONC</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2"/>
    </w:pPr>
    <w:r>
      <w:t>Centers for Medicare &amp; Medicaid Services / ONC</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2"/>
    </w:pPr>
    <w:r>
      <w:t>Centers for Medicare &amp; Medicaid Services / ONC</w:t>
    </w:r>
    <w:r>
      <w:tab/>
    </w:r>
    <w:fldSimple w:instr=" STYLEREF &quot;Front Matter Header&quot; \* MERGEFORMAT ">
      <w:r w:rsidR="00BD6C28">
        <w:rPr>
          <w:noProof/>
        </w:rPr>
        <w:t>List of Figures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2"/>
      <w:pBdr>
        <w:bottom w:val="single" w:sz="4" w:space="0" w:color="auto"/>
      </w:pBdr>
    </w:pPr>
    <w:r>
      <w:t>Centers for Medicare &amp; Medicaid Services / ONC</w:t>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2"/>
    </w:pPr>
    <w:r>
      <w:t>Centers for Medicare &amp; Medicaid Services / ONC</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 w:rsidR="005F1C1C" w:rsidRDefault="005F1C1C"/>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2"/>
    </w:pPr>
    <w:r>
      <w:t>Centers for Medicare &amp; Medicaid Services / ONC</w:t>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2"/>
    </w:pPr>
    <w:r>
      <w:t>Centers for Medicare &amp; Medicaid Services / ONC</w:t>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C1C" w:rsidRDefault="005F1C1C">
    <w:pPr>
      <w:pStyle w:val="Header2"/>
    </w:pPr>
    <w:r>
      <w:t>Centers for Medicare &amp; Medicaid Services / ONC</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E78AE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03412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BE47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D82CA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623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27EEE"/>
    <w:multiLevelType w:val="hybridMultilevel"/>
    <w:tmpl w:val="EE108B8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15:restartNumberingAfterBreak="0">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15:restartNumberingAfterBreak="0">
    <w:nsid w:val="0EBA2788"/>
    <w:multiLevelType w:val="hybridMultilevel"/>
    <w:tmpl w:val="6E30B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CA62AC"/>
    <w:multiLevelType w:val="hybridMultilevel"/>
    <w:tmpl w:val="F8AC6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5"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15:restartNumberingAfterBreak="0">
    <w:nsid w:val="4408339A"/>
    <w:multiLevelType w:val="multilevel"/>
    <w:tmpl w:val="5C545DD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C110A6"/>
    <w:multiLevelType w:val="singleLevel"/>
    <w:tmpl w:val="6A8A9556"/>
    <w:lvl w:ilvl="0">
      <w:start w:val="1"/>
      <w:numFmt w:val="decimal"/>
      <w:lvlText w:val="%1."/>
      <w:lvlJc w:val="left"/>
      <w:pPr>
        <w:tabs>
          <w:tab w:val="num" w:pos="504"/>
        </w:tabs>
        <w:ind w:left="504" w:hanging="504"/>
      </w:pPr>
    </w:lvl>
  </w:abstractNum>
  <w:abstractNum w:abstractNumId="29"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30" w15:restartNumberingAfterBreak="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4" w15:restartNumberingAfterBreak="0">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5" w15:restartNumberingAfterBreak="0">
    <w:nsid w:val="67FC0CF8"/>
    <w:multiLevelType w:val="hybridMultilevel"/>
    <w:tmpl w:val="E1D2FB7A"/>
    <w:lvl w:ilvl="0" w:tplc="1BCE083C">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7" w15:restartNumberingAfterBreak="0">
    <w:nsid w:val="73635FE3"/>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39" w15:restartNumberingAfterBreak="0">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F110C23"/>
    <w:multiLevelType w:val="hybridMultilevel"/>
    <w:tmpl w:val="FEF0C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33"/>
  </w:num>
  <w:num w:numId="3">
    <w:abstractNumId w:val="36"/>
  </w:num>
  <w:num w:numId="4">
    <w:abstractNumId w:val="24"/>
  </w:num>
  <w:num w:numId="5">
    <w:abstractNumId w:val="13"/>
  </w:num>
  <w:num w:numId="6">
    <w:abstractNumId w:val="17"/>
  </w:num>
  <w:num w:numId="7">
    <w:abstractNumId w:val="34"/>
  </w:num>
  <w:num w:numId="8">
    <w:abstractNumId w:val="26"/>
  </w:num>
  <w:num w:numId="9">
    <w:abstractNumId w:val="28"/>
  </w:num>
  <w:num w:numId="10">
    <w:abstractNumId w:val="38"/>
  </w:num>
  <w:num w:numId="11">
    <w:abstractNumId w:val="25"/>
  </w:num>
  <w:num w:numId="12">
    <w:abstractNumId w:val="29"/>
  </w:num>
  <w:num w:numId="13">
    <w:abstractNumId w:val="12"/>
  </w:num>
  <w:num w:numId="14">
    <w:abstractNumId w:val="30"/>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5"/>
  </w:num>
  <w:num w:numId="27">
    <w:abstractNumId w:val="19"/>
  </w:num>
  <w:num w:numId="28">
    <w:abstractNumId w:val="27"/>
  </w:num>
  <w:num w:numId="29">
    <w:abstractNumId w:val="14"/>
  </w:num>
  <w:num w:numId="30">
    <w:abstractNumId w:val="15"/>
  </w:num>
  <w:num w:numId="31">
    <w:abstractNumId w:val="39"/>
  </w:num>
  <w:num w:numId="32">
    <w:abstractNumId w:val="35"/>
    <w:lvlOverride w:ilvl="0">
      <w:startOverride w:val="1"/>
    </w:lvlOverride>
  </w:num>
  <w:num w:numId="33">
    <w:abstractNumId w:val="28"/>
  </w:num>
  <w:num w:numId="34">
    <w:abstractNumId w:val="35"/>
    <w:lvlOverride w:ilvl="0">
      <w:startOverride w:val="1"/>
    </w:lvlOverride>
  </w:num>
  <w:num w:numId="35">
    <w:abstractNumId w:val="41"/>
  </w:num>
  <w:num w:numId="36">
    <w:abstractNumId w:val="16"/>
  </w:num>
  <w:num w:numId="37">
    <w:abstractNumId w:val="16"/>
  </w:num>
  <w:num w:numId="38">
    <w:abstractNumId w:val="35"/>
    <w:lvlOverride w:ilvl="0">
      <w:startOverride w:val="1"/>
    </w:lvlOverride>
  </w:num>
  <w:num w:numId="39">
    <w:abstractNumId w:val="10"/>
  </w:num>
  <w:num w:numId="40">
    <w:abstractNumId w:val="35"/>
    <w:lvlOverride w:ilvl="0">
      <w:startOverride w:val="1"/>
    </w:lvlOverride>
  </w:num>
  <w:num w:numId="41">
    <w:abstractNumId w:val="35"/>
    <w:lvlOverride w:ilvl="0">
      <w:startOverride w:val="1"/>
    </w:lvlOverride>
  </w:num>
  <w:num w:numId="42">
    <w:abstractNumId w:val="35"/>
    <w:lvlOverride w:ilvl="0">
      <w:startOverride w:val="1"/>
    </w:lvlOverride>
  </w:num>
  <w:num w:numId="43">
    <w:abstractNumId w:val="35"/>
    <w:lvlOverride w:ilvl="0">
      <w:startOverride w:val="1"/>
    </w:lvlOverride>
  </w:num>
  <w:num w:numId="44">
    <w:abstractNumId w:val="32"/>
  </w:num>
  <w:num w:numId="45">
    <w:abstractNumId w:val="20"/>
  </w:num>
  <w:num w:numId="46">
    <w:abstractNumId w:val="31"/>
  </w:num>
  <w:num w:numId="47">
    <w:abstractNumId w:val="21"/>
  </w:num>
  <w:num w:numId="48">
    <w:abstractNumId w:val="23"/>
  </w:num>
  <w:num w:numId="49">
    <w:abstractNumId w:val="35"/>
  </w:num>
  <w:num w:numId="50">
    <w:abstractNumId w:val="35"/>
    <w:lvlOverride w:ilvl="0">
      <w:startOverride w:val="1"/>
    </w:lvlOverride>
  </w:num>
  <w:num w:numId="51">
    <w:abstractNumId w:val="16"/>
    <w:lvlOverride w:ilvl="0">
      <w:startOverride w:val="1"/>
    </w:lvlOverride>
  </w:num>
  <w:num w:numId="52">
    <w:abstractNumId w:val="35"/>
    <w:lvlOverride w:ilvl="0">
      <w:startOverride w:val="1"/>
    </w:lvlOverride>
  </w:num>
  <w:num w:numId="53">
    <w:abstractNumId w:val="35"/>
    <w:lvlOverride w:ilvl="0">
      <w:startOverride w:val="1"/>
    </w:lvlOverride>
  </w:num>
  <w:num w:numId="54">
    <w:abstractNumId w:val="40"/>
  </w:num>
  <w:num w:numId="55">
    <w:abstractNumId w:val="22"/>
  </w:num>
  <w:num w:numId="56">
    <w:abstractNumId w:val="18"/>
  </w:num>
  <w:num w:numId="57">
    <w:abstractNumId w:val="35"/>
  </w:num>
  <w:num w:numId="58">
    <w:abstractNumId w:val="37"/>
  </w:num>
  <w:num w:numId="59">
    <w:abstractNumId w:val="35"/>
    <w:lvlOverride w:ilvl="0">
      <w:startOverride w:val="1"/>
    </w:lvlOverride>
  </w:num>
  <w:num w:numId="60">
    <w:abstractNumId w:val="35"/>
    <w:lvlOverride w:ilvl="0">
      <w:startOverride w:val="1"/>
    </w:lvlOverride>
  </w:num>
  <w:num w:numId="61">
    <w:abstractNumId w:val="35"/>
  </w:num>
  <w:num w:numId="62">
    <w:abstractNumId w:val="35"/>
  </w:num>
  <w:num w:numId="63">
    <w:abstractNumId w:val="35"/>
  </w:num>
  <w:num w:numId="64">
    <w:abstractNumId w:val="35"/>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ohline, Chris">
    <w15:presenceInfo w15:providerId="AD" w15:userId="S-1-5-21-1940666338-227100268-1349548132-1434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moveDateAndTime/>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0880"/>
    <w:rsid w:val="005F1C1C"/>
    <w:rsid w:val="007B4D6A"/>
    <w:rsid w:val="00841FF2"/>
    <w:rsid w:val="009A35C3"/>
    <w:rsid w:val="00B90880"/>
    <w:rsid w:val="00BD6C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90D3CA4"/>
  <w15:docId w15:val="{17CF5EED-E886-42DB-A450-55C8E4FD5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pPr>
      <w:spacing w:before="120" w:after="120"/>
    </w:pPr>
    <w:rPr>
      <w:sz w:val="24"/>
      <w:szCs w:val="24"/>
    </w:rPr>
  </w:style>
  <w:style w:type="paragraph" w:styleId="Heading1">
    <w:name w:val="heading 1"/>
    <w:next w:val="Normal"/>
    <w:qFormat/>
    <w:pPr>
      <w:keepNext/>
      <w:numPr>
        <w:numId w:val="8"/>
      </w:numPr>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26"/>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0">
    <w:name w:val="TableVerticalHeading"/>
    <w:aliases w:val="tvh"/>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9743891">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1865822782">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277839240">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1.png"/><Relationship Id="rId39" Type="http://schemas.openxmlformats.org/officeDocument/2006/relationships/image" Target="media/image12.png"/><Relationship Id="rId21" Type="http://schemas.openxmlformats.org/officeDocument/2006/relationships/header" Target="header6.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4.tiff"/><Relationship Id="rId63" Type="http://schemas.openxmlformats.org/officeDocument/2006/relationships/image" Target="media/image30.png"/><Relationship Id="rId68" Type="http://schemas.openxmlformats.org/officeDocument/2006/relationships/image" Target="media/image33.png"/><Relationship Id="rId76" Type="http://schemas.openxmlformats.org/officeDocument/2006/relationships/image" Target="media/image38.png"/><Relationship Id="rId84" Type="http://schemas.openxmlformats.org/officeDocument/2006/relationships/image" Target="media/image42.png"/><Relationship Id="rId7" Type="http://schemas.openxmlformats.org/officeDocument/2006/relationships/settings" Target="settings.xml"/><Relationship Id="rId71"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4.png"/><Relationship Id="rId11" Type="http://schemas.openxmlformats.org/officeDocument/2006/relationships/header" Target="header1.xml"/><Relationship Id="rId24" Type="http://schemas.openxmlformats.org/officeDocument/2006/relationships/header" Target="header8.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image" Target="media/image25.png"/><Relationship Id="rId66" Type="http://schemas.openxmlformats.org/officeDocument/2006/relationships/footer" Target="footer12.xml"/><Relationship Id="rId74" Type="http://schemas.openxmlformats.org/officeDocument/2006/relationships/hyperlink" Target="mailto:bonnie-feedback-list@lists.mitre.org" TargetMode="External"/><Relationship Id="rId79" Type="http://schemas.openxmlformats.org/officeDocument/2006/relationships/image" Target="media/image41.png"/><Relationship Id="rId87"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28.png"/><Relationship Id="rId82" Type="http://schemas.openxmlformats.org/officeDocument/2006/relationships/hyperlink" Target="http://jira.oncprojectracking.org/browse/BONNIE" TargetMode="External"/><Relationship Id="rId19"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image" Target="media/image2.png"/><Relationship Id="rId30" Type="http://schemas.openxmlformats.org/officeDocument/2006/relationships/header" Target="header9.xml"/><Relationship Id="rId35" Type="http://schemas.openxmlformats.org/officeDocument/2006/relationships/image" Target="media/image8.png"/><Relationship Id="rId43" Type="http://schemas.openxmlformats.org/officeDocument/2006/relationships/header" Target="header10.xml"/><Relationship Id="rId48" Type="http://schemas.openxmlformats.org/officeDocument/2006/relationships/image" Target="media/image19.png"/><Relationship Id="rId56" Type="http://schemas.openxmlformats.org/officeDocument/2006/relationships/header" Target="header12.xml"/><Relationship Id="rId64" Type="http://schemas.openxmlformats.org/officeDocument/2006/relationships/image" Target="media/image31.png"/><Relationship Id="rId69" Type="http://schemas.openxmlformats.org/officeDocument/2006/relationships/image" Target="media/image34.png"/><Relationship Id="rId77"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header" Target="header11.xml"/><Relationship Id="rId72" Type="http://schemas.openxmlformats.org/officeDocument/2006/relationships/header" Target="header14.xml"/><Relationship Id="rId80" Type="http://schemas.openxmlformats.org/officeDocument/2006/relationships/header" Target="header15.xml"/><Relationship Id="rId85"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2.png"/><Relationship Id="rId20" Type="http://schemas.openxmlformats.org/officeDocument/2006/relationships/footer" Target="footer5.xml"/><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image" Target="media/image29.png"/><Relationship Id="rId70" Type="http://schemas.openxmlformats.org/officeDocument/2006/relationships/image" Target="media/image35.png"/><Relationship Id="rId75" Type="http://schemas.openxmlformats.org/officeDocument/2006/relationships/image" Target="media/image37.png"/><Relationship Id="rId83" Type="http://schemas.openxmlformats.org/officeDocument/2006/relationships/hyperlink" Target="mailto:bonnie-feedback-list@lists.mitre.org"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20.png"/><Relationship Id="rId57" Type="http://schemas.openxmlformats.org/officeDocument/2006/relationships/footer" Target="footer11.xml"/><Relationship Id="rId10" Type="http://schemas.openxmlformats.org/officeDocument/2006/relationships/endnotes" Target="endnotes.xml"/><Relationship Id="rId31" Type="http://schemas.openxmlformats.org/officeDocument/2006/relationships/footer" Target="footer8.xml"/><Relationship Id="rId44" Type="http://schemas.openxmlformats.org/officeDocument/2006/relationships/footer" Target="footer9.xml"/><Relationship Id="rId52" Type="http://schemas.openxmlformats.org/officeDocument/2006/relationships/footer" Target="footer10.xml"/><Relationship Id="rId60" Type="http://schemas.openxmlformats.org/officeDocument/2006/relationships/image" Target="media/image27.png"/><Relationship Id="rId65" Type="http://schemas.openxmlformats.org/officeDocument/2006/relationships/header" Target="header13.xml"/><Relationship Id="rId73" Type="http://schemas.openxmlformats.org/officeDocument/2006/relationships/footer" Target="footer13.xml"/><Relationship Id="rId78" Type="http://schemas.openxmlformats.org/officeDocument/2006/relationships/image" Target="media/image40.png"/><Relationship Id="rId81" Type="http://schemas.openxmlformats.org/officeDocument/2006/relationships/footer" Target="footer14.xml"/><Relationship Id="rId8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9B59CD27E301E45B9E4D21E2D1F1234" ma:contentTypeVersion="2" ma:contentTypeDescription="Create a new document." ma:contentTypeScope="" ma:versionID="8ab2da31d2fbdbfa87fc442bf55ea423">
  <xsd:schema xmlns:xsd="http://www.w3.org/2001/XMLSchema" xmlns:xs="http://www.w3.org/2001/XMLSchema" xmlns:p="http://schemas.microsoft.com/office/2006/metadata/properties" xmlns:ns2="13026b01-288b-4d27-afc0-7051f7eb8544" targetNamespace="http://schemas.microsoft.com/office/2006/metadata/properties" ma:root="true" ma:fieldsID="b3f1c1ad6ef3a7b17a4abcaf8fe27e65" ns2:_="">
    <xsd:import namespace="13026b01-288b-4d27-afc0-7051f7eb8544"/>
    <xsd:element name="properties">
      <xsd:complexType>
        <xsd:sequence>
          <xsd:element name="documentManagement">
            <xsd:complexType>
              <xsd:all>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026b01-288b-4d27-afc0-7051f7eb8544" elementFormDefault="qualified">
    <xsd:import namespace="http://schemas.microsoft.com/office/2006/documentManagement/types"/>
    <xsd:import namespace="http://schemas.microsoft.com/office/infopath/2007/PartnerControls"/>
    <xsd:element name="Status" ma:index="8" nillable="true" ma:displayName="Status" ma:default="In Progress" ma:format="Dropdown" ma:internalName="Status">
      <xsd:simpleType>
        <xsd:restriction base="dms:Choice">
          <xsd:enumeration value="In Progress"/>
          <xsd:enumeration value="Draft"/>
          <xsd:enumeration value="Deliverable"/>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13026b01-288b-4d27-afc0-7051f7eb8544">In Progress</Statu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ACA738C-BAB0-41AC-95D3-1606130A77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026b01-288b-4d27-afc0-7051f7eb85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 ds:uri="13026b01-288b-4d27-afc0-7051f7eb8544"/>
  </ds:schemaRefs>
</ds:datastoreItem>
</file>

<file path=customXml/itemProps3.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4.xml><?xml version="1.0" encoding="utf-8"?>
<ds:datastoreItem xmlns:ds="http://schemas.openxmlformats.org/officeDocument/2006/customXml" ds:itemID="{28B1E4BE-B6BC-4C24-9E6D-1632F5594D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CAMH Template_Long_Quick Use_Jan2014.dotx</Template>
  <TotalTime>39</TotalTime>
  <Pages>54</Pages>
  <Words>11435</Words>
  <Characters>65186</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Bonnie User Guide</vt:lpstr>
    </vt:vector>
  </TitlesOfParts>
  <Company/>
  <LinksUpToDate>false</LinksUpToDate>
  <CharactersWithSpaces>76469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dc:title>
  <dc:subject>Bonnie User Guide</dc:subject>
  <dc:creator>Hoff, Douglas S.</dc:creator>
  <cp:keywords/>
  <dc:description>Employs 508-compliant first page and CMS- preferred headers and footers, HHS logo, and new mandated CMS Identity Mark.</dc:description>
  <cp:lastModifiedBy>Tohline, Chris</cp:lastModifiedBy>
  <cp:revision>4</cp:revision>
  <cp:lastPrinted>2002-11-19T18:54:00Z</cp:lastPrinted>
  <dcterms:created xsi:type="dcterms:W3CDTF">2017-01-04T16:23:00Z</dcterms:created>
  <dcterms:modified xsi:type="dcterms:W3CDTF">2017-06-02T13:10:00Z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0x01010089B59CD27E301E45B9E4D21E2D1F1234</vt:lpwstr>
  </property>
</Properties>
</file>