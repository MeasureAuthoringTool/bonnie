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77777777" w:rsidR="00C34ED1" w:rsidRDefault="00A628CE">
      <w:pPr>
        <w:pStyle w:val="Version"/>
      </w:pPr>
      <w:r>
        <w:t>Version 1.5</w:t>
      </w:r>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r>
              <w:t>Update 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77777777" w:rsidR="00C34ED1" w:rsidRDefault="00C34ED1">
            <w:pPr>
              <w:pStyle w:val="TableText"/>
            </w:pPr>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4AE1F17F" w14:textId="77777777" w:rsidR="00C34ED1" w:rsidRDefault="00A628CE">
      <w:pPr>
        <w:pStyle w:val="FrontMatterHeader"/>
        <w:spacing w:after="120"/>
      </w:pPr>
      <w:r>
        <w:lastRenderedPageBreak/>
        <w:t>Table of Contents</w:t>
      </w:r>
    </w:p>
    <w:p w14:paraId="58FA6336" w14:textId="77777777" w:rsidR="00C34ED1" w:rsidRDefault="00A628CE">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14:paraId="18BCF2CD" w14:textId="77777777" w:rsidR="00C34ED1" w:rsidRDefault="00F95A68">
      <w:pPr>
        <w:pStyle w:val="TOC2"/>
        <w:rPr>
          <w:rFonts w:asciiTheme="minorHAnsi" w:eastAsiaTheme="minorEastAsia" w:hAnsiTheme="minorHAnsi" w:cstheme="minorBidi"/>
          <w:sz w:val="22"/>
          <w:szCs w:val="22"/>
        </w:rPr>
      </w:pPr>
      <w:hyperlink w:anchor="_Toc467271945" w:history="1">
        <w:r w:rsidR="00A628CE">
          <w:rPr>
            <w:rStyle w:val="Hyperlink"/>
          </w:rPr>
          <w:t>1.1</w:t>
        </w:r>
        <w:r w:rsidR="00A628CE">
          <w:rPr>
            <w:rFonts w:asciiTheme="minorHAnsi" w:eastAsiaTheme="minorEastAsia" w:hAnsiTheme="minorHAnsi" w:cstheme="minorBidi"/>
            <w:sz w:val="22"/>
            <w:szCs w:val="22"/>
          </w:rPr>
          <w:tab/>
        </w:r>
        <w:r w:rsidR="00A628CE">
          <w:rPr>
            <w:rStyle w:val="Hyperlink"/>
          </w:rPr>
          <w:t>Background</w:t>
        </w:r>
        <w:r w:rsidR="00A628CE">
          <w:rPr>
            <w:webHidden/>
          </w:rPr>
          <w:tab/>
        </w:r>
        <w:r w:rsidR="00A628CE">
          <w:rPr>
            <w:webHidden/>
          </w:rPr>
          <w:fldChar w:fldCharType="begin"/>
        </w:r>
        <w:r w:rsidR="00A628CE">
          <w:rPr>
            <w:webHidden/>
          </w:rPr>
          <w:instrText xml:space="preserve"> PAGEREF _Toc467271945 \h </w:instrText>
        </w:r>
        <w:r w:rsidR="00A628CE">
          <w:rPr>
            <w:webHidden/>
          </w:rPr>
        </w:r>
        <w:r w:rsidR="00A628CE">
          <w:rPr>
            <w:webHidden/>
          </w:rPr>
          <w:fldChar w:fldCharType="separate"/>
        </w:r>
        <w:r w:rsidR="00A628CE">
          <w:rPr>
            <w:webHidden/>
          </w:rPr>
          <w:t>1</w:t>
        </w:r>
        <w:r w:rsidR="00A628CE">
          <w:rPr>
            <w:webHidden/>
          </w:rPr>
          <w:fldChar w:fldCharType="end"/>
        </w:r>
      </w:hyperlink>
    </w:p>
    <w:p w14:paraId="23BB5055" w14:textId="77777777" w:rsidR="00C34ED1" w:rsidRDefault="00F95A68">
      <w:pPr>
        <w:pStyle w:val="TOC2"/>
        <w:rPr>
          <w:rFonts w:asciiTheme="minorHAnsi" w:eastAsiaTheme="minorEastAsia" w:hAnsiTheme="minorHAnsi" w:cstheme="minorBidi"/>
          <w:sz w:val="22"/>
          <w:szCs w:val="22"/>
        </w:rPr>
      </w:pPr>
      <w:hyperlink w:anchor="_Toc467271946" w:history="1">
        <w:r w:rsidR="00A628CE">
          <w:rPr>
            <w:rStyle w:val="Hyperlink"/>
          </w:rPr>
          <w:t>1.2</w:t>
        </w:r>
        <w:r w:rsidR="00A628CE">
          <w:rPr>
            <w:rFonts w:asciiTheme="minorHAnsi" w:eastAsiaTheme="minorEastAsia" w:hAnsiTheme="minorHAnsi" w:cstheme="minorBidi"/>
            <w:sz w:val="22"/>
            <w:szCs w:val="22"/>
          </w:rPr>
          <w:tab/>
        </w:r>
        <w:r w:rsidR="00A628CE">
          <w:rPr>
            <w:rStyle w:val="Hyperlink"/>
          </w:rPr>
          <w:t>Purpose</w:t>
        </w:r>
        <w:r w:rsidR="00A628CE">
          <w:rPr>
            <w:webHidden/>
          </w:rPr>
          <w:tab/>
        </w:r>
        <w:r w:rsidR="00A628CE">
          <w:rPr>
            <w:webHidden/>
          </w:rPr>
          <w:fldChar w:fldCharType="begin"/>
        </w:r>
        <w:r w:rsidR="00A628CE">
          <w:rPr>
            <w:webHidden/>
          </w:rPr>
          <w:instrText xml:space="preserve"> PAGEREF _Toc467271946 \h </w:instrText>
        </w:r>
        <w:r w:rsidR="00A628CE">
          <w:rPr>
            <w:webHidden/>
          </w:rPr>
        </w:r>
        <w:r w:rsidR="00A628CE">
          <w:rPr>
            <w:webHidden/>
          </w:rPr>
          <w:fldChar w:fldCharType="separate"/>
        </w:r>
        <w:r w:rsidR="00A628CE">
          <w:rPr>
            <w:webHidden/>
          </w:rPr>
          <w:t>1</w:t>
        </w:r>
        <w:r w:rsidR="00A628CE">
          <w:rPr>
            <w:webHidden/>
          </w:rPr>
          <w:fldChar w:fldCharType="end"/>
        </w:r>
      </w:hyperlink>
    </w:p>
    <w:p w14:paraId="640586A6" w14:textId="77777777" w:rsidR="00C34ED1" w:rsidRDefault="00F95A68">
      <w:pPr>
        <w:pStyle w:val="TOC2"/>
        <w:rPr>
          <w:rFonts w:asciiTheme="minorHAnsi" w:eastAsiaTheme="minorEastAsia" w:hAnsiTheme="minorHAnsi" w:cstheme="minorBidi"/>
          <w:sz w:val="22"/>
          <w:szCs w:val="22"/>
        </w:rPr>
      </w:pPr>
      <w:hyperlink w:anchor="_Toc467271947" w:history="1">
        <w:r w:rsidR="00A628CE">
          <w:rPr>
            <w:rStyle w:val="Hyperlink"/>
          </w:rPr>
          <w:t>1.3</w:t>
        </w:r>
        <w:r w:rsidR="00A628CE">
          <w:rPr>
            <w:rFonts w:asciiTheme="minorHAnsi" w:eastAsiaTheme="minorEastAsia" w:hAnsiTheme="minorHAnsi" w:cstheme="minorBidi"/>
            <w:sz w:val="22"/>
            <w:szCs w:val="22"/>
          </w:rPr>
          <w:tab/>
        </w:r>
        <w:r w:rsidR="00A628CE">
          <w:rPr>
            <w:rStyle w:val="Hyperlink"/>
          </w:rPr>
          <w:t>Application Description</w:t>
        </w:r>
        <w:r w:rsidR="00A628CE">
          <w:rPr>
            <w:webHidden/>
          </w:rPr>
          <w:tab/>
        </w:r>
        <w:r w:rsidR="00A628CE">
          <w:rPr>
            <w:webHidden/>
          </w:rPr>
          <w:fldChar w:fldCharType="begin"/>
        </w:r>
        <w:r w:rsidR="00A628CE">
          <w:rPr>
            <w:webHidden/>
          </w:rPr>
          <w:instrText xml:space="preserve"> PAGEREF _Toc467271947 \h </w:instrText>
        </w:r>
        <w:r w:rsidR="00A628CE">
          <w:rPr>
            <w:webHidden/>
          </w:rPr>
        </w:r>
        <w:r w:rsidR="00A628CE">
          <w:rPr>
            <w:webHidden/>
          </w:rPr>
          <w:fldChar w:fldCharType="separate"/>
        </w:r>
        <w:r w:rsidR="00A628CE">
          <w:rPr>
            <w:webHidden/>
          </w:rPr>
          <w:t>1</w:t>
        </w:r>
        <w:r w:rsidR="00A628CE">
          <w:rPr>
            <w:webHidden/>
          </w:rPr>
          <w:fldChar w:fldCharType="end"/>
        </w:r>
      </w:hyperlink>
    </w:p>
    <w:p w14:paraId="430B69DE" w14:textId="77777777" w:rsidR="00C34ED1" w:rsidRDefault="00F95A68">
      <w:pPr>
        <w:pStyle w:val="TOC1"/>
        <w:rPr>
          <w:rFonts w:asciiTheme="minorHAnsi" w:eastAsiaTheme="minorEastAsia" w:hAnsiTheme="minorHAnsi" w:cstheme="minorBidi"/>
          <w:b w:val="0"/>
          <w:sz w:val="22"/>
          <w:szCs w:val="22"/>
        </w:rPr>
      </w:pPr>
      <w:hyperlink w:anchor="_Toc467271948" w:history="1">
        <w:r w:rsidR="00A628CE">
          <w:rPr>
            <w:rStyle w:val="Hyperlink"/>
          </w:rPr>
          <w:t>2.</w:t>
        </w:r>
        <w:r w:rsidR="00A628CE">
          <w:rPr>
            <w:rFonts w:asciiTheme="minorHAnsi" w:eastAsiaTheme="minorEastAsia" w:hAnsiTheme="minorHAnsi" w:cstheme="minorBidi"/>
            <w:b w:val="0"/>
            <w:sz w:val="22"/>
            <w:szCs w:val="22"/>
          </w:rPr>
          <w:tab/>
        </w:r>
        <w:r w:rsidR="00A628CE">
          <w:rPr>
            <w:rStyle w:val="Hyperlink"/>
          </w:rPr>
          <w:t>User Account Creation</w:t>
        </w:r>
        <w:r w:rsidR="00A628CE">
          <w:rPr>
            <w:webHidden/>
          </w:rPr>
          <w:tab/>
        </w:r>
        <w:r w:rsidR="00A628CE">
          <w:rPr>
            <w:webHidden/>
          </w:rPr>
          <w:fldChar w:fldCharType="begin"/>
        </w:r>
        <w:r w:rsidR="00A628CE">
          <w:rPr>
            <w:webHidden/>
          </w:rPr>
          <w:instrText xml:space="preserve"> PAGEREF _Toc467271948 \h </w:instrText>
        </w:r>
        <w:r w:rsidR="00A628CE">
          <w:rPr>
            <w:webHidden/>
          </w:rPr>
        </w:r>
        <w:r w:rsidR="00A628CE">
          <w:rPr>
            <w:webHidden/>
          </w:rPr>
          <w:fldChar w:fldCharType="separate"/>
        </w:r>
        <w:r w:rsidR="00A628CE">
          <w:rPr>
            <w:webHidden/>
          </w:rPr>
          <w:t>3</w:t>
        </w:r>
        <w:r w:rsidR="00A628CE">
          <w:rPr>
            <w:webHidden/>
          </w:rPr>
          <w:fldChar w:fldCharType="end"/>
        </w:r>
      </w:hyperlink>
    </w:p>
    <w:p w14:paraId="27E94224" w14:textId="77777777" w:rsidR="00C34ED1" w:rsidRDefault="00F95A68">
      <w:pPr>
        <w:pStyle w:val="TOC2"/>
        <w:rPr>
          <w:rFonts w:asciiTheme="minorHAnsi" w:eastAsiaTheme="minorEastAsia" w:hAnsiTheme="minorHAnsi" w:cstheme="minorBidi"/>
          <w:sz w:val="22"/>
          <w:szCs w:val="22"/>
        </w:rPr>
      </w:pPr>
      <w:hyperlink w:anchor="_Toc467271949" w:history="1">
        <w:r w:rsidR="00A628CE">
          <w:rPr>
            <w:rStyle w:val="Hyperlink"/>
          </w:rPr>
          <w:t>2.1</w:t>
        </w:r>
        <w:r w:rsidR="00A628CE">
          <w:rPr>
            <w:rFonts w:asciiTheme="minorHAnsi" w:eastAsiaTheme="minorEastAsia" w:hAnsiTheme="minorHAnsi" w:cstheme="minorBidi"/>
            <w:sz w:val="22"/>
            <w:szCs w:val="22"/>
          </w:rPr>
          <w:tab/>
        </w:r>
        <w:r w:rsidR="00A628CE">
          <w:rPr>
            <w:rStyle w:val="Hyperlink"/>
          </w:rPr>
          <w:t>Login Page</w:t>
        </w:r>
        <w:r w:rsidR="00A628CE">
          <w:rPr>
            <w:webHidden/>
          </w:rPr>
          <w:tab/>
        </w:r>
        <w:r w:rsidR="00A628CE">
          <w:rPr>
            <w:webHidden/>
          </w:rPr>
          <w:fldChar w:fldCharType="begin"/>
        </w:r>
        <w:r w:rsidR="00A628CE">
          <w:rPr>
            <w:webHidden/>
          </w:rPr>
          <w:instrText xml:space="preserve"> PAGEREF _Toc467271949 \h </w:instrText>
        </w:r>
        <w:r w:rsidR="00A628CE">
          <w:rPr>
            <w:webHidden/>
          </w:rPr>
        </w:r>
        <w:r w:rsidR="00A628CE">
          <w:rPr>
            <w:webHidden/>
          </w:rPr>
          <w:fldChar w:fldCharType="separate"/>
        </w:r>
        <w:r w:rsidR="00A628CE">
          <w:rPr>
            <w:webHidden/>
          </w:rPr>
          <w:t>3</w:t>
        </w:r>
        <w:r w:rsidR="00A628CE">
          <w:rPr>
            <w:webHidden/>
          </w:rPr>
          <w:fldChar w:fldCharType="end"/>
        </w:r>
      </w:hyperlink>
    </w:p>
    <w:p w14:paraId="3A9B2669" w14:textId="77777777" w:rsidR="00C34ED1" w:rsidRDefault="00F95A68">
      <w:pPr>
        <w:pStyle w:val="TOC2"/>
        <w:rPr>
          <w:rFonts w:asciiTheme="minorHAnsi" w:eastAsiaTheme="minorEastAsia" w:hAnsiTheme="minorHAnsi" w:cstheme="minorBidi"/>
          <w:sz w:val="22"/>
          <w:szCs w:val="22"/>
        </w:rPr>
      </w:pPr>
      <w:hyperlink w:anchor="_Toc467271950" w:history="1">
        <w:r w:rsidR="00A628CE">
          <w:rPr>
            <w:rStyle w:val="Hyperlink"/>
          </w:rPr>
          <w:t>2.2</w:t>
        </w:r>
        <w:r w:rsidR="00A628CE">
          <w:rPr>
            <w:rFonts w:asciiTheme="minorHAnsi" w:eastAsiaTheme="minorEastAsia" w:hAnsiTheme="minorHAnsi" w:cstheme="minorBidi"/>
            <w:sz w:val="22"/>
            <w:szCs w:val="22"/>
          </w:rPr>
          <w:tab/>
        </w:r>
        <w:r w:rsidR="00A628CE">
          <w:rPr>
            <w:rStyle w:val="Hyperlink"/>
          </w:rPr>
          <w:t>Creating a New User</w:t>
        </w:r>
        <w:r w:rsidR="00A628CE">
          <w:rPr>
            <w:webHidden/>
          </w:rPr>
          <w:tab/>
        </w:r>
        <w:r w:rsidR="00A628CE">
          <w:rPr>
            <w:webHidden/>
          </w:rPr>
          <w:fldChar w:fldCharType="begin"/>
        </w:r>
        <w:r w:rsidR="00A628CE">
          <w:rPr>
            <w:webHidden/>
          </w:rPr>
          <w:instrText xml:space="preserve"> PAGEREF _Toc467271950 \h </w:instrText>
        </w:r>
        <w:r w:rsidR="00A628CE">
          <w:rPr>
            <w:webHidden/>
          </w:rPr>
        </w:r>
        <w:r w:rsidR="00A628CE">
          <w:rPr>
            <w:webHidden/>
          </w:rPr>
          <w:fldChar w:fldCharType="separate"/>
        </w:r>
        <w:r w:rsidR="00A628CE">
          <w:rPr>
            <w:webHidden/>
          </w:rPr>
          <w:t>3</w:t>
        </w:r>
        <w:r w:rsidR="00A628CE">
          <w:rPr>
            <w:webHidden/>
          </w:rPr>
          <w:fldChar w:fldCharType="end"/>
        </w:r>
      </w:hyperlink>
    </w:p>
    <w:p w14:paraId="6D1D60FC" w14:textId="77777777" w:rsidR="00C34ED1" w:rsidRDefault="00F95A68">
      <w:pPr>
        <w:pStyle w:val="TOC2"/>
        <w:rPr>
          <w:rFonts w:asciiTheme="minorHAnsi" w:eastAsiaTheme="minorEastAsia" w:hAnsiTheme="minorHAnsi" w:cstheme="minorBidi"/>
          <w:sz w:val="22"/>
          <w:szCs w:val="22"/>
        </w:rPr>
      </w:pPr>
      <w:hyperlink w:anchor="_Toc467271951" w:history="1">
        <w:r w:rsidR="00A628CE">
          <w:rPr>
            <w:rStyle w:val="Hyperlink"/>
          </w:rPr>
          <w:t>2.3</w:t>
        </w:r>
        <w:r w:rsidR="00A628CE">
          <w:rPr>
            <w:rFonts w:asciiTheme="minorHAnsi" w:eastAsiaTheme="minorEastAsia" w:hAnsiTheme="minorHAnsi" w:cstheme="minorBidi"/>
            <w:sz w:val="22"/>
            <w:szCs w:val="22"/>
          </w:rPr>
          <w:tab/>
        </w:r>
        <w:r w:rsidR="00A628CE">
          <w:rPr>
            <w:rStyle w:val="Hyperlink"/>
          </w:rPr>
          <w:t>Resetting a Password</w:t>
        </w:r>
        <w:r w:rsidR="00A628CE">
          <w:rPr>
            <w:webHidden/>
          </w:rPr>
          <w:tab/>
        </w:r>
        <w:r w:rsidR="00A628CE">
          <w:rPr>
            <w:webHidden/>
          </w:rPr>
          <w:fldChar w:fldCharType="begin"/>
        </w:r>
        <w:r w:rsidR="00A628CE">
          <w:rPr>
            <w:webHidden/>
          </w:rPr>
          <w:instrText xml:space="preserve"> PAGEREF _Toc467271951 \h </w:instrText>
        </w:r>
        <w:r w:rsidR="00A628CE">
          <w:rPr>
            <w:webHidden/>
          </w:rPr>
        </w:r>
        <w:r w:rsidR="00A628CE">
          <w:rPr>
            <w:webHidden/>
          </w:rPr>
          <w:fldChar w:fldCharType="separate"/>
        </w:r>
        <w:r w:rsidR="00A628CE">
          <w:rPr>
            <w:webHidden/>
          </w:rPr>
          <w:t>4</w:t>
        </w:r>
        <w:r w:rsidR="00A628CE">
          <w:rPr>
            <w:webHidden/>
          </w:rPr>
          <w:fldChar w:fldCharType="end"/>
        </w:r>
      </w:hyperlink>
    </w:p>
    <w:p w14:paraId="1B1E9165" w14:textId="77777777" w:rsidR="00C34ED1" w:rsidRDefault="00F95A68">
      <w:pPr>
        <w:pStyle w:val="TOC2"/>
        <w:rPr>
          <w:rFonts w:asciiTheme="minorHAnsi" w:eastAsiaTheme="minorEastAsia" w:hAnsiTheme="minorHAnsi" w:cstheme="minorBidi"/>
          <w:sz w:val="22"/>
          <w:szCs w:val="22"/>
        </w:rPr>
      </w:pPr>
      <w:hyperlink w:anchor="_Toc467271952" w:history="1">
        <w:r w:rsidR="00A628CE">
          <w:rPr>
            <w:rStyle w:val="Hyperlink"/>
          </w:rPr>
          <w:t>2.4</w:t>
        </w:r>
        <w:r w:rsidR="00A628CE">
          <w:rPr>
            <w:rFonts w:asciiTheme="minorHAnsi" w:eastAsiaTheme="minorEastAsia" w:hAnsiTheme="minorHAnsi" w:cstheme="minorBidi"/>
            <w:sz w:val="22"/>
            <w:szCs w:val="22"/>
          </w:rPr>
          <w:tab/>
        </w:r>
        <w:r w:rsidR="00A628CE">
          <w:rPr>
            <w:rStyle w:val="Hyperlink"/>
          </w:rPr>
          <w:t>Account Management</w:t>
        </w:r>
        <w:r w:rsidR="00A628CE">
          <w:rPr>
            <w:webHidden/>
          </w:rPr>
          <w:tab/>
        </w:r>
        <w:r w:rsidR="00A628CE">
          <w:rPr>
            <w:webHidden/>
          </w:rPr>
          <w:fldChar w:fldCharType="begin"/>
        </w:r>
        <w:r w:rsidR="00A628CE">
          <w:rPr>
            <w:webHidden/>
          </w:rPr>
          <w:instrText xml:space="preserve"> PAGEREF _Toc467271952 \h </w:instrText>
        </w:r>
        <w:r w:rsidR="00A628CE">
          <w:rPr>
            <w:webHidden/>
          </w:rPr>
        </w:r>
        <w:r w:rsidR="00A628CE">
          <w:rPr>
            <w:webHidden/>
          </w:rPr>
          <w:fldChar w:fldCharType="separate"/>
        </w:r>
        <w:r w:rsidR="00A628CE">
          <w:rPr>
            <w:webHidden/>
          </w:rPr>
          <w:t>5</w:t>
        </w:r>
        <w:r w:rsidR="00A628CE">
          <w:rPr>
            <w:webHidden/>
          </w:rPr>
          <w:fldChar w:fldCharType="end"/>
        </w:r>
      </w:hyperlink>
    </w:p>
    <w:p w14:paraId="7EBC8E41" w14:textId="77777777" w:rsidR="00C34ED1" w:rsidRDefault="00F95A68">
      <w:pPr>
        <w:pStyle w:val="TOC1"/>
        <w:rPr>
          <w:rFonts w:asciiTheme="minorHAnsi" w:eastAsiaTheme="minorEastAsia" w:hAnsiTheme="minorHAnsi" w:cstheme="minorBidi"/>
          <w:b w:val="0"/>
          <w:sz w:val="22"/>
          <w:szCs w:val="22"/>
        </w:rPr>
      </w:pPr>
      <w:hyperlink w:anchor="_Toc467271953" w:history="1">
        <w:r w:rsidR="00A628CE">
          <w:rPr>
            <w:rStyle w:val="Hyperlink"/>
          </w:rPr>
          <w:t>3.</w:t>
        </w:r>
        <w:r w:rsidR="00A628CE">
          <w:rPr>
            <w:rFonts w:asciiTheme="minorHAnsi" w:eastAsiaTheme="minorEastAsia" w:hAnsiTheme="minorHAnsi" w:cstheme="minorBidi"/>
            <w:b w:val="0"/>
            <w:sz w:val="22"/>
            <w:szCs w:val="22"/>
          </w:rPr>
          <w:tab/>
        </w:r>
        <w:r w:rsidR="00A628CE">
          <w:rPr>
            <w:rStyle w:val="Hyperlink"/>
          </w:rPr>
          <w:t>Measure Dashboard</w:t>
        </w:r>
        <w:r w:rsidR="00A628CE">
          <w:rPr>
            <w:webHidden/>
          </w:rPr>
          <w:tab/>
        </w:r>
        <w:r w:rsidR="00A628CE">
          <w:rPr>
            <w:webHidden/>
          </w:rPr>
          <w:fldChar w:fldCharType="begin"/>
        </w:r>
        <w:r w:rsidR="00A628CE">
          <w:rPr>
            <w:webHidden/>
          </w:rPr>
          <w:instrText xml:space="preserve"> PAGEREF _Toc467271953 \h </w:instrText>
        </w:r>
        <w:r w:rsidR="00A628CE">
          <w:rPr>
            <w:webHidden/>
          </w:rPr>
        </w:r>
        <w:r w:rsidR="00A628CE">
          <w:rPr>
            <w:webHidden/>
          </w:rPr>
          <w:fldChar w:fldCharType="separate"/>
        </w:r>
        <w:r w:rsidR="00A628CE">
          <w:rPr>
            <w:webHidden/>
          </w:rPr>
          <w:t>6</w:t>
        </w:r>
        <w:r w:rsidR="00A628CE">
          <w:rPr>
            <w:webHidden/>
          </w:rPr>
          <w:fldChar w:fldCharType="end"/>
        </w:r>
      </w:hyperlink>
    </w:p>
    <w:p w14:paraId="22AA4728" w14:textId="77777777" w:rsidR="00C34ED1" w:rsidRDefault="00F95A68">
      <w:pPr>
        <w:pStyle w:val="TOC2"/>
        <w:rPr>
          <w:rFonts w:asciiTheme="minorHAnsi" w:eastAsiaTheme="minorEastAsia" w:hAnsiTheme="minorHAnsi" w:cstheme="minorBidi"/>
          <w:sz w:val="22"/>
          <w:szCs w:val="22"/>
        </w:rPr>
      </w:pPr>
      <w:hyperlink w:anchor="_Toc467271954" w:history="1">
        <w:r w:rsidR="00A628CE">
          <w:rPr>
            <w:rStyle w:val="Hyperlink"/>
          </w:rPr>
          <w:t>3.1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_Toc467271954 \h </w:instrText>
        </w:r>
        <w:r w:rsidR="00A628CE">
          <w:rPr>
            <w:webHidden/>
          </w:rPr>
        </w:r>
        <w:r w:rsidR="00A628CE">
          <w:rPr>
            <w:webHidden/>
          </w:rPr>
          <w:fldChar w:fldCharType="separate"/>
        </w:r>
        <w:r w:rsidR="00A628CE">
          <w:rPr>
            <w:webHidden/>
          </w:rPr>
          <w:t>6</w:t>
        </w:r>
        <w:r w:rsidR="00A628CE">
          <w:rPr>
            <w:webHidden/>
          </w:rPr>
          <w:fldChar w:fldCharType="end"/>
        </w:r>
      </w:hyperlink>
    </w:p>
    <w:p w14:paraId="7978809A" w14:textId="77777777" w:rsidR="00C34ED1" w:rsidRDefault="00F95A68">
      <w:pPr>
        <w:pStyle w:val="TOC2"/>
        <w:rPr>
          <w:rFonts w:asciiTheme="minorHAnsi" w:eastAsiaTheme="minorEastAsia" w:hAnsiTheme="minorHAnsi" w:cstheme="minorBidi"/>
          <w:sz w:val="22"/>
          <w:szCs w:val="22"/>
        </w:rPr>
      </w:pPr>
      <w:hyperlink w:anchor="_Toc467271955" w:history="1">
        <w:r w:rsidR="00A628CE">
          <w:rPr>
            <w:rStyle w:val="Hyperlink"/>
          </w:rPr>
          <w:t>3.2</w:t>
        </w:r>
        <w:r w:rsidR="00A628CE">
          <w:rPr>
            <w:rFonts w:asciiTheme="minorHAnsi" w:eastAsiaTheme="minorEastAsia" w:hAnsiTheme="minorHAnsi" w:cstheme="minorBidi"/>
            <w:sz w:val="22"/>
            <w:szCs w:val="22"/>
          </w:rPr>
          <w:tab/>
        </w:r>
        <w:r w:rsidR="00A628CE">
          <w:rPr>
            <w:rStyle w:val="Hyperlink"/>
          </w:rPr>
          <w:t>Loading a New Measure</w:t>
        </w:r>
        <w:r w:rsidR="00A628CE">
          <w:rPr>
            <w:webHidden/>
          </w:rPr>
          <w:tab/>
        </w:r>
        <w:r w:rsidR="00A628CE">
          <w:rPr>
            <w:webHidden/>
          </w:rPr>
          <w:fldChar w:fldCharType="begin"/>
        </w:r>
        <w:r w:rsidR="00A628CE">
          <w:rPr>
            <w:webHidden/>
          </w:rPr>
          <w:instrText xml:space="preserve"> PAGEREF _Toc467271955 \h </w:instrText>
        </w:r>
        <w:r w:rsidR="00A628CE">
          <w:rPr>
            <w:webHidden/>
          </w:rPr>
        </w:r>
        <w:r w:rsidR="00A628CE">
          <w:rPr>
            <w:webHidden/>
          </w:rPr>
          <w:fldChar w:fldCharType="separate"/>
        </w:r>
        <w:r w:rsidR="00A628CE">
          <w:rPr>
            <w:webHidden/>
          </w:rPr>
          <w:t>7</w:t>
        </w:r>
        <w:r w:rsidR="00A628CE">
          <w:rPr>
            <w:webHidden/>
          </w:rPr>
          <w:fldChar w:fldCharType="end"/>
        </w:r>
      </w:hyperlink>
    </w:p>
    <w:p w14:paraId="1EEA8131" w14:textId="77777777" w:rsidR="00C34ED1" w:rsidRDefault="00F95A68">
      <w:pPr>
        <w:pStyle w:val="TOC2"/>
        <w:rPr>
          <w:rFonts w:asciiTheme="minorHAnsi" w:eastAsiaTheme="minorEastAsia" w:hAnsiTheme="minorHAnsi" w:cstheme="minorBidi"/>
          <w:sz w:val="22"/>
          <w:szCs w:val="22"/>
        </w:rPr>
      </w:pPr>
      <w:hyperlink w:anchor="_Toc467271956" w:history="1">
        <w:r w:rsidR="00A628CE">
          <w:rPr>
            <w:rStyle w:val="Hyperlink"/>
          </w:rPr>
          <w:t>3.3</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_Toc467271956 \h </w:instrText>
        </w:r>
        <w:r w:rsidR="00A628CE">
          <w:rPr>
            <w:webHidden/>
          </w:rPr>
        </w:r>
        <w:r w:rsidR="00A628CE">
          <w:rPr>
            <w:webHidden/>
          </w:rPr>
          <w:fldChar w:fldCharType="separate"/>
        </w:r>
        <w:r w:rsidR="00A628CE">
          <w:rPr>
            <w:webHidden/>
          </w:rPr>
          <w:t>10</w:t>
        </w:r>
        <w:r w:rsidR="00A628CE">
          <w:rPr>
            <w:webHidden/>
          </w:rPr>
          <w:fldChar w:fldCharType="end"/>
        </w:r>
      </w:hyperlink>
    </w:p>
    <w:p w14:paraId="256B0859" w14:textId="77777777" w:rsidR="00C34ED1" w:rsidRDefault="00F95A68">
      <w:pPr>
        <w:pStyle w:val="TOC2"/>
        <w:rPr>
          <w:rFonts w:asciiTheme="minorHAnsi" w:eastAsiaTheme="minorEastAsia" w:hAnsiTheme="minorHAnsi" w:cstheme="minorBidi"/>
          <w:sz w:val="22"/>
          <w:szCs w:val="22"/>
        </w:rPr>
      </w:pPr>
      <w:hyperlink w:anchor="_Toc467271957" w:history="1">
        <w:r w:rsidR="00A628CE">
          <w:rPr>
            <w:rStyle w:val="Hyperlink"/>
          </w:rPr>
          <w:t>3.4</w:t>
        </w:r>
        <w:r w:rsidR="00A628CE">
          <w:rPr>
            <w:rFonts w:asciiTheme="minorHAnsi" w:eastAsiaTheme="minorEastAsia" w:hAnsiTheme="minorHAnsi" w:cstheme="minorBidi"/>
            <w:sz w:val="22"/>
            <w:szCs w:val="22"/>
          </w:rPr>
          <w:tab/>
        </w:r>
        <w:r w:rsidR="00A628CE">
          <w:rPr>
            <w:rStyle w:val="Hyperlink"/>
          </w:rPr>
          <w:t>Creating Synthetic Test Records</w:t>
        </w:r>
        <w:r w:rsidR="00A628CE">
          <w:rPr>
            <w:webHidden/>
          </w:rPr>
          <w:tab/>
        </w:r>
        <w:r w:rsidR="00A628CE">
          <w:rPr>
            <w:webHidden/>
          </w:rPr>
          <w:fldChar w:fldCharType="begin"/>
        </w:r>
        <w:r w:rsidR="00A628CE">
          <w:rPr>
            <w:webHidden/>
          </w:rPr>
          <w:instrText xml:space="preserve"> PAGEREF _Toc467271957 \h </w:instrText>
        </w:r>
        <w:r w:rsidR="00A628CE">
          <w:rPr>
            <w:webHidden/>
          </w:rPr>
        </w:r>
        <w:r w:rsidR="00A628CE">
          <w:rPr>
            <w:webHidden/>
          </w:rPr>
          <w:fldChar w:fldCharType="separate"/>
        </w:r>
        <w:r w:rsidR="00A628CE">
          <w:rPr>
            <w:webHidden/>
          </w:rPr>
          <w:t>10</w:t>
        </w:r>
        <w:r w:rsidR="00A628CE">
          <w:rPr>
            <w:webHidden/>
          </w:rPr>
          <w:fldChar w:fldCharType="end"/>
        </w:r>
      </w:hyperlink>
    </w:p>
    <w:p w14:paraId="162C061E" w14:textId="77777777" w:rsidR="00C34ED1" w:rsidRDefault="00F95A68">
      <w:pPr>
        <w:pStyle w:val="TOC1"/>
        <w:rPr>
          <w:rFonts w:asciiTheme="minorHAnsi" w:eastAsiaTheme="minorEastAsia" w:hAnsiTheme="minorHAnsi" w:cstheme="minorBidi"/>
          <w:b w:val="0"/>
          <w:sz w:val="22"/>
          <w:szCs w:val="22"/>
        </w:rPr>
      </w:pPr>
      <w:hyperlink w:anchor="_Toc467271958" w:history="1">
        <w:r w:rsidR="00A628CE">
          <w:rPr>
            <w:rStyle w:val="Hyperlink"/>
          </w:rPr>
          <w:t>4.</w:t>
        </w:r>
        <w:r w:rsidR="00A628CE">
          <w:rPr>
            <w:rFonts w:asciiTheme="minorHAnsi" w:eastAsiaTheme="minorEastAsia" w:hAnsiTheme="minorHAnsi" w:cstheme="minorBidi"/>
            <w:b w:val="0"/>
            <w:sz w:val="22"/>
            <w:szCs w:val="22"/>
          </w:rPr>
          <w:tab/>
        </w:r>
        <w:r w:rsidR="00A628CE">
          <w:rPr>
            <w:rStyle w:val="Hyperlink"/>
          </w:rPr>
          <w:t>Measure Results View</w:t>
        </w:r>
        <w:r w:rsidR="00A628CE">
          <w:rPr>
            <w:webHidden/>
          </w:rPr>
          <w:tab/>
        </w:r>
        <w:r w:rsidR="00A628CE">
          <w:rPr>
            <w:webHidden/>
          </w:rPr>
          <w:fldChar w:fldCharType="begin"/>
        </w:r>
        <w:r w:rsidR="00A628CE">
          <w:rPr>
            <w:webHidden/>
          </w:rPr>
          <w:instrText xml:space="preserve"> PAGEREF _Toc467271958 \h </w:instrText>
        </w:r>
        <w:r w:rsidR="00A628CE">
          <w:rPr>
            <w:webHidden/>
          </w:rPr>
        </w:r>
        <w:r w:rsidR="00A628CE">
          <w:rPr>
            <w:webHidden/>
          </w:rPr>
          <w:fldChar w:fldCharType="separate"/>
        </w:r>
        <w:r w:rsidR="00A628CE">
          <w:rPr>
            <w:webHidden/>
          </w:rPr>
          <w:t>12</w:t>
        </w:r>
        <w:r w:rsidR="00A628CE">
          <w:rPr>
            <w:webHidden/>
          </w:rPr>
          <w:fldChar w:fldCharType="end"/>
        </w:r>
      </w:hyperlink>
    </w:p>
    <w:p w14:paraId="31F360D3" w14:textId="77777777" w:rsidR="00C34ED1" w:rsidRDefault="00F95A68">
      <w:pPr>
        <w:pStyle w:val="TOC2"/>
        <w:rPr>
          <w:rFonts w:asciiTheme="minorHAnsi" w:eastAsiaTheme="minorEastAsia" w:hAnsiTheme="minorHAnsi" w:cstheme="minorBidi"/>
          <w:sz w:val="22"/>
          <w:szCs w:val="22"/>
        </w:rPr>
      </w:pPr>
      <w:hyperlink w:anchor="_Toc467271959" w:history="1">
        <w:r w:rsidR="00A628CE">
          <w:rPr>
            <w:rStyle w:val="Hyperlink"/>
          </w:rPr>
          <w:t>4.1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_Toc467271959 \h </w:instrText>
        </w:r>
        <w:r w:rsidR="00A628CE">
          <w:rPr>
            <w:webHidden/>
          </w:rPr>
        </w:r>
        <w:r w:rsidR="00A628CE">
          <w:rPr>
            <w:webHidden/>
          </w:rPr>
          <w:fldChar w:fldCharType="separate"/>
        </w:r>
        <w:r w:rsidR="00A628CE">
          <w:rPr>
            <w:webHidden/>
          </w:rPr>
          <w:t>12</w:t>
        </w:r>
        <w:r w:rsidR="00A628CE">
          <w:rPr>
            <w:webHidden/>
          </w:rPr>
          <w:fldChar w:fldCharType="end"/>
        </w:r>
      </w:hyperlink>
    </w:p>
    <w:p w14:paraId="60D653C5" w14:textId="77777777" w:rsidR="00C34ED1" w:rsidRDefault="00F95A68">
      <w:pPr>
        <w:pStyle w:val="TOC2"/>
        <w:rPr>
          <w:rFonts w:asciiTheme="minorHAnsi" w:eastAsiaTheme="minorEastAsia" w:hAnsiTheme="minorHAnsi" w:cstheme="minorBidi"/>
          <w:sz w:val="22"/>
          <w:szCs w:val="22"/>
        </w:rPr>
      </w:pPr>
      <w:hyperlink w:anchor="_Toc467271960" w:history="1">
        <w:r w:rsidR="00A628CE">
          <w:rPr>
            <w:rStyle w:val="Hyperlink"/>
          </w:rPr>
          <w:t>4.2</w:t>
        </w:r>
        <w:r w:rsidR="00A628CE">
          <w:rPr>
            <w:rFonts w:asciiTheme="minorHAnsi" w:eastAsiaTheme="minorEastAsia" w:hAnsiTheme="minorHAnsi" w:cstheme="minorBidi"/>
            <w:sz w:val="22"/>
            <w:szCs w:val="22"/>
          </w:rPr>
          <w:tab/>
        </w:r>
        <w:r w:rsidR="00A628CE">
          <w:rPr>
            <w:rStyle w:val="Hyperlink"/>
          </w:rPr>
          <w:t>Measure Logic</w:t>
        </w:r>
        <w:r w:rsidR="00A628CE">
          <w:rPr>
            <w:webHidden/>
          </w:rPr>
          <w:tab/>
        </w:r>
        <w:r w:rsidR="00A628CE">
          <w:rPr>
            <w:webHidden/>
          </w:rPr>
          <w:fldChar w:fldCharType="begin"/>
        </w:r>
        <w:r w:rsidR="00A628CE">
          <w:rPr>
            <w:webHidden/>
          </w:rPr>
          <w:instrText xml:space="preserve"> PAGEREF _Toc467271960 \h </w:instrText>
        </w:r>
        <w:r w:rsidR="00A628CE">
          <w:rPr>
            <w:webHidden/>
          </w:rPr>
        </w:r>
        <w:r w:rsidR="00A628CE">
          <w:rPr>
            <w:webHidden/>
          </w:rPr>
          <w:fldChar w:fldCharType="separate"/>
        </w:r>
        <w:r w:rsidR="00A628CE">
          <w:rPr>
            <w:webHidden/>
          </w:rPr>
          <w:t>14</w:t>
        </w:r>
        <w:r w:rsidR="00A628CE">
          <w:rPr>
            <w:webHidden/>
          </w:rPr>
          <w:fldChar w:fldCharType="end"/>
        </w:r>
      </w:hyperlink>
    </w:p>
    <w:p w14:paraId="19589398" w14:textId="77777777" w:rsidR="00C34ED1" w:rsidRDefault="00F95A68">
      <w:pPr>
        <w:pStyle w:val="TOC2"/>
        <w:rPr>
          <w:rFonts w:asciiTheme="minorHAnsi" w:eastAsiaTheme="minorEastAsia" w:hAnsiTheme="minorHAnsi" w:cstheme="minorBidi"/>
          <w:sz w:val="22"/>
          <w:szCs w:val="22"/>
        </w:rPr>
      </w:pPr>
      <w:hyperlink w:anchor="_Toc467271961" w:history="1">
        <w:r w:rsidR="00A628CE">
          <w:rPr>
            <w:rStyle w:val="Hyperlink"/>
          </w:rPr>
          <w:t>4.3</w:t>
        </w:r>
        <w:r w:rsidR="00A628CE">
          <w:rPr>
            <w:rFonts w:asciiTheme="minorHAnsi" w:eastAsiaTheme="minorEastAsia" w:hAnsiTheme="minorHAnsi" w:cstheme="minorBidi"/>
            <w:sz w:val="22"/>
            <w:szCs w:val="22"/>
          </w:rPr>
          <w:tab/>
        </w:r>
        <w:r w:rsidR="00A628CE">
          <w:rPr>
            <w:rStyle w:val="Hyperlink"/>
          </w:rPr>
          <w:t>Creating a New Test Record</w:t>
        </w:r>
        <w:r w:rsidR="00A628CE">
          <w:rPr>
            <w:webHidden/>
          </w:rPr>
          <w:tab/>
        </w:r>
        <w:r w:rsidR="00A628CE">
          <w:rPr>
            <w:webHidden/>
          </w:rPr>
          <w:fldChar w:fldCharType="begin"/>
        </w:r>
        <w:r w:rsidR="00A628CE">
          <w:rPr>
            <w:webHidden/>
          </w:rPr>
          <w:instrText xml:space="preserve"> PAGEREF _Toc467271961 \h </w:instrText>
        </w:r>
        <w:r w:rsidR="00A628CE">
          <w:rPr>
            <w:webHidden/>
          </w:rPr>
        </w:r>
        <w:r w:rsidR="00A628CE">
          <w:rPr>
            <w:webHidden/>
          </w:rPr>
          <w:fldChar w:fldCharType="separate"/>
        </w:r>
        <w:r w:rsidR="00A628CE">
          <w:rPr>
            <w:webHidden/>
          </w:rPr>
          <w:t>14</w:t>
        </w:r>
        <w:r w:rsidR="00A628CE">
          <w:rPr>
            <w:webHidden/>
          </w:rPr>
          <w:fldChar w:fldCharType="end"/>
        </w:r>
      </w:hyperlink>
    </w:p>
    <w:p w14:paraId="7622FEB0" w14:textId="77777777" w:rsidR="00C34ED1" w:rsidRDefault="00F95A68">
      <w:pPr>
        <w:pStyle w:val="TOC2"/>
        <w:rPr>
          <w:rFonts w:asciiTheme="minorHAnsi" w:eastAsiaTheme="minorEastAsia" w:hAnsiTheme="minorHAnsi" w:cstheme="minorBidi"/>
          <w:sz w:val="22"/>
          <w:szCs w:val="22"/>
        </w:rPr>
      </w:pPr>
      <w:hyperlink w:anchor="_Toc467271962" w:history="1">
        <w:r w:rsidR="00A628CE">
          <w:rPr>
            <w:rStyle w:val="Hyperlink"/>
          </w:rPr>
          <w:t>4.4</w:t>
        </w:r>
        <w:r w:rsidR="00A628CE">
          <w:rPr>
            <w:rFonts w:asciiTheme="minorHAnsi" w:eastAsiaTheme="minorEastAsia" w:hAnsiTheme="minorHAnsi" w:cstheme="minorBidi"/>
            <w:sz w:val="22"/>
            <w:szCs w:val="22"/>
          </w:rPr>
          <w:tab/>
        </w:r>
        <w:r w:rsidR="00A628CE">
          <w:rPr>
            <w:rStyle w:val="Hyperlink"/>
          </w:rPr>
          <w:t>Calculation Results</w:t>
        </w:r>
        <w:r w:rsidR="00A628CE">
          <w:rPr>
            <w:webHidden/>
          </w:rPr>
          <w:tab/>
        </w:r>
        <w:r w:rsidR="00A628CE">
          <w:rPr>
            <w:webHidden/>
          </w:rPr>
          <w:fldChar w:fldCharType="begin"/>
        </w:r>
        <w:r w:rsidR="00A628CE">
          <w:rPr>
            <w:webHidden/>
          </w:rPr>
          <w:instrText xml:space="preserve"> PAGEREF _Toc467271962 \h </w:instrText>
        </w:r>
        <w:r w:rsidR="00A628CE">
          <w:rPr>
            <w:webHidden/>
          </w:rPr>
        </w:r>
        <w:r w:rsidR="00A628CE">
          <w:rPr>
            <w:webHidden/>
          </w:rPr>
          <w:fldChar w:fldCharType="separate"/>
        </w:r>
        <w:r w:rsidR="00A628CE">
          <w:rPr>
            <w:webHidden/>
          </w:rPr>
          <w:t>15</w:t>
        </w:r>
        <w:r w:rsidR="00A628CE">
          <w:rPr>
            <w:webHidden/>
          </w:rPr>
          <w:fldChar w:fldCharType="end"/>
        </w:r>
      </w:hyperlink>
    </w:p>
    <w:p w14:paraId="3791A94A" w14:textId="77777777" w:rsidR="00C34ED1" w:rsidRDefault="00F95A68">
      <w:pPr>
        <w:pStyle w:val="TOC2"/>
        <w:rPr>
          <w:rFonts w:asciiTheme="minorHAnsi" w:eastAsiaTheme="minorEastAsia" w:hAnsiTheme="minorHAnsi" w:cstheme="minorBidi"/>
          <w:sz w:val="22"/>
          <w:szCs w:val="22"/>
        </w:rPr>
      </w:pPr>
      <w:hyperlink w:anchor="_Toc467271963" w:history="1">
        <w:r w:rsidR="00A628CE">
          <w:rPr>
            <w:rStyle w:val="Hyperlink"/>
          </w:rPr>
          <w:t>4.5</w:t>
        </w:r>
        <w:r w:rsidR="00A628CE">
          <w:rPr>
            <w:rFonts w:asciiTheme="minorHAnsi" w:eastAsiaTheme="minorEastAsia" w:hAnsiTheme="minorHAnsi" w:cstheme="minorBidi"/>
            <w:sz w:val="22"/>
            <w:szCs w:val="22"/>
          </w:rPr>
          <w:tab/>
        </w:r>
        <w:r w:rsidR="00A628CE">
          <w:rPr>
            <w:rStyle w:val="Hyperlink"/>
          </w:rPr>
          <w:t>Editing a Test Record</w:t>
        </w:r>
        <w:r w:rsidR="00A628CE">
          <w:rPr>
            <w:webHidden/>
          </w:rPr>
          <w:tab/>
        </w:r>
        <w:r w:rsidR="00A628CE">
          <w:rPr>
            <w:webHidden/>
          </w:rPr>
          <w:fldChar w:fldCharType="begin"/>
        </w:r>
        <w:r w:rsidR="00A628CE">
          <w:rPr>
            <w:webHidden/>
          </w:rPr>
          <w:instrText xml:space="preserve"> PAGEREF _Toc467271963 \h </w:instrText>
        </w:r>
        <w:r w:rsidR="00A628CE">
          <w:rPr>
            <w:webHidden/>
          </w:rPr>
        </w:r>
        <w:r w:rsidR="00A628CE">
          <w:rPr>
            <w:webHidden/>
          </w:rPr>
          <w:fldChar w:fldCharType="separate"/>
        </w:r>
        <w:r w:rsidR="00A628CE">
          <w:rPr>
            <w:webHidden/>
          </w:rPr>
          <w:t>17</w:t>
        </w:r>
        <w:r w:rsidR="00A628CE">
          <w:rPr>
            <w:webHidden/>
          </w:rPr>
          <w:fldChar w:fldCharType="end"/>
        </w:r>
      </w:hyperlink>
    </w:p>
    <w:p w14:paraId="6A183F64" w14:textId="77777777" w:rsidR="00C34ED1" w:rsidRDefault="00F95A68">
      <w:pPr>
        <w:pStyle w:val="TOC2"/>
        <w:rPr>
          <w:rFonts w:asciiTheme="minorHAnsi" w:eastAsiaTheme="minorEastAsia" w:hAnsiTheme="minorHAnsi" w:cstheme="minorBidi"/>
          <w:sz w:val="22"/>
          <w:szCs w:val="22"/>
        </w:rPr>
      </w:pPr>
      <w:hyperlink w:anchor="_Toc467271964" w:history="1">
        <w:r w:rsidR="00A628CE">
          <w:rPr>
            <w:rStyle w:val="Hyperlink"/>
          </w:rPr>
          <w:t>4.6</w:t>
        </w:r>
        <w:r w:rsidR="00A628CE">
          <w:rPr>
            <w:rFonts w:asciiTheme="minorHAnsi" w:eastAsiaTheme="minorEastAsia" w:hAnsiTheme="minorHAnsi" w:cstheme="minorBidi"/>
            <w:sz w:val="22"/>
            <w:szCs w:val="22"/>
          </w:rPr>
          <w:tab/>
        </w:r>
        <w:r w:rsidR="00A628CE">
          <w:rPr>
            <w:rStyle w:val="Hyperlink"/>
          </w:rPr>
          <w:t>Cloning a Test Record</w:t>
        </w:r>
        <w:r w:rsidR="00A628CE">
          <w:rPr>
            <w:webHidden/>
          </w:rPr>
          <w:tab/>
        </w:r>
        <w:r w:rsidR="00A628CE">
          <w:rPr>
            <w:webHidden/>
          </w:rPr>
          <w:fldChar w:fldCharType="begin"/>
        </w:r>
        <w:r w:rsidR="00A628CE">
          <w:rPr>
            <w:webHidden/>
          </w:rPr>
          <w:instrText xml:space="preserve"> PAGEREF _Toc467271964 \h </w:instrText>
        </w:r>
        <w:r w:rsidR="00A628CE">
          <w:rPr>
            <w:webHidden/>
          </w:rPr>
        </w:r>
        <w:r w:rsidR="00A628CE">
          <w:rPr>
            <w:webHidden/>
          </w:rPr>
          <w:fldChar w:fldCharType="separate"/>
        </w:r>
        <w:r w:rsidR="00A628CE">
          <w:rPr>
            <w:webHidden/>
          </w:rPr>
          <w:t>17</w:t>
        </w:r>
        <w:r w:rsidR="00A628CE">
          <w:rPr>
            <w:webHidden/>
          </w:rPr>
          <w:fldChar w:fldCharType="end"/>
        </w:r>
      </w:hyperlink>
    </w:p>
    <w:p w14:paraId="3F44D26B" w14:textId="77777777" w:rsidR="00C34ED1" w:rsidRDefault="00F95A68">
      <w:pPr>
        <w:pStyle w:val="TOC2"/>
        <w:rPr>
          <w:rFonts w:asciiTheme="minorHAnsi" w:eastAsiaTheme="minorEastAsia" w:hAnsiTheme="minorHAnsi" w:cstheme="minorBidi"/>
          <w:sz w:val="22"/>
          <w:szCs w:val="22"/>
        </w:rPr>
      </w:pPr>
      <w:hyperlink w:anchor="_Toc467271965" w:history="1">
        <w:r w:rsidR="00A628CE">
          <w:rPr>
            <w:rStyle w:val="Hyperlink"/>
          </w:rPr>
          <w:t>4.7</w:t>
        </w:r>
        <w:r w:rsidR="00A628CE">
          <w:rPr>
            <w:rFonts w:asciiTheme="minorHAnsi" w:eastAsiaTheme="minorEastAsia" w:hAnsiTheme="minorHAnsi" w:cstheme="minorBidi"/>
            <w:sz w:val="22"/>
            <w:szCs w:val="22"/>
          </w:rPr>
          <w:tab/>
        </w:r>
        <w:r w:rsidR="00A628CE">
          <w:rPr>
            <w:rStyle w:val="Hyperlink"/>
          </w:rPr>
          <w:t>Deleting a Test Record</w:t>
        </w:r>
        <w:r w:rsidR="00A628CE">
          <w:rPr>
            <w:webHidden/>
          </w:rPr>
          <w:tab/>
        </w:r>
        <w:r w:rsidR="00A628CE">
          <w:rPr>
            <w:webHidden/>
          </w:rPr>
          <w:fldChar w:fldCharType="begin"/>
        </w:r>
        <w:r w:rsidR="00A628CE">
          <w:rPr>
            <w:webHidden/>
          </w:rPr>
          <w:instrText xml:space="preserve"> PAGEREF _Toc467271965 \h </w:instrText>
        </w:r>
        <w:r w:rsidR="00A628CE">
          <w:rPr>
            <w:webHidden/>
          </w:rPr>
        </w:r>
        <w:r w:rsidR="00A628CE">
          <w:rPr>
            <w:webHidden/>
          </w:rPr>
          <w:fldChar w:fldCharType="separate"/>
        </w:r>
        <w:r w:rsidR="00A628CE">
          <w:rPr>
            <w:webHidden/>
          </w:rPr>
          <w:t>18</w:t>
        </w:r>
        <w:r w:rsidR="00A628CE">
          <w:rPr>
            <w:webHidden/>
          </w:rPr>
          <w:fldChar w:fldCharType="end"/>
        </w:r>
      </w:hyperlink>
    </w:p>
    <w:p w14:paraId="4E492CB6" w14:textId="77777777" w:rsidR="00C34ED1" w:rsidRDefault="00F95A68">
      <w:pPr>
        <w:pStyle w:val="TOC2"/>
        <w:rPr>
          <w:rFonts w:asciiTheme="minorHAnsi" w:eastAsiaTheme="minorEastAsia" w:hAnsiTheme="minorHAnsi" w:cstheme="minorBidi"/>
          <w:sz w:val="22"/>
          <w:szCs w:val="22"/>
        </w:rPr>
      </w:pPr>
      <w:hyperlink w:anchor="_Toc467271966" w:history="1">
        <w:r w:rsidR="00A628CE">
          <w:rPr>
            <w:rStyle w:val="Hyperlink"/>
          </w:rPr>
          <w:t>4.8</w:t>
        </w:r>
        <w:r w:rsidR="00A628CE">
          <w:rPr>
            <w:rFonts w:asciiTheme="minorHAnsi" w:eastAsiaTheme="minorEastAsia" w:hAnsiTheme="minorHAnsi" w:cstheme="minorBidi"/>
            <w:sz w:val="22"/>
            <w:szCs w:val="22"/>
          </w:rPr>
          <w:tab/>
        </w:r>
        <w:r w:rsidR="00A628CE">
          <w:rPr>
            <w:rStyle w:val="Hyperlink"/>
          </w:rPr>
          <w:t>Sharing a Test Record</w:t>
        </w:r>
        <w:r w:rsidR="00A628CE">
          <w:rPr>
            <w:webHidden/>
          </w:rPr>
          <w:tab/>
        </w:r>
        <w:r w:rsidR="00A628CE">
          <w:rPr>
            <w:webHidden/>
          </w:rPr>
          <w:fldChar w:fldCharType="begin"/>
        </w:r>
        <w:r w:rsidR="00A628CE">
          <w:rPr>
            <w:webHidden/>
          </w:rPr>
          <w:instrText xml:space="preserve"> PAGEREF _Toc467271966 \h </w:instrText>
        </w:r>
        <w:r w:rsidR="00A628CE">
          <w:rPr>
            <w:webHidden/>
          </w:rPr>
        </w:r>
        <w:r w:rsidR="00A628CE">
          <w:rPr>
            <w:webHidden/>
          </w:rPr>
          <w:fldChar w:fldCharType="separate"/>
        </w:r>
        <w:r w:rsidR="00A628CE">
          <w:rPr>
            <w:webHidden/>
          </w:rPr>
          <w:t>18</w:t>
        </w:r>
        <w:r w:rsidR="00A628CE">
          <w:rPr>
            <w:webHidden/>
          </w:rPr>
          <w:fldChar w:fldCharType="end"/>
        </w:r>
      </w:hyperlink>
    </w:p>
    <w:p w14:paraId="684513C9" w14:textId="77777777" w:rsidR="00C34ED1" w:rsidRDefault="00F95A68">
      <w:pPr>
        <w:pStyle w:val="TOC2"/>
        <w:rPr>
          <w:rFonts w:asciiTheme="minorHAnsi" w:eastAsiaTheme="minorEastAsia" w:hAnsiTheme="minorHAnsi" w:cstheme="minorBidi"/>
          <w:sz w:val="22"/>
          <w:szCs w:val="22"/>
        </w:rPr>
      </w:pPr>
      <w:hyperlink w:anchor="_Toc467271967" w:history="1">
        <w:r w:rsidR="00A628CE">
          <w:rPr>
            <w:rStyle w:val="Hyperlink"/>
          </w:rPr>
          <w:t>4.9</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_Toc467271967 \h </w:instrText>
        </w:r>
        <w:r w:rsidR="00A628CE">
          <w:rPr>
            <w:webHidden/>
          </w:rPr>
        </w:r>
        <w:r w:rsidR="00A628CE">
          <w:rPr>
            <w:webHidden/>
          </w:rPr>
          <w:fldChar w:fldCharType="separate"/>
        </w:r>
        <w:r w:rsidR="00A628CE">
          <w:rPr>
            <w:webHidden/>
          </w:rPr>
          <w:t>18</w:t>
        </w:r>
        <w:r w:rsidR="00A628CE">
          <w:rPr>
            <w:webHidden/>
          </w:rPr>
          <w:fldChar w:fldCharType="end"/>
        </w:r>
      </w:hyperlink>
    </w:p>
    <w:p w14:paraId="3D1505C6" w14:textId="77777777" w:rsidR="00C34ED1" w:rsidRDefault="00F95A68">
      <w:pPr>
        <w:pStyle w:val="TOC2"/>
        <w:rPr>
          <w:rFonts w:asciiTheme="minorHAnsi" w:eastAsiaTheme="minorEastAsia" w:hAnsiTheme="minorHAnsi" w:cstheme="minorBidi"/>
          <w:sz w:val="22"/>
          <w:szCs w:val="22"/>
        </w:rPr>
      </w:pPr>
      <w:hyperlink w:anchor="_Toc467271968" w:history="1">
        <w:r w:rsidR="00A628CE">
          <w:rPr>
            <w:rStyle w:val="Hyperlink"/>
          </w:rPr>
          <w:t>4.10</w:t>
        </w:r>
        <w:r w:rsidR="00A628CE">
          <w:rPr>
            <w:rFonts w:asciiTheme="minorHAnsi" w:eastAsiaTheme="minorEastAsia" w:hAnsiTheme="minorHAnsi" w:cstheme="minorBidi"/>
            <w:sz w:val="22"/>
            <w:szCs w:val="22"/>
          </w:rPr>
          <w:tab/>
        </w:r>
        <w:r w:rsidR="00A628CE">
          <w:rPr>
            <w:rStyle w:val="Hyperlink"/>
          </w:rPr>
          <w:t>Deleting a Measure</w:t>
        </w:r>
        <w:r w:rsidR="00A628CE">
          <w:rPr>
            <w:webHidden/>
          </w:rPr>
          <w:tab/>
        </w:r>
        <w:r w:rsidR="00A628CE">
          <w:rPr>
            <w:webHidden/>
          </w:rPr>
          <w:fldChar w:fldCharType="begin"/>
        </w:r>
        <w:r w:rsidR="00A628CE">
          <w:rPr>
            <w:webHidden/>
          </w:rPr>
          <w:instrText xml:space="preserve"> PAGEREF _Toc467271968 \h </w:instrText>
        </w:r>
        <w:r w:rsidR="00A628CE">
          <w:rPr>
            <w:webHidden/>
          </w:rPr>
        </w:r>
        <w:r w:rsidR="00A628CE">
          <w:rPr>
            <w:webHidden/>
          </w:rPr>
          <w:fldChar w:fldCharType="separate"/>
        </w:r>
        <w:r w:rsidR="00A628CE">
          <w:rPr>
            <w:webHidden/>
          </w:rPr>
          <w:t>18</w:t>
        </w:r>
        <w:r w:rsidR="00A628CE">
          <w:rPr>
            <w:webHidden/>
          </w:rPr>
          <w:fldChar w:fldCharType="end"/>
        </w:r>
      </w:hyperlink>
    </w:p>
    <w:p w14:paraId="6A8B4B27" w14:textId="77777777" w:rsidR="00C34ED1" w:rsidRDefault="00F95A68">
      <w:pPr>
        <w:pStyle w:val="TOC1"/>
        <w:rPr>
          <w:rFonts w:asciiTheme="minorHAnsi" w:eastAsiaTheme="minorEastAsia" w:hAnsiTheme="minorHAnsi" w:cstheme="minorBidi"/>
          <w:b w:val="0"/>
          <w:sz w:val="22"/>
          <w:szCs w:val="22"/>
        </w:rPr>
      </w:pPr>
      <w:hyperlink w:anchor="_Toc467271969" w:history="1">
        <w:r w:rsidR="00A628CE">
          <w:rPr>
            <w:rStyle w:val="Hyperlink"/>
          </w:rPr>
          <w:t>5.</w:t>
        </w:r>
        <w:r w:rsidR="00A628CE">
          <w:rPr>
            <w:rFonts w:asciiTheme="minorHAnsi" w:eastAsiaTheme="minorEastAsia" w:hAnsiTheme="minorHAnsi" w:cstheme="minorBidi"/>
            <w:b w:val="0"/>
            <w:sz w:val="22"/>
            <w:szCs w:val="22"/>
          </w:rPr>
          <w:tab/>
        </w:r>
        <w:r w:rsidR="00A628CE">
          <w:rPr>
            <w:rStyle w:val="Hyperlink"/>
          </w:rPr>
          <w:t>Building a Patient Test Record</w:t>
        </w:r>
        <w:r w:rsidR="00A628CE">
          <w:rPr>
            <w:webHidden/>
          </w:rPr>
          <w:tab/>
        </w:r>
        <w:r w:rsidR="00A628CE">
          <w:rPr>
            <w:webHidden/>
          </w:rPr>
          <w:fldChar w:fldCharType="begin"/>
        </w:r>
        <w:r w:rsidR="00A628CE">
          <w:rPr>
            <w:webHidden/>
          </w:rPr>
          <w:instrText xml:space="preserve"> PAGEREF _Toc467271969 \h </w:instrText>
        </w:r>
        <w:r w:rsidR="00A628CE">
          <w:rPr>
            <w:webHidden/>
          </w:rPr>
        </w:r>
        <w:r w:rsidR="00A628CE">
          <w:rPr>
            <w:webHidden/>
          </w:rPr>
          <w:fldChar w:fldCharType="separate"/>
        </w:r>
        <w:r w:rsidR="00A628CE">
          <w:rPr>
            <w:webHidden/>
          </w:rPr>
          <w:t>19</w:t>
        </w:r>
        <w:r w:rsidR="00A628CE">
          <w:rPr>
            <w:webHidden/>
          </w:rPr>
          <w:fldChar w:fldCharType="end"/>
        </w:r>
      </w:hyperlink>
    </w:p>
    <w:p w14:paraId="7CCF0948" w14:textId="77777777" w:rsidR="00C34ED1" w:rsidRDefault="00F95A68">
      <w:pPr>
        <w:pStyle w:val="TOC2"/>
        <w:rPr>
          <w:rFonts w:asciiTheme="minorHAnsi" w:eastAsiaTheme="minorEastAsia" w:hAnsiTheme="minorHAnsi" w:cstheme="minorBidi"/>
          <w:sz w:val="22"/>
          <w:szCs w:val="22"/>
        </w:rPr>
      </w:pPr>
      <w:hyperlink w:anchor="_Toc467271970" w:history="1">
        <w:r w:rsidR="00A628CE">
          <w:rPr>
            <w:rStyle w:val="Hyperlink"/>
          </w:rPr>
          <w:t>5.1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_Toc467271970 \h </w:instrText>
        </w:r>
        <w:r w:rsidR="00A628CE">
          <w:rPr>
            <w:webHidden/>
          </w:rPr>
        </w:r>
        <w:r w:rsidR="00A628CE">
          <w:rPr>
            <w:webHidden/>
          </w:rPr>
          <w:fldChar w:fldCharType="separate"/>
        </w:r>
        <w:r w:rsidR="00A628CE">
          <w:rPr>
            <w:webHidden/>
          </w:rPr>
          <w:t>19</w:t>
        </w:r>
        <w:r w:rsidR="00A628CE">
          <w:rPr>
            <w:webHidden/>
          </w:rPr>
          <w:fldChar w:fldCharType="end"/>
        </w:r>
      </w:hyperlink>
    </w:p>
    <w:p w14:paraId="2DA40180" w14:textId="77777777" w:rsidR="00C34ED1" w:rsidRDefault="00F95A68">
      <w:pPr>
        <w:pStyle w:val="TOC2"/>
        <w:rPr>
          <w:rFonts w:asciiTheme="minorHAnsi" w:eastAsiaTheme="minorEastAsia" w:hAnsiTheme="minorHAnsi" w:cstheme="minorBidi"/>
          <w:sz w:val="22"/>
          <w:szCs w:val="22"/>
        </w:rPr>
      </w:pPr>
      <w:hyperlink w:anchor="_Toc467271971" w:history="1">
        <w:r w:rsidR="00A628CE">
          <w:rPr>
            <w:rStyle w:val="Hyperlink"/>
          </w:rPr>
          <w:t>5.2</w:t>
        </w:r>
        <w:r w:rsidR="00A628CE">
          <w:rPr>
            <w:rFonts w:asciiTheme="minorHAnsi" w:eastAsiaTheme="minorEastAsia" w:hAnsiTheme="minorHAnsi" w:cstheme="minorBidi"/>
            <w:sz w:val="22"/>
            <w:szCs w:val="22"/>
          </w:rPr>
          <w:tab/>
        </w:r>
        <w:r w:rsidR="00A628CE">
          <w:rPr>
            <w:rStyle w:val="Hyperlink"/>
          </w:rPr>
          <w:t>Building a Synthetic Patient</w:t>
        </w:r>
        <w:r w:rsidR="00A628CE">
          <w:rPr>
            <w:webHidden/>
          </w:rPr>
          <w:tab/>
        </w:r>
        <w:r w:rsidR="00A628CE">
          <w:rPr>
            <w:webHidden/>
          </w:rPr>
          <w:fldChar w:fldCharType="begin"/>
        </w:r>
        <w:r w:rsidR="00A628CE">
          <w:rPr>
            <w:webHidden/>
          </w:rPr>
          <w:instrText xml:space="preserve"> PAGEREF _Toc467271971 \h </w:instrText>
        </w:r>
        <w:r w:rsidR="00A628CE">
          <w:rPr>
            <w:webHidden/>
          </w:rPr>
        </w:r>
        <w:r w:rsidR="00A628CE">
          <w:rPr>
            <w:webHidden/>
          </w:rPr>
          <w:fldChar w:fldCharType="separate"/>
        </w:r>
        <w:r w:rsidR="00A628CE">
          <w:rPr>
            <w:webHidden/>
          </w:rPr>
          <w:t>20</w:t>
        </w:r>
        <w:r w:rsidR="00A628CE">
          <w:rPr>
            <w:webHidden/>
          </w:rPr>
          <w:fldChar w:fldCharType="end"/>
        </w:r>
      </w:hyperlink>
    </w:p>
    <w:p w14:paraId="07DA462C" w14:textId="77777777" w:rsidR="00C34ED1" w:rsidRDefault="00F95A68">
      <w:pPr>
        <w:pStyle w:val="TOC2"/>
        <w:rPr>
          <w:rFonts w:asciiTheme="minorHAnsi" w:eastAsiaTheme="minorEastAsia" w:hAnsiTheme="minorHAnsi" w:cstheme="minorBidi"/>
          <w:sz w:val="22"/>
          <w:szCs w:val="22"/>
        </w:rPr>
      </w:pPr>
      <w:hyperlink w:anchor="_Toc467271972" w:history="1">
        <w:r w:rsidR="00A628CE">
          <w:rPr>
            <w:rStyle w:val="Hyperlink"/>
          </w:rPr>
          <w:t>5.3</w:t>
        </w:r>
        <w:r w:rsidR="00A628CE">
          <w:rPr>
            <w:rFonts w:asciiTheme="minorHAnsi" w:eastAsiaTheme="minorEastAsia" w:hAnsiTheme="minorHAnsi" w:cstheme="minorBidi"/>
            <w:sz w:val="22"/>
            <w:szCs w:val="22"/>
          </w:rPr>
          <w:tab/>
        </w:r>
        <w:r w:rsidR="00A628CE">
          <w:rPr>
            <w:rStyle w:val="Hyperlink"/>
          </w:rPr>
          <w:t>Building the Patient History</w:t>
        </w:r>
        <w:r w:rsidR="00A628CE">
          <w:rPr>
            <w:webHidden/>
          </w:rPr>
          <w:tab/>
        </w:r>
        <w:r w:rsidR="00A628CE">
          <w:rPr>
            <w:webHidden/>
          </w:rPr>
          <w:fldChar w:fldCharType="begin"/>
        </w:r>
        <w:r w:rsidR="00A628CE">
          <w:rPr>
            <w:webHidden/>
          </w:rPr>
          <w:instrText xml:space="preserve"> PAGEREF _Toc467271972 \h </w:instrText>
        </w:r>
        <w:r w:rsidR="00A628CE">
          <w:rPr>
            <w:webHidden/>
          </w:rPr>
        </w:r>
        <w:r w:rsidR="00A628CE">
          <w:rPr>
            <w:webHidden/>
          </w:rPr>
          <w:fldChar w:fldCharType="separate"/>
        </w:r>
        <w:r w:rsidR="00A628CE">
          <w:rPr>
            <w:webHidden/>
          </w:rPr>
          <w:t>21</w:t>
        </w:r>
        <w:r w:rsidR="00A628CE">
          <w:rPr>
            <w:webHidden/>
          </w:rPr>
          <w:fldChar w:fldCharType="end"/>
        </w:r>
      </w:hyperlink>
    </w:p>
    <w:p w14:paraId="5BC2C213" w14:textId="77777777" w:rsidR="00C34ED1" w:rsidRDefault="00F95A68">
      <w:pPr>
        <w:pStyle w:val="TOC3"/>
        <w:rPr>
          <w:rFonts w:asciiTheme="minorHAnsi" w:eastAsiaTheme="minorEastAsia" w:hAnsiTheme="minorHAnsi" w:cstheme="minorBidi"/>
          <w:noProof/>
          <w:sz w:val="22"/>
          <w:szCs w:val="22"/>
        </w:rPr>
      </w:pPr>
      <w:hyperlink w:anchor="_Toc467271973" w:history="1">
        <w:r w:rsidR="00A628CE">
          <w:rPr>
            <w:rStyle w:val="Hyperlink"/>
            <w:noProof/>
          </w:rPr>
          <w:t>5.3.1</w:t>
        </w:r>
        <w:r w:rsidR="00A628CE">
          <w:rPr>
            <w:rFonts w:asciiTheme="minorHAnsi" w:eastAsiaTheme="minorEastAsia" w:hAnsiTheme="minorHAnsi" w:cstheme="minorBidi"/>
            <w:noProof/>
            <w:sz w:val="22"/>
            <w:szCs w:val="22"/>
          </w:rPr>
          <w:tab/>
        </w:r>
        <w:r w:rsidR="00A628CE">
          <w:rPr>
            <w:rStyle w:val="Hyperlink"/>
            <w:noProof/>
          </w:rPr>
          <w:t>Patient History Items that Fulfill Past Items</w:t>
        </w:r>
        <w:r w:rsidR="00A628CE">
          <w:rPr>
            <w:noProof/>
            <w:webHidden/>
          </w:rPr>
          <w:tab/>
        </w:r>
        <w:r w:rsidR="00A628CE">
          <w:rPr>
            <w:noProof/>
            <w:webHidden/>
          </w:rPr>
          <w:fldChar w:fldCharType="begin"/>
        </w:r>
        <w:r w:rsidR="00A628CE">
          <w:rPr>
            <w:noProof/>
            <w:webHidden/>
          </w:rPr>
          <w:instrText xml:space="preserve"> PAGEREF _Toc467271973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99C46AA" w14:textId="77777777" w:rsidR="00C34ED1" w:rsidRDefault="00F95A68">
      <w:pPr>
        <w:pStyle w:val="TOC3"/>
        <w:rPr>
          <w:rFonts w:asciiTheme="minorHAnsi" w:eastAsiaTheme="minorEastAsia" w:hAnsiTheme="minorHAnsi" w:cstheme="minorBidi"/>
          <w:noProof/>
          <w:sz w:val="22"/>
          <w:szCs w:val="22"/>
        </w:rPr>
      </w:pPr>
      <w:hyperlink w:anchor="_Toc467271974" w:history="1">
        <w:r w:rsidR="00A628CE">
          <w:rPr>
            <w:rStyle w:val="Hyperlink"/>
            <w:noProof/>
          </w:rPr>
          <w:t>5.3.2</w:t>
        </w:r>
        <w:r w:rsidR="00A628CE">
          <w:rPr>
            <w:rFonts w:asciiTheme="minorHAnsi" w:eastAsiaTheme="minorEastAsia" w:hAnsiTheme="minorHAnsi" w:cstheme="minorBidi"/>
            <w:noProof/>
            <w:sz w:val="22"/>
            <w:szCs w:val="22"/>
          </w:rPr>
          <w:tab/>
        </w:r>
        <w:r w:rsidR="00A628CE">
          <w:rPr>
            <w:rStyle w:val="Hyperlink"/>
            <w:noProof/>
          </w:rPr>
          <w:t>Representing a Cumulative Medication Duration</w:t>
        </w:r>
        <w:r w:rsidR="00A628CE">
          <w:rPr>
            <w:noProof/>
            <w:webHidden/>
          </w:rPr>
          <w:tab/>
        </w:r>
        <w:r w:rsidR="00A628CE">
          <w:rPr>
            <w:noProof/>
            <w:webHidden/>
          </w:rPr>
          <w:fldChar w:fldCharType="begin"/>
        </w:r>
        <w:r w:rsidR="00A628CE">
          <w:rPr>
            <w:noProof/>
            <w:webHidden/>
          </w:rPr>
          <w:instrText xml:space="preserve"> PAGEREF _Toc467271974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B4FD9F2" w14:textId="77777777" w:rsidR="00C34ED1" w:rsidRDefault="00F95A68">
      <w:pPr>
        <w:pStyle w:val="TOC2"/>
        <w:rPr>
          <w:rFonts w:asciiTheme="minorHAnsi" w:eastAsiaTheme="minorEastAsia" w:hAnsiTheme="minorHAnsi" w:cstheme="minorBidi"/>
          <w:sz w:val="22"/>
          <w:szCs w:val="22"/>
        </w:rPr>
      </w:pPr>
      <w:hyperlink w:anchor="_Toc467271975" w:history="1">
        <w:r w:rsidR="00A628CE">
          <w:rPr>
            <w:rStyle w:val="Hyperlink"/>
          </w:rPr>
          <w:t>5.4</w:t>
        </w:r>
        <w:r w:rsidR="00A628CE">
          <w:rPr>
            <w:rFonts w:asciiTheme="minorHAnsi" w:eastAsiaTheme="minorEastAsia" w:hAnsiTheme="minorHAnsi" w:cstheme="minorBidi"/>
            <w:sz w:val="22"/>
            <w:szCs w:val="22"/>
          </w:rPr>
          <w:tab/>
        </w:r>
        <w:r w:rsidR="00A628CE">
          <w:rPr>
            <w:rStyle w:val="Hyperlink"/>
          </w:rPr>
          <w:t>Incremental Calculation</w:t>
        </w:r>
        <w:r w:rsidR="00A628CE">
          <w:rPr>
            <w:webHidden/>
          </w:rPr>
          <w:tab/>
        </w:r>
        <w:r w:rsidR="00A628CE">
          <w:rPr>
            <w:webHidden/>
          </w:rPr>
          <w:fldChar w:fldCharType="begin"/>
        </w:r>
        <w:r w:rsidR="00A628CE">
          <w:rPr>
            <w:webHidden/>
          </w:rPr>
          <w:instrText xml:space="preserve"> PAGEREF _Toc467271975 \h </w:instrText>
        </w:r>
        <w:r w:rsidR="00A628CE">
          <w:rPr>
            <w:webHidden/>
          </w:rPr>
        </w:r>
        <w:r w:rsidR="00A628CE">
          <w:rPr>
            <w:webHidden/>
          </w:rPr>
          <w:fldChar w:fldCharType="separate"/>
        </w:r>
        <w:r w:rsidR="00A628CE">
          <w:rPr>
            <w:webHidden/>
          </w:rPr>
          <w:t>24</w:t>
        </w:r>
        <w:r w:rsidR="00A628CE">
          <w:rPr>
            <w:webHidden/>
          </w:rPr>
          <w:fldChar w:fldCharType="end"/>
        </w:r>
      </w:hyperlink>
    </w:p>
    <w:p w14:paraId="2169123A" w14:textId="77777777" w:rsidR="00C34ED1" w:rsidRDefault="00F95A68">
      <w:pPr>
        <w:pStyle w:val="TOC2"/>
        <w:rPr>
          <w:rFonts w:asciiTheme="minorHAnsi" w:eastAsiaTheme="minorEastAsia" w:hAnsiTheme="minorHAnsi" w:cstheme="minorBidi"/>
          <w:sz w:val="22"/>
          <w:szCs w:val="22"/>
        </w:rPr>
      </w:pPr>
      <w:hyperlink w:anchor="_Toc467271976" w:history="1">
        <w:r w:rsidR="00A628CE">
          <w:rPr>
            <w:rStyle w:val="Hyperlink"/>
          </w:rPr>
          <w:t>5.5</w:t>
        </w:r>
        <w:r w:rsidR="00A628CE">
          <w:rPr>
            <w:rFonts w:asciiTheme="minorHAnsi" w:eastAsiaTheme="minorEastAsia" w:hAnsiTheme="minorHAnsi" w:cstheme="minorBidi"/>
            <w:sz w:val="22"/>
            <w:szCs w:val="22"/>
          </w:rPr>
          <w:tab/>
        </w:r>
        <w:r w:rsidR="00A628CE">
          <w:rPr>
            <w:rStyle w:val="Hyperlink"/>
          </w:rPr>
          <w:t>Outdated Code Sets</w:t>
        </w:r>
        <w:r w:rsidR="00A628CE">
          <w:rPr>
            <w:webHidden/>
          </w:rPr>
          <w:tab/>
        </w:r>
        <w:r w:rsidR="00A628CE">
          <w:rPr>
            <w:webHidden/>
          </w:rPr>
          <w:fldChar w:fldCharType="begin"/>
        </w:r>
        <w:r w:rsidR="00A628CE">
          <w:rPr>
            <w:webHidden/>
          </w:rPr>
          <w:instrText xml:space="preserve"> PAGEREF _Toc467271976 \h </w:instrText>
        </w:r>
        <w:r w:rsidR="00A628CE">
          <w:rPr>
            <w:webHidden/>
          </w:rPr>
        </w:r>
        <w:r w:rsidR="00A628CE">
          <w:rPr>
            <w:webHidden/>
          </w:rPr>
          <w:fldChar w:fldCharType="separate"/>
        </w:r>
        <w:r w:rsidR="00A628CE">
          <w:rPr>
            <w:webHidden/>
          </w:rPr>
          <w:t>25</w:t>
        </w:r>
        <w:r w:rsidR="00A628CE">
          <w:rPr>
            <w:webHidden/>
          </w:rPr>
          <w:fldChar w:fldCharType="end"/>
        </w:r>
      </w:hyperlink>
    </w:p>
    <w:p w14:paraId="56ECF178" w14:textId="77777777" w:rsidR="00C34ED1" w:rsidRDefault="00F95A68">
      <w:pPr>
        <w:pStyle w:val="TOC1"/>
        <w:rPr>
          <w:rFonts w:asciiTheme="minorHAnsi" w:eastAsiaTheme="minorEastAsia" w:hAnsiTheme="minorHAnsi" w:cstheme="minorBidi"/>
          <w:b w:val="0"/>
          <w:sz w:val="22"/>
          <w:szCs w:val="22"/>
        </w:rPr>
      </w:pPr>
      <w:hyperlink w:anchor="_Toc467271977" w:history="1">
        <w:r w:rsidR="00A628CE">
          <w:rPr>
            <w:rStyle w:val="Hyperlink"/>
          </w:rPr>
          <w:t>6.</w:t>
        </w:r>
        <w:r w:rsidR="00A628CE">
          <w:rPr>
            <w:rFonts w:asciiTheme="minorHAnsi" w:eastAsiaTheme="minorEastAsia" w:hAnsiTheme="minorHAnsi" w:cstheme="minorBidi"/>
            <w:b w:val="0"/>
            <w:sz w:val="22"/>
            <w:szCs w:val="22"/>
          </w:rPr>
          <w:tab/>
        </w:r>
        <w:r w:rsidR="00A628CE">
          <w:rPr>
            <w:rStyle w:val="Hyperlink"/>
          </w:rPr>
          <w:t>Patient Dashboard</w:t>
        </w:r>
        <w:r w:rsidR="00A628CE">
          <w:rPr>
            <w:webHidden/>
          </w:rPr>
          <w:tab/>
        </w:r>
        <w:r w:rsidR="00A628CE">
          <w:rPr>
            <w:webHidden/>
          </w:rPr>
          <w:fldChar w:fldCharType="begin"/>
        </w:r>
        <w:r w:rsidR="00A628CE">
          <w:rPr>
            <w:webHidden/>
          </w:rPr>
          <w:instrText xml:space="preserve"> PAGEREF _Toc467271977 \h </w:instrText>
        </w:r>
        <w:r w:rsidR="00A628CE">
          <w:rPr>
            <w:webHidden/>
          </w:rPr>
        </w:r>
        <w:r w:rsidR="00A628CE">
          <w:rPr>
            <w:webHidden/>
          </w:rPr>
          <w:fldChar w:fldCharType="separate"/>
        </w:r>
        <w:r w:rsidR="00A628CE">
          <w:rPr>
            <w:webHidden/>
          </w:rPr>
          <w:t>26</w:t>
        </w:r>
        <w:r w:rsidR="00A628CE">
          <w:rPr>
            <w:webHidden/>
          </w:rPr>
          <w:fldChar w:fldCharType="end"/>
        </w:r>
      </w:hyperlink>
    </w:p>
    <w:p w14:paraId="5AF85D7C" w14:textId="77777777" w:rsidR="00C34ED1" w:rsidRDefault="00F95A68">
      <w:pPr>
        <w:pStyle w:val="TOC2"/>
        <w:rPr>
          <w:rFonts w:asciiTheme="minorHAnsi" w:eastAsiaTheme="minorEastAsia" w:hAnsiTheme="minorHAnsi" w:cstheme="minorBidi"/>
          <w:sz w:val="22"/>
          <w:szCs w:val="22"/>
        </w:rPr>
      </w:pPr>
      <w:hyperlink w:anchor="_Toc467271978" w:history="1">
        <w:r w:rsidR="00A628CE">
          <w:rPr>
            <w:rStyle w:val="Hyperlink"/>
          </w:rPr>
          <w:t>6.1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_Toc467271978 \h </w:instrText>
        </w:r>
        <w:r w:rsidR="00A628CE">
          <w:rPr>
            <w:webHidden/>
          </w:rPr>
        </w:r>
        <w:r w:rsidR="00A628CE">
          <w:rPr>
            <w:webHidden/>
          </w:rPr>
          <w:fldChar w:fldCharType="separate"/>
        </w:r>
        <w:r w:rsidR="00A628CE">
          <w:rPr>
            <w:webHidden/>
          </w:rPr>
          <w:t>26</w:t>
        </w:r>
        <w:r w:rsidR="00A628CE">
          <w:rPr>
            <w:webHidden/>
          </w:rPr>
          <w:fldChar w:fldCharType="end"/>
        </w:r>
      </w:hyperlink>
    </w:p>
    <w:p w14:paraId="05275689" w14:textId="77777777" w:rsidR="00C34ED1" w:rsidRDefault="00F95A68">
      <w:pPr>
        <w:pStyle w:val="TOC2"/>
        <w:rPr>
          <w:rFonts w:asciiTheme="minorHAnsi" w:eastAsiaTheme="minorEastAsia" w:hAnsiTheme="minorHAnsi" w:cstheme="minorBidi"/>
          <w:sz w:val="22"/>
          <w:szCs w:val="22"/>
        </w:rPr>
      </w:pPr>
      <w:hyperlink w:anchor="_Toc467271979" w:history="1">
        <w:r w:rsidR="00A628CE">
          <w:rPr>
            <w:rStyle w:val="Hyperlink"/>
          </w:rPr>
          <w:t>6.2</w:t>
        </w:r>
        <w:r w:rsidR="00A628CE">
          <w:rPr>
            <w:rFonts w:asciiTheme="minorHAnsi" w:eastAsiaTheme="minorEastAsia" w:hAnsiTheme="minorHAnsi" w:cstheme="minorBidi"/>
            <w:sz w:val="22"/>
            <w:szCs w:val="22"/>
          </w:rPr>
          <w:tab/>
        </w:r>
        <w:r w:rsidR="00A628CE">
          <w:rPr>
            <w:rStyle w:val="Hyperlink"/>
          </w:rPr>
          <w:t>Adding and Editing Patients</w:t>
        </w:r>
        <w:r w:rsidR="00A628CE">
          <w:rPr>
            <w:webHidden/>
          </w:rPr>
          <w:tab/>
        </w:r>
        <w:r w:rsidR="00A628CE">
          <w:rPr>
            <w:webHidden/>
          </w:rPr>
          <w:fldChar w:fldCharType="begin"/>
        </w:r>
        <w:r w:rsidR="00A628CE">
          <w:rPr>
            <w:webHidden/>
          </w:rPr>
          <w:instrText xml:space="preserve"> PAGEREF _Toc467271979 \h </w:instrText>
        </w:r>
        <w:r w:rsidR="00A628CE">
          <w:rPr>
            <w:webHidden/>
          </w:rPr>
        </w:r>
        <w:r w:rsidR="00A628CE">
          <w:rPr>
            <w:webHidden/>
          </w:rPr>
          <w:fldChar w:fldCharType="separate"/>
        </w:r>
        <w:r w:rsidR="00A628CE">
          <w:rPr>
            <w:webHidden/>
          </w:rPr>
          <w:t>28</w:t>
        </w:r>
        <w:r w:rsidR="00A628CE">
          <w:rPr>
            <w:webHidden/>
          </w:rPr>
          <w:fldChar w:fldCharType="end"/>
        </w:r>
      </w:hyperlink>
    </w:p>
    <w:p w14:paraId="512F7C3E" w14:textId="77777777" w:rsidR="00C34ED1" w:rsidRDefault="00F95A68">
      <w:pPr>
        <w:pStyle w:val="TOC1"/>
        <w:rPr>
          <w:rFonts w:asciiTheme="minorHAnsi" w:eastAsiaTheme="minorEastAsia" w:hAnsiTheme="minorHAnsi" w:cstheme="minorBidi"/>
          <w:b w:val="0"/>
          <w:sz w:val="22"/>
          <w:szCs w:val="22"/>
        </w:rPr>
      </w:pPr>
      <w:hyperlink w:anchor="_Toc467271980" w:history="1">
        <w:r w:rsidR="00A628CE">
          <w:rPr>
            <w:rStyle w:val="Hyperlink"/>
          </w:rPr>
          <w:t>7.</w:t>
        </w:r>
        <w:r w:rsidR="00A628CE">
          <w:rPr>
            <w:rFonts w:asciiTheme="minorHAnsi" w:eastAsiaTheme="minorEastAsia" w:hAnsiTheme="minorHAnsi" w:cstheme="minorBidi"/>
            <w:b w:val="0"/>
            <w:sz w:val="22"/>
            <w:szCs w:val="22"/>
          </w:rPr>
          <w:tab/>
        </w:r>
        <w:r w:rsidR="00A628CE">
          <w:rPr>
            <w:rStyle w:val="Hyperlink"/>
          </w:rPr>
          <w:t>CQL Learning Tool</w:t>
        </w:r>
        <w:r w:rsidR="00A628CE">
          <w:rPr>
            <w:webHidden/>
          </w:rPr>
          <w:tab/>
        </w:r>
        <w:r w:rsidR="00A628CE">
          <w:rPr>
            <w:webHidden/>
          </w:rPr>
          <w:fldChar w:fldCharType="begin"/>
        </w:r>
        <w:r w:rsidR="00A628CE">
          <w:rPr>
            <w:webHidden/>
          </w:rPr>
          <w:instrText xml:space="preserve"> PAGEREF _Toc467271980 \h </w:instrText>
        </w:r>
        <w:r w:rsidR="00A628CE">
          <w:rPr>
            <w:webHidden/>
          </w:rPr>
        </w:r>
        <w:r w:rsidR="00A628CE">
          <w:rPr>
            <w:webHidden/>
          </w:rPr>
          <w:fldChar w:fldCharType="separate"/>
        </w:r>
        <w:r w:rsidR="00A628CE">
          <w:rPr>
            <w:webHidden/>
          </w:rPr>
          <w:t>30</w:t>
        </w:r>
        <w:r w:rsidR="00A628CE">
          <w:rPr>
            <w:webHidden/>
          </w:rPr>
          <w:fldChar w:fldCharType="end"/>
        </w:r>
      </w:hyperlink>
    </w:p>
    <w:p w14:paraId="25BE3263" w14:textId="77777777" w:rsidR="00C34ED1" w:rsidRDefault="00F95A68">
      <w:pPr>
        <w:pStyle w:val="TOC2"/>
        <w:rPr>
          <w:rFonts w:asciiTheme="minorHAnsi" w:eastAsiaTheme="minorEastAsia" w:hAnsiTheme="minorHAnsi" w:cstheme="minorBidi"/>
          <w:sz w:val="22"/>
          <w:szCs w:val="22"/>
        </w:rPr>
      </w:pPr>
      <w:hyperlink w:anchor="_Toc467271981" w:history="1">
        <w:r w:rsidR="00A628CE">
          <w:rPr>
            <w:rStyle w:val="Hyperlink"/>
          </w:rPr>
          <w:t>7.1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_Toc467271981 \h </w:instrText>
        </w:r>
        <w:r w:rsidR="00A628CE">
          <w:rPr>
            <w:webHidden/>
          </w:rPr>
        </w:r>
        <w:r w:rsidR="00A628CE">
          <w:rPr>
            <w:webHidden/>
          </w:rPr>
          <w:fldChar w:fldCharType="separate"/>
        </w:r>
        <w:r w:rsidR="00A628CE">
          <w:rPr>
            <w:webHidden/>
          </w:rPr>
          <w:t>30</w:t>
        </w:r>
        <w:r w:rsidR="00A628CE">
          <w:rPr>
            <w:webHidden/>
          </w:rPr>
          <w:fldChar w:fldCharType="end"/>
        </w:r>
      </w:hyperlink>
    </w:p>
    <w:p w14:paraId="0C9FCDF8" w14:textId="77777777" w:rsidR="00C34ED1" w:rsidRDefault="00F95A68">
      <w:pPr>
        <w:pStyle w:val="TOC1"/>
        <w:rPr>
          <w:rFonts w:asciiTheme="minorHAnsi" w:eastAsiaTheme="minorEastAsia" w:hAnsiTheme="minorHAnsi" w:cstheme="minorBidi"/>
          <w:b w:val="0"/>
          <w:sz w:val="22"/>
          <w:szCs w:val="22"/>
        </w:rPr>
      </w:pPr>
      <w:hyperlink w:anchor="_Toc467271982" w:history="1">
        <w:r w:rsidR="00A628CE">
          <w:rPr>
            <w:rStyle w:val="Hyperlink"/>
          </w:rPr>
          <w:t>8.</w:t>
        </w:r>
        <w:r w:rsidR="00A628CE">
          <w:rPr>
            <w:rFonts w:asciiTheme="minorHAnsi" w:eastAsiaTheme="minorEastAsia" w:hAnsiTheme="minorHAnsi" w:cstheme="minorBidi"/>
            <w:b w:val="0"/>
            <w:sz w:val="22"/>
            <w:szCs w:val="22"/>
          </w:rPr>
          <w:tab/>
        </w:r>
        <w:r w:rsidR="00A628CE">
          <w:rPr>
            <w:rStyle w:val="Hyperlink"/>
          </w:rPr>
          <w:t>Importing Patients from the Patient Bank</w:t>
        </w:r>
        <w:r w:rsidR="00A628CE">
          <w:rPr>
            <w:webHidden/>
          </w:rPr>
          <w:tab/>
        </w:r>
        <w:r w:rsidR="00A628CE">
          <w:rPr>
            <w:webHidden/>
          </w:rPr>
          <w:fldChar w:fldCharType="begin"/>
        </w:r>
        <w:r w:rsidR="00A628CE">
          <w:rPr>
            <w:webHidden/>
          </w:rPr>
          <w:instrText xml:space="preserve"> PAGEREF _Toc467271982 \h </w:instrText>
        </w:r>
        <w:r w:rsidR="00A628CE">
          <w:rPr>
            <w:webHidden/>
          </w:rPr>
        </w:r>
        <w:r w:rsidR="00A628CE">
          <w:rPr>
            <w:webHidden/>
          </w:rPr>
          <w:fldChar w:fldCharType="separate"/>
        </w:r>
        <w:r w:rsidR="00A628CE">
          <w:rPr>
            <w:webHidden/>
          </w:rPr>
          <w:t>33</w:t>
        </w:r>
        <w:r w:rsidR="00A628CE">
          <w:rPr>
            <w:webHidden/>
          </w:rPr>
          <w:fldChar w:fldCharType="end"/>
        </w:r>
      </w:hyperlink>
    </w:p>
    <w:p w14:paraId="69AD59F0" w14:textId="77777777" w:rsidR="00C34ED1" w:rsidRDefault="00F95A68">
      <w:pPr>
        <w:pStyle w:val="TOC2"/>
        <w:rPr>
          <w:rFonts w:asciiTheme="minorHAnsi" w:eastAsiaTheme="minorEastAsia" w:hAnsiTheme="minorHAnsi" w:cstheme="minorBidi"/>
          <w:sz w:val="22"/>
          <w:szCs w:val="22"/>
        </w:rPr>
      </w:pPr>
      <w:hyperlink w:anchor="_Toc467271983" w:history="1">
        <w:r w:rsidR="00A628CE">
          <w:rPr>
            <w:rStyle w:val="Hyperlink"/>
          </w:rPr>
          <w:t>8.1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_Toc467271983 \h </w:instrText>
        </w:r>
        <w:r w:rsidR="00A628CE">
          <w:rPr>
            <w:webHidden/>
          </w:rPr>
        </w:r>
        <w:r w:rsidR="00A628CE">
          <w:rPr>
            <w:webHidden/>
          </w:rPr>
          <w:fldChar w:fldCharType="separate"/>
        </w:r>
        <w:r w:rsidR="00A628CE">
          <w:rPr>
            <w:webHidden/>
          </w:rPr>
          <w:t>33</w:t>
        </w:r>
        <w:r w:rsidR="00A628CE">
          <w:rPr>
            <w:webHidden/>
          </w:rPr>
          <w:fldChar w:fldCharType="end"/>
        </w:r>
      </w:hyperlink>
    </w:p>
    <w:p w14:paraId="3A604AE4" w14:textId="77777777" w:rsidR="00C34ED1" w:rsidRDefault="00F95A68">
      <w:pPr>
        <w:pStyle w:val="TOC2"/>
        <w:rPr>
          <w:rFonts w:asciiTheme="minorHAnsi" w:eastAsiaTheme="minorEastAsia" w:hAnsiTheme="minorHAnsi" w:cstheme="minorBidi"/>
          <w:sz w:val="22"/>
          <w:szCs w:val="22"/>
        </w:rPr>
      </w:pPr>
      <w:hyperlink w:anchor="_Toc467271984" w:history="1">
        <w:r w:rsidR="00A628CE">
          <w:rPr>
            <w:rStyle w:val="Hyperlink"/>
          </w:rPr>
          <w:t>8.2</w:t>
        </w:r>
        <w:r w:rsidR="00A628CE">
          <w:rPr>
            <w:rFonts w:asciiTheme="minorHAnsi" w:eastAsiaTheme="minorEastAsia" w:hAnsiTheme="minorHAnsi" w:cstheme="minorBidi"/>
            <w:sz w:val="22"/>
            <w:szCs w:val="22"/>
          </w:rPr>
          <w:tab/>
        </w:r>
        <w:r w:rsidR="00A628CE">
          <w:rPr>
            <w:rStyle w:val="Hyperlink"/>
          </w:rPr>
          <w:t>Filtering Patient Results</w:t>
        </w:r>
        <w:r w:rsidR="00A628CE">
          <w:rPr>
            <w:webHidden/>
          </w:rPr>
          <w:tab/>
        </w:r>
        <w:r w:rsidR="00A628CE">
          <w:rPr>
            <w:webHidden/>
          </w:rPr>
          <w:fldChar w:fldCharType="begin"/>
        </w:r>
        <w:r w:rsidR="00A628CE">
          <w:rPr>
            <w:webHidden/>
          </w:rPr>
          <w:instrText xml:space="preserve"> PAGEREF _Toc467271984 \h </w:instrText>
        </w:r>
        <w:r w:rsidR="00A628CE">
          <w:rPr>
            <w:webHidden/>
          </w:rPr>
        </w:r>
        <w:r w:rsidR="00A628CE">
          <w:rPr>
            <w:webHidden/>
          </w:rPr>
          <w:fldChar w:fldCharType="separate"/>
        </w:r>
        <w:r w:rsidR="00A628CE">
          <w:rPr>
            <w:webHidden/>
          </w:rPr>
          <w:t>35</w:t>
        </w:r>
        <w:r w:rsidR="00A628CE">
          <w:rPr>
            <w:webHidden/>
          </w:rPr>
          <w:fldChar w:fldCharType="end"/>
        </w:r>
      </w:hyperlink>
    </w:p>
    <w:p w14:paraId="1B25EC97" w14:textId="77777777" w:rsidR="00C34ED1" w:rsidRDefault="00F95A68">
      <w:pPr>
        <w:pStyle w:val="TOC2"/>
        <w:rPr>
          <w:rFonts w:asciiTheme="minorHAnsi" w:eastAsiaTheme="minorEastAsia" w:hAnsiTheme="minorHAnsi" w:cstheme="minorBidi"/>
          <w:sz w:val="22"/>
          <w:szCs w:val="22"/>
        </w:rPr>
      </w:pPr>
      <w:hyperlink w:anchor="_Toc467271985" w:history="1">
        <w:r w:rsidR="00A628CE">
          <w:rPr>
            <w:rStyle w:val="Hyperlink"/>
          </w:rPr>
          <w:t>8.3</w:t>
        </w:r>
        <w:r w:rsidR="00A628CE">
          <w:rPr>
            <w:rFonts w:asciiTheme="minorHAnsi" w:eastAsiaTheme="minorEastAsia" w:hAnsiTheme="minorHAnsi" w:cstheme="minorBidi"/>
            <w:sz w:val="22"/>
            <w:szCs w:val="22"/>
          </w:rPr>
          <w:tab/>
        </w:r>
        <w:r w:rsidR="00A628CE">
          <w:rPr>
            <w:rStyle w:val="Hyperlink"/>
          </w:rPr>
          <w:t>Using Test Patients</w:t>
        </w:r>
        <w:r w:rsidR="00A628CE">
          <w:rPr>
            <w:webHidden/>
          </w:rPr>
          <w:tab/>
        </w:r>
        <w:r w:rsidR="00A628CE">
          <w:rPr>
            <w:webHidden/>
          </w:rPr>
          <w:fldChar w:fldCharType="begin"/>
        </w:r>
        <w:r w:rsidR="00A628CE">
          <w:rPr>
            <w:webHidden/>
          </w:rPr>
          <w:instrText xml:space="preserve"> PAGEREF _Toc467271985 \h </w:instrText>
        </w:r>
        <w:r w:rsidR="00A628CE">
          <w:rPr>
            <w:webHidden/>
          </w:rPr>
        </w:r>
        <w:r w:rsidR="00A628CE">
          <w:rPr>
            <w:webHidden/>
          </w:rPr>
          <w:fldChar w:fldCharType="separate"/>
        </w:r>
        <w:r w:rsidR="00A628CE">
          <w:rPr>
            <w:webHidden/>
          </w:rPr>
          <w:t>35</w:t>
        </w:r>
        <w:r w:rsidR="00A628CE">
          <w:rPr>
            <w:webHidden/>
          </w:rPr>
          <w:fldChar w:fldCharType="end"/>
        </w:r>
      </w:hyperlink>
    </w:p>
    <w:p w14:paraId="18F21594" w14:textId="77777777" w:rsidR="00C34ED1" w:rsidRDefault="00F95A68">
      <w:pPr>
        <w:pStyle w:val="TOC1"/>
        <w:rPr>
          <w:rFonts w:asciiTheme="minorHAnsi" w:eastAsiaTheme="minorEastAsia" w:hAnsiTheme="minorHAnsi" w:cstheme="minorBidi"/>
          <w:b w:val="0"/>
          <w:sz w:val="22"/>
          <w:szCs w:val="22"/>
        </w:rPr>
      </w:pPr>
      <w:hyperlink w:anchor="_Toc467271986" w:history="1">
        <w:r w:rsidR="00A628CE">
          <w:rPr>
            <w:rStyle w:val="Hyperlink"/>
          </w:rPr>
          <w:t>9.</w:t>
        </w:r>
        <w:r w:rsidR="00A628CE">
          <w:rPr>
            <w:rFonts w:asciiTheme="minorHAnsi" w:eastAsiaTheme="minorEastAsia" w:hAnsiTheme="minorHAnsi" w:cstheme="minorBidi"/>
            <w:b w:val="0"/>
            <w:sz w:val="22"/>
            <w:szCs w:val="22"/>
          </w:rPr>
          <w:tab/>
        </w:r>
        <w:r w:rsidR="00A628CE">
          <w:rPr>
            <w:rStyle w:val="Hyperlink"/>
          </w:rPr>
          <w:t>Additional Tools</w:t>
        </w:r>
        <w:r w:rsidR="00A628CE">
          <w:rPr>
            <w:webHidden/>
          </w:rPr>
          <w:tab/>
        </w:r>
        <w:r w:rsidR="00A628CE">
          <w:rPr>
            <w:webHidden/>
          </w:rPr>
          <w:fldChar w:fldCharType="begin"/>
        </w:r>
        <w:r w:rsidR="00A628CE">
          <w:rPr>
            <w:webHidden/>
          </w:rPr>
          <w:instrText xml:space="preserve"> PAGEREF _Toc467271986 \h </w:instrText>
        </w:r>
        <w:r w:rsidR="00A628CE">
          <w:rPr>
            <w:webHidden/>
          </w:rPr>
        </w:r>
        <w:r w:rsidR="00A628CE">
          <w:rPr>
            <w:webHidden/>
          </w:rPr>
          <w:fldChar w:fldCharType="separate"/>
        </w:r>
        <w:r w:rsidR="00A628CE">
          <w:rPr>
            <w:webHidden/>
          </w:rPr>
          <w:t>38</w:t>
        </w:r>
        <w:r w:rsidR="00A628CE">
          <w:rPr>
            <w:webHidden/>
          </w:rPr>
          <w:fldChar w:fldCharType="end"/>
        </w:r>
      </w:hyperlink>
    </w:p>
    <w:p w14:paraId="1A329580" w14:textId="77777777" w:rsidR="00C34ED1" w:rsidRDefault="00F95A68">
      <w:pPr>
        <w:pStyle w:val="TOC2"/>
        <w:rPr>
          <w:rFonts w:asciiTheme="minorHAnsi" w:eastAsiaTheme="minorEastAsia" w:hAnsiTheme="minorHAnsi" w:cstheme="minorBidi"/>
          <w:sz w:val="22"/>
          <w:szCs w:val="22"/>
        </w:rPr>
      </w:pPr>
      <w:hyperlink w:anchor="_Toc467271987" w:history="1">
        <w:r w:rsidR="00A628CE">
          <w:rPr>
            <w:rStyle w:val="Hyperlink"/>
          </w:rPr>
          <w:t>9.1</w:t>
        </w:r>
        <w:r w:rsidR="00A628CE">
          <w:rPr>
            <w:rFonts w:asciiTheme="minorHAnsi" w:eastAsiaTheme="minorEastAsia" w:hAnsiTheme="minorHAnsi" w:cstheme="minorBidi"/>
            <w:sz w:val="22"/>
            <w:szCs w:val="22"/>
          </w:rPr>
          <w:tab/>
        </w:r>
        <w:r w:rsidR="00A628CE">
          <w:rPr>
            <w:rStyle w:val="Hyperlink"/>
          </w:rPr>
          <w:t>Complexity and Change Dashboard</w:t>
        </w:r>
        <w:r w:rsidR="00A628CE">
          <w:rPr>
            <w:webHidden/>
          </w:rPr>
          <w:tab/>
        </w:r>
        <w:r w:rsidR="00A628CE">
          <w:rPr>
            <w:webHidden/>
          </w:rPr>
          <w:fldChar w:fldCharType="begin"/>
        </w:r>
        <w:r w:rsidR="00A628CE">
          <w:rPr>
            <w:webHidden/>
          </w:rPr>
          <w:instrText xml:space="preserve"> PAGEREF _Toc467271987 \h </w:instrText>
        </w:r>
        <w:r w:rsidR="00A628CE">
          <w:rPr>
            <w:webHidden/>
          </w:rPr>
        </w:r>
        <w:r w:rsidR="00A628CE">
          <w:rPr>
            <w:webHidden/>
          </w:rPr>
          <w:fldChar w:fldCharType="separate"/>
        </w:r>
        <w:r w:rsidR="00A628CE">
          <w:rPr>
            <w:webHidden/>
          </w:rPr>
          <w:t>38</w:t>
        </w:r>
        <w:r w:rsidR="00A628CE">
          <w:rPr>
            <w:webHidden/>
          </w:rPr>
          <w:fldChar w:fldCharType="end"/>
        </w:r>
      </w:hyperlink>
    </w:p>
    <w:p w14:paraId="219E14F6" w14:textId="77777777" w:rsidR="00C34ED1" w:rsidRDefault="00F95A68">
      <w:pPr>
        <w:pStyle w:val="TOC1"/>
        <w:rPr>
          <w:rFonts w:asciiTheme="minorHAnsi" w:eastAsiaTheme="minorEastAsia" w:hAnsiTheme="minorHAnsi" w:cstheme="minorBidi"/>
          <w:b w:val="0"/>
          <w:sz w:val="22"/>
          <w:szCs w:val="22"/>
        </w:rPr>
      </w:pPr>
      <w:hyperlink w:anchor="_Toc467271988" w:history="1">
        <w:r w:rsidR="00A628CE">
          <w:rPr>
            <w:rStyle w:val="Hyperlink"/>
          </w:rPr>
          <w:t>10.</w:t>
        </w:r>
        <w:r w:rsidR="00A628CE">
          <w:rPr>
            <w:rFonts w:asciiTheme="minorHAnsi" w:eastAsiaTheme="minorEastAsia" w:hAnsiTheme="minorHAnsi" w:cstheme="minorBidi"/>
            <w:b w:val="0"/>
            <w:sz w:val="22"/>
            <w:szCs w:val="22"/>
          </w:rPr>
          <w:tab/>
        </w:r>
        <w:r w:rsidR="00A628CE">
          <w:rPr>
            <w:rStyle w:val="Hyperlink"/>
          </w:rPr>
          <w:t>Feedback and Support</w:t>
        </w:r>
        <w:r w:rsidR="00A628CE">
          <w:rPr>
            <w:webHidden/>
          </w:rPr>
          <w:tab/>
        </w:r>
        <w:r w:rsidR="00A628CE">
          <w:rPr>
            <w:webHidden/>
          </w:rPr>
          <w:fldChar w:fldCharType="begin"/>
        </w:r>
        <w:r w:rsidR="00A628CE">
          <w:rPr>
            <w:webHidden/>
          </w:rPr>
          <w:instrText xml:space="preserve"> PAGEREF _Toc467271988 \h </w:instrText>
        </w:r>
        <w:r w:rsidR="00A628CE">
          <w:rPr>
            <w:webHidden/>
          </w:rPr>
        </w:r>
        <w:r w:rsidR="00A628CE">
          <w:rPr>
            <w:webHidden/>
          </w:rPr>
          <w:fldChar w:fldCharType="separate"/>
        </w:r>
        <w:r w:rsidR="00A628CE">
          <w:rPr>
            <w:webHidden/>
          </w:rPr>
          <w:t>41</w:t>
        </w:r>
        <w:r w:rsidR="00A628CE">
          <w:rPr>
            <w:webHidden/>
          </w:rPr>
          <w:fldChar w:fldCharType="end"/>
        </w:r>
      </w:hyperlink>
    </w:p>
    <w:p w14:paraId="4896E374" w14:textId="77777777" w:rsidR="00C34ED1" w:rsidRDefault="00F95A68">
      <w:pPr>
        <w:pStyle w:val="TOC1"/>
        <w:rPr>
          <w:rFonts w:asciiTheme="minorHAnsi" w:eastAsiaTheme="minorEastAsia" w:hAnsiTheme="minorHAnsi" w:cstheme="minorBidi"/>
          <w:b w:val="0"/>
          <w:sz w:val="22"/>
          <w:szCs w:val="22"/>
        </w:rPr>
      </w:pPr>
      <w:hyperlink w:anchor="_Toc467271989" w:history="1">
        <w:r w:rsidR="00A628CE">
          <w:rPr>
            <w:rStyle w:val="Hyperlink"/>
          </w:rPr>
          <w:t>11.</w:t>
        </w:r>
        <w:r w:rsidR="00A628CE">
          <w:rPr>
            <w:rFonts w:asciiTheme="minorHAnsi" w:eastAsiaTheme="minorEastAsia" w:hAnsiTheme="minorHAnsi" w:cstheme="minorBidi"/>
            <w:b w:val="0"/>
            <w:sz w:val="22"/>
            <w:szCs w:val="22"/>
          </w:rPr>
          <w:tab/>
        </w:r>
        <w:r w:rsidR="00A628CE">
          <w:rPr>
            <w:rStyle w:val="Hyperlink"/>
          </w:rPr>
          <w:t>Frequently Asked Questions</w:t>
        </w:r>
        <w:r w:rsidR="00A628CE">
          <w:rPr>
            <w:webHidden/>
          </w:rPr>
          <w:tab/>
        </w:r>
        <w:r w:rsidR="00A628CE">
          <w:rPr>
            <w:webHidden/>
          </w:rPr>
          <w:fldChar w:fldCharType="begin"/>
        </w:r>
        <w:r w:rsidR="00A628CE">
          <w:rPr>
            <w:webHidden/>
          </w:rPr>
          <w:instrText xml:space="preserve"> PAGEREF _Toc467271989 \h </w:instrText>
        </w:r>
        <w:r w:rsidR="00A628CE">
          <w:rPr>
            <w:webHidden/>
          </w:rPr>
        </w:r>
        <w:r w:rsidR="00A628CE">
          <w:rPr>
            <w:webHidden/>
          </w:rPr>
          <w:fldChar w:fldCharType="separate"/>
        </w:r>
        <w:r w:rsidR="00A628CE">
          <w:rPr>
            <w:webHidden/>
          </w:rPr>
          <w:t>42</w:t>
        </w:r>
        <w:r w:rsidR="00A628CE">
          <w:rPr>
            <w:webHidden/>
          </w:rPr>
          <w:fldChar w:fldCharType="end"/>
        </w:r>
      </w:hyperlink>
    </w:p>
    <w:p w14:paraId="5FA0BAEC" w14:textId="77777777" w:rsidR="00C34ED1" w:rsidRDefault="00F95A68">
      <w:pPr>
        <w:pStyle w:val="TOC1"/>
        <w:rPr>
          <w:rFonts w:asciiTheme="minorHAnsi" w:eastAsiaTheme="minorEastAsia" w:hAnsiTheme="minorHAnsi" w:cstheme="minorBidi"/>
          <w:b w:val="0"/>
          <w:sz w:val="22"/>
          <w:szCs w:val="22"/>
        </w:rPr>
      </w:pPr>
      <w:hyperlink w:anchor="_Toc467271990" w:history="1">
        <w:r w:rsidR="00A628CE">
          <w:rPr>
            <w:rStyle w:val="Hyperlink"/>
          </w:rPr>
          <w:t>Acronyms</w:t>
        </w:r>
        <w:r w:rsidR="00A628CE">
          <w:rPr>
            <w:webHidden/>
          </w:rPr>
          <w:tab/>
        </w:r>
        <w:r w:rsidR="00A628CE">
          <w:rPr>
            <w:webHidden/>
          </w:rPr>
          <w:fldChar w:fldCharType="begin"/>
        </w:r>
        <w:r w:rsidR="00A628CE">
          <w:rPr>
            <w:webHidden/>
          </w:rPr>
          <w:instrText xml:space="preserve"> PAGEREF _Toc467271990 \h </w:instrText>
        </w:r>
        <w:r w:rsidR="00A628CE">
          <w:rPr>
            <w:webHidden/>
          </w:rPr>
        </w:r>
        <w:r w:rsidR="00A628CE">
          <w:rPr>
            <w:webHidden/>
          </w:rPr>
          <w:fldChar w:fldCharType="separate"/>
        </w:r>
        <w:r w:rsidR="00A628CE">
          <w:rPr>
            <w:webHidden/>
          </w:rPr>
          <w:t>44</w:t>
        </w:r>
        <w:r w:rsidR="00A628CE">
          <w:rPr>
            <w:webHidden/>
          </w:rPr>
          <w:fldChar w:fldCharType="end"/>
        </w:r>
      </w:hyperlink>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5" w:name="_Toc510936693"/>
      <w:bookmarkStart w:id="6" w:name="_Toc510936873"/>
      <w:bookmarkStart w:id="7" w:name="_Toc510948564"/>
      <w:bookmarkStart w:id="8" w:name="_Toc467271944"/>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14:paraId="3B6713BA" w14:textId="77777777" w:rsidR="00C34ED1" w:rsidRDefault="00A628CE">
      <w:pPr>
        <w:pStyle w:val="Heading2"/>
        <w:spacing w:before="0" w:after="120"/>
      </w:pPr>
      <w:bookmarkStart w:id="14" w:name="_Toc467271945"/>
      <w:r>
        <w:t>Background</w:t>
      </w:r>
      <w:bookmarkEnd w:id="14"/>
    </w:p>
    <w:p w14:paraId="7C6C88E1" w14:textId="77777777" w:rsidR="00C34ED1" w:rsidRDefault="00A628CE">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14:paraId="328522A6" w14:textId="77777777" w:rsidR="00C34ED1" w:rsidRDefault="00A628CE">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16" w:name="_Toc467271946"/>
      <w:r>
        <w:t>Purpose</w:t>
      </w:r>
      <w:bookmarkEnd w:id="16"/>
    </w:p>
    <w:p w14:paraId="24EFEB7B" w14:textId="77777777" w:rsidR="00C34ED1" w:rsidRDefault="00A628CE">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2329A234" w14:textId="77777777" w:rsidR="00C34ED1" w:rsidRDefault="00A628CE">
      <w:pPr>
        <w:pStyle w:val="Heading2"/>
      </w:pPr>
      <w:bookmarkStart w:id="17" w:name="_Toc467271947"/>
      <w:bookmarkStart w:id="18" w:name="_Toc498235588"/>
      <w:bookmarkEnd w:id="15"/>
      <w:r>
        <w:t>Application Description</w:t>
      </w:r>
      <w:bookmarkEnd w:id="17"/>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19" w:name="_Toc467271948"/>
      <w:r>
        <w:lastRenderedPageBreak/>
        <w:t>User Account Creation</w:t>
      </w:r>
      <w:bookmarkEnd w:id="19"/>
    </w:p>
    <w:p w14:paraId="02266C26" w14:textId="77777777" w:rsidR="00C34ED1" w:rsidRDefault="00A628CE">
      <w:pPr>
        <w:pStyle w:val="Heading2"/>
      </w:pPr>
      <w:bookmarkStart w:id="20" w:name="_Toc467271949"/>
      <w:r>
        <w:t>Login Page</w:t>
      </w:r>
      <w:bookmarkEnd w:id="20"/>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551D04">
          <w:t xml:space="preserve">Figure </w:t>
        </w:r>
        <w:r w:rsidR="00551D04">
          <w:rPr>
            <w:noProof/>
          </w:rPr>
          <w:t>1</w:t>
        </w:r>
      </w:fldSimple>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21" w:name="_Ref459207064"/>
      <w:bookmarkStart w:id="22" w:name="_Toc467271991"/>
      <w:r>
        <w:t xml:space="preserve">Figure </w:t>
      </w:r>
      <w:fldSimple w:instr=" SEQ Figure \* ARABIC ">
        <w:r w:rsidR="00551D04">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39BAE9A4" w14:textId="77777777" w:rsidR="00C34ED1" w:rsidRDefault="00A628CE">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7271950"/>
      <w:bookmarkEnd w:id="26"/>
      <w:bookmarkEnd w:id="27"/>
      <w:bookmarkEnd w:id="28"/>
      <w:bookmarkEnd w:id="29"/>
      <w:bookmarkEnd w:id="30"/>
      <w:bookmarkEnd w:id="31"/>
      <w:bookmarkEnd w:id="32"/>
      <w:bookmarkEnd w:id="33"/>
      <w:bookmarkEnd w:id="34"/>
      <w:bookmarkEnd w:id="35"/>
      <w:bookmarkEnd w:id="36"/>
      <w:r>
        <w:t>Creating a New User</w:t>
      </w:r>
      <w:bookmarkEnd w:id="37"/>
    </w:p>
    <w:p w14:paraId="52A2065A" w14:textId="5326F4BC" w:rsidR="00C34ED1" w:rsidRDefault="00A628CE">
      <w:r>
        <w:t xml:space="preserve">A user can create a new account by clicking the “register” link on the login page. The register link brings the user to account creation page shown in </w:t>
      </w:r>
      <w:fldSimple w:instr=" REF _Ref459271439  \* MERGEFORMAT ">
        <w:r w:rsidR="00551D04">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38" w:name="_Ref459271439"/>
      <w:bookmarkStart w:id="39" w:name="_Toc467271992"/>
      <w:r>
        <w:t xml:space="preserve">Figure </w:t>
      </w:r>
      <w:fldSimple w:instr=" SEQ Figure \* ARABIC ">
        <w:r w:rsidR="00551D04">
          <w:rPr>
            <w:noProof/>
          </w:rPr>
          <w:t>2</w:t>
        </w:r>
      </w:fldSimple>
      <w:bookmarkEnd w:id="38"/>
      <w:r>
        <w:rPr>
          <w:bCs/>
        </w:rPr>
        <w:t>.</w:t>
      </w:r>
      <w:r>
        <w:t xml:space="preserve"> Account Registration Page</w:t>
      </w:r>
      <w:bookmarkEnd w:id="39"/>
    </w:p>
    <w:p w14:paraId="30EDBF0C" w14:textId="77777777" w:rsidR="00C34ED1" w:rsidRDefault="00A628CE">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727195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63" w:name="_Toc467271993"/>
      <w:r>
        <w:t xml:space="preserve">Figure </w:t>
      </w:r>
      <w:fldSimple w:instr=" SEQ Figure \* ARABIC ">
        <w:r w:rsidR="00551D04">
          <w:rPr>
            <w:noProof/>
          </w:rPr>
          <w:t>3</w:t>
        </w:r>
      </w:fldSimple>
      <w:r>
        <w:t xml:space="preserve">. </w:t>
      </w:r>
      <w:bookmarkStart w:id="64" w:name="_Toc439154842"/>
      <w:r>
        <w:t>Password Reset Page</w:t>
      </w:r>
      <w:bookmarkEnd w:id="63"/>
      <w:bookmarkEnd w:id="64"/>
    </w:p>
    <w:p w14:paraId="488EF490" w14:textId="77777777" w:rsidR="00C34ED1" w:rsidRDefault="00A628CE">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7271952"/>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77" w:name="_Toc467271994"/>
      <w:r>
        <w:t xml:space="preserve">Figure </w:t>
      </w:r>
      <w:fldSimple w:instr=" SEQ Figure \* ARABIC ">
        <w:r w:rsidR="00551D04">
          <w:rPr>
            <w:noProof/>
          </w:rPr>
          <w:t>4</w:t>
        </w:r>
      </w:fldSimple>
      <w:r>
        <w:rPr>
          <w:noProof/>
        </w:rPr>
        <w:t>.</w:t>
      </w:r>
      <w:r>
        <w:t xml:space="preserve"> Account Management Page</w:t>
      </w:r>
      <w:bookmarkEnd w:id="77"/>
    </w:p>
    <w:p w14:paraId="602C59BC" w14:textId="77777777" w:rsidR="00C34ED1" w:rsidRDefault="00C34ED1"/>
    <w:p w14:paraId="207B645B" w14:textId="77777777" w:rsidR="00C34ED1" w:rsidRDefault="00C34ED1">
      <w:pPr>
        <w:sectPr w:rsidR="00C34ED1">
          <w:headerReference w:type="first" r:id="rId30"/>
          <w:footerReference w:type="first" r:id="rId31"/>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78" w:name="_Toc467271953"/>
      <w:r>
        <w:lastRenderedPageBreak/>
        <w:t>Measure Dashboard</w:t>
      </w:r>
      <w:bookmarkEnd w:id="78"/>
    </w:p>
    <w:p w14:paraId="12E9D2E9" w14:textId="77777777" w:rsidR="00C34ED1" w:rsidRDefault="00A628CE">
      <w:pPr>
        <w:pStyle w:val="Heading2"/>
      </w:pPr>
      <w:bookmarkStart w:id="79" w:name="_Toc467271954"/>
      <w:r>
        <w:t>Overview</w:t>
      </w:r>
      <w:bookmarkEnd w:id="79"/>
    </w:p>
    <w:p w14:paraId="2F4CE43A" w14:textId="4DE36387" w:rsidR="00C34ED1" w:rsidRDefault="00A628CE">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80" w:name="_Ref467148223"/>
      <w:bookmarkStart w:id="81" w:name="_Toc467271995"/>
      <w:r>
        <w:t xml:space="preserve">Figure </w:t>
      </w:r>
      <w:fldSimple w:instr=" SEQ Figure \* ARABIC ">
        <w:r w:rsidR="00551D04">
          <w:rPr>
            <w:noProof/>
          </w:rPr>
          <w:t>5</w:t>
        </w:r>
      </w:fldSimple>
      <w:bookmarkEnd w:id="80"/>
      <w:r>
        <w:t>. Measure Dashboard View</w:t>
      </w:r>
      <w:bookmarkEnd w:id="81"/>
    </w:p>
    <w:p w14:paraId="7212B1A9" w14:textId="694C1A12" w:rsidR="00C34ED1" w:rsidRDefault="00A628CE">
      <w:r>
        <w:t xml:space="preserve">The Measure Dashboard View employs the following user interface (UI) elements (indicated by their item numbers in </w:t>
      </w:r>
      <w:fldSimple w:instr=" REF _Ref440185712 ">
        <w:r>
          <w:t xml:space="preserve">Figure </w:t>
        </w:r>
        <w:r>
          <w:rPr>
            <w:noProof/>
          </w:rPr>
          <w:t>5</w:t>
        </w:r>
      </w:fldSimple>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Measures Download Button – Allows the user to download a bundle containing all of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Status Column – Displays the current status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67271955"/>
      <w:bookmarkEnd w:id="82"/>
      <w:bookmarkEnd w:id="83"/>
      <w:bookmarkEnd w:id="84"/>
      <w:bookmarkEnd w:id="85"/>
      <w:bookmarkEnd w:id="86"/>
      <w:bookmarkEnd w:id="87"/>
      <w:bookmarkEnd w:id="88"/>
      <w:bookmarkEnd w:id="89"/>
      <w:bookmarkEnd w:id="90"/>
      <w:bookmarkEnd w:id="91"/>
      <w:r>
        <w:t>Loading a New Measure</w:t>
      </w:r>
      <w:bookmarkEnd w:id="92"/>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0C2E3D9" w14:textId="4E023108" w:rsidR="00C34ED1" w:rsidRDefault="00A628CE">
      <w:pPr>
        <w:pStyle w:val="FigureCaption"/>
        <w:spacing w:before="0" w:after="120"/>
      </w:pPr>
      <w:bookmarkStart w:id="93" w:name="_Toc467271996"/>
      <w:r>
        <w:t xml:space="preserve">Figure </w:t>
      </w:r>
      <w:fldSimple w:instr=" SEQ Figure \* ARABIC ">
        <w:r w:rsidR="00551D04">
          <w:rPr>
            <w:noProof/>
          </w:rPr>
          <w:t>6</w:t>
        </w:r>
      </w:fldSimple>
      <w:r>
        <w:rPr>
          <w:noProof/>
        </w:rPr>
        <w:t>.</w:t>
      </w:r>
      <w:r>
        <w:t xml:space="preserve"> New Measure Dialog – MAT Package</w:t>
      </w:r>
      <w:bookmarkEnd w:id="93"/>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94" w:name="_Toc467271997"/>
      <w:r>
        <w:t xml:space="preserve">Figure </w:t>
      </w:r>
      <w:fldSimple w:instr=" SEQ Figure \* ARABIC ">
        <w:r w:rsidR="00551D04">
          <w:rPr>
            <w:noProof/>
          </w:rPr>
          <w:t>7</w:t>
        </w:r>
      </w:fldSimple>
      <w:r>
        <w:t>. New Measure Dialog – XML File</w:t>
      </w:r>
      <w:bookmarkEnd w:id="94"/>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551D04">
          <w:t xml:space="preserve">Figure </w:t>
        </w:r>
        <w:r w:rsidR="00551D04">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95" w:name="_Ref459099953"/>
      <w:bookmarkStart w:id="96" w:name="_Toc467271998"/>
      <w:r>
        <w:t xml:space="preserve">Figure </w:t>
      </w:r>
      <w:fldSimple w:instr=" SEQ Figure \* ARABIC ">
        <w:r w:rsidR="00551D04">
          <w:rPr>
            <w:noProof/>
          </w:rPr>
          <w:t>8</w:t>
        </w:r>
      </w:fldSimple>
      <w:bookmarkEnd w:id="95"/>
      <w:r>
        <w:t xml:space="preserve">. </w:t>
      </w:r>
      <w:bookmarkStart w:id="97" w:name="_Toc439154844"/>
      <w:r>
        <w:t>Finalize Measure Dialog</w:t>
      </w:r>
      <w:bookmarkEnd w:id="96"/>
      <w:bookmarkEnd w:id="97"/>
    </w:p>
    <w:p w14:paraId="492FA279" w14:textId="77777777" w:rsidR="00C34ED1" w:rsidRDefault="00A628CE">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67271956"/>
      <w:bookmarkEnd w:id="98"/>
      <w:bookmarkEnd w:id="99"/>
      <w:bookmarkEnd w:id="100"/>
      <w:bookmarkEnd w:id="101"/>
      <w:bookmarkEnd w:id="102"/>
      <w:bookmarkEnd w:id="103"/>
      <w:bookmarkEnd w:id="104"/>
      <w:bookmarkEnd w:id="105"/>
      <w:bookmarkEnd w:id="106"/>
      <w:bookmarkEnd w:id="107"/>
      <w:r>
        <w:lastRenderedPageBreak/>
        <w:t>Updating a Measure</w:t>
      </w:r>
      <w:bookmarkEnd w:id="108"/>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rsidR="00551D04">
          <w:t xml:space="preserve">Figure </w:t>
        </w:r>
        <w:r w:rsidR="00551D04">
          <w:rPr>
            <w:noProof/>
          </w:rPr>
          <w:t>9</w:t>
        </w:r>
      </w:fldSimple>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109" w:name="_Ref459100171"/>
      <w:bookmarkStart w:id="110" w:name="_Toc467271999"/>
      <w:r>
        <w:t xml:space="preserve">Figure </w:t>
      </w:r>
      <w:fldSimple w:instr=" SEQ Figure \* ARABIC ">
        <w:r w:rsidR="00551D04">
          <w:rPr>
            <w:noProof/>
          </w:rPr>
          <w:t>9</w:t>
        </w:r>
      </w:fldSimple>
      <w:bookmarkEnd w:id="109"/>
      <w:r>
        <w:t>. Updating Measure Dialog</w:t>
      </w:r>
      <w:bookmarkEnd w:id="110"/>
    </w:p>
    <w:p w14:paraId="404C4639" w14:textId="77777777" w:rsidR="00C34ED1" w:rsidRDefault="00A628CE">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67271957"/>
      <w:bookmarkEnd w:id="111"/>
      <w:bookmarkEnd w:id="112"/>
      <w:bookmarkEnd w:id="113"/>
      <w:bookmarkEnd w:id="114"/>
      <w:bookmarkEnd w:id="115"/>
      <w:bookmarkEnd w:id="116"/>
      <w:bookmarkEnd w:id="117"/>
      <w:bookmarkEnd w:id="118"/>
      <w:bookmarkEnd w:id="119"/>
      <w:bookmarkEnd w:id="120"/>
      <w:r>
        <w:t>Creating Synthetic Test Records</w:t>
      </w:r>
      <w:bookmarkEnd w:id="121"/>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ins w:id="122" w:author="Tohline, Chris" w:date="2016-12-02T15:38:00Z">
        <w:r w:rsidR="00551D04">
          <w:fldChar w:fldCharType="begin"/>
        </w:r>
        <w:r w:rsidR="00551D04">
          <w:instrText xml:space="preserve"> REF _Ref468456447 </w:instrText>
        </w:r>
      </w:ins>
      <w:r w:rsidR="00551D04">
        <w:fldChar w:fldCharType="separate"/>
      </w:r>
      <w:ins w:id="123" w:author="Tohline, Chris" w:date="2016-12-02T15:38:00Z">
        <w:r w:rsidR="00551D04">
          <w:t xml:space="preserve">Figure </w:t>
        </w:r>
        <w:r w:rsidR="00551D04">
          <w:rPr>
            <w:noProof/>
          </w:rPr>
          <w:t>16</w:t>
        </w:r>
        <w:r w:rsidR="00551D04">
          <w:fldChar w:fldCharType="end"/>
        </w:r>
      </w:ins>
      <w:fldSimple w:instr=" REF _Ref440364143  ">
        <w:del w:id="124" w:author="Tohline, Chris" w:date="2016-12-02T15:36:00Z">
          <w:r w:rsidDel="00551D04">
            <w:delText xml:space="preserve">Figure </w:delText>
          </w:r>
          <w:r w:rsidDel="00551D04">
            <w:rPr>
              <w:noProof/>
            </w:rPr>
            <w:delText>15</w:delText>
          </w:r>
        </w:del>
      </w:fldSimple>
      <w:r>
        <w:t xml:space="preserve">. For more information, reference Section </w:t>
      </w:r>
      <w:fldSimple w:instr=" REF _Ref459208168 \r  ">
        <w:r w:rsidR="00551D04">
          <w:t>5</w:t>
        </w:r>
      </w:fldSimple>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w:t>
      </w:r>
      <w:r>
        <w:lastRenderedPageBreak/>
        <w:t xml:space="preserve">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551D04">
          <w:t xml:space="preserve">Figure </w:t>
        </w:r>
        <w:r w:rsidR="00551D04">
          <w:rPr>
            <w:noProof/>
          </w:rPr>
          <w:t>10</w:t>
        </w:r>
      </w:fldSimple>
      <w:r>
        <w:t xml:space="preserve"> in Section </w:t>
      </w:r>
      <w:fldSimple w:instr=" REF _Ref459208213 \r  ">
        <w:r w:rsidR="00551D04">
          <w:t>4</w:t>
        </w:r>
      </w:fldSimple>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125" w:name="_Toc465345867"/>
      <w:bookmarkStart w:id="126" w:name="_Toc465345868"/>
      <w:bookmarkStart w:id="127" w:name="_Ref459207928"/>
      <w:bookmarkStart w:id="128" w:name="_Ref459208213"/>
      <w:bookmarkStart w:id="129" w:name="_Toc467271958"/>
      <w:bookmarkEnd w:id="125"/>
      <w:bookmarkEnd w:id="126"/>
      <w:r>
        <w:lastRenderedPageBreak/>
        <w:t>Measure Results View</w:t>
      </w:r>
      <w:bookmarkEnd w:id="127"/>
      <w:bookmarkEnd w:id="128"/>
      <w:bookmarkEnd w:id="129"/>
    </w:p>
    <w:p w14:paraId="55DD193F" w14:textId="77777777" w:rsidR="00C34ED1" w:rsidRDefault="00A628CE">
      <w:pPr>
        <w:pStyle w:val="Heading2"/>
      </w:pPr>
      <w:bookmarkStart w:id="130" w:name="_Toc467271959"/>
      <w:r>
        <w:t>Overview</w:t>
      </w:r>
      <w:bookmarkEnd w:id="130"/>
    </w:p>
    <w:p w14:paraId="1E1E5D7B" w14:textId="58C8F2B6" w:rsidR="00C34ED1" w:rsidRDefault="00A628CE">
      <w:r>
        <w:t xml:space="preserve">As shown in </w:t>
      </w:r>
      <w:fldSimple w:instr=" REF _Ref459100358   \* MERGEFORMAT ">
        <w:r w:rsidR="00551D04">
          <w:t xml:space="preserve">Figure </w:t>
        </w:r>
        <w:r w:rsidR="00551D04">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fldSimple w:instr=" REF _Ref459100358  \* MERGEFORMAT ">
        <w:r w:rsidR="00551D04">
          <w:t xml:space="preserve">Figure </w:t>
        </w:r>
        <w:r w:rsidR="00551D04">
          <w:rPr>
            <w:noProof/>
          </w:rPr>
          <w:t>10</w:t>
        </w:r>
      </w:fldSimple>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Logic Highlighted With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15817BAD" w14:textId="559789D6" w:rsidR="00B51125" w:rsidRDefault="00A628CE" w:rsidP="00CB4914">
      <w:pPr>
        <w:pStyle w:val="NumberedList"/>
        <w:numPr>
          <w:ilvl w:val="0"/>
          <w:numId w:val="32"/>
        </w:numPr>
      </w:pPr>
      <w:r>
        <w:t>Add Patient – Allows the addition of a new patient to the test deck for this measure.</w:t>
      </w:r>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t>Passing Patient – Displays an example of a patient that is meeting expectations.</w:t>
      </w:r>
    </w:p>
    <w:p w14:paraId="76290831" w14:textId="77777777" w:rsidR="00C34ED1" w:rsidRDefault="00A628CE">
      <w:pPr>
        <w:pStyle w:val="NumberedList"/>
        <w:numPr>
          <w:ilvl w:val="0"/>
          <w:numId w:val="32"/>
        </w:numPr>
      </w:pPr>
      <w:r>
        <w:lastRenderedPageBreak/>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5E9165D9" w:rsidR="00C34ED1" w:rsidRDefault="00A628CE">
      <w:pPr>
        <w:pStyle w:val="NumberedList"/>
        <w:spacing w:after="240"/>
        <w:rPr>
          <w:ins w:id="131" w:author="Tohline, Chris" w:date="2016-12-09T17:41:00Z"/>
        </w:rPr>
      </w:pPr>
      <w:r>
        <w:t>Patient Dashboard – Clicking this button navigates the user to the Patient Dashboard view. This view is explained in greater detail in Section</w:t>
      </w:r>
      <w:ins w:id="132" w:author="Tohline, Chris" w:date="2016-12-09T17:45:00Z">
        <w:r w:rsidR="00CB4914">
          <w:t xml:space="preserve"> </w:t>
        </w:r>
      </w:ins>
      <w:del w:id="133" w:author="Tohline, Chris" w:date="2016-12-09T17:45:00Z">
        <w:r w:rsidDel="00CB4914">
          <w:delText xml:space="preserve"> </w:delText>
        </w:r>
        <w:r w:rsidDel="00CB4914">
          <w:fldChar w:fldCharType="begin"/>
        </w:r>
        <w:r w:rsidDel="00CB4914">
          <w:delInstrText xml:space="preserve"> REF _Ref464544871 \w \h </w:delInstrText>
        </w:r>
        <w:r w:rsidDel="00CB4914">
          <w:fldChar w:fldCharType="separate"/>
        </w:r>
        <w:r w:rsidR="00551D04" w:rsidDel="00CB4914">
          <w:delText>6</w:delText>
        </w:r>
        <w:r w:rsidDel="00CB4914">
          <w:fldChar w:fldCharType="end"/>
        </w:r>
      </w:del>
      <w:ins w:id="134" w:author="Tohline, Chris" w:date="2016-12-09T17:45:00Z">
        <w:r w:rsidR="00CB4914">
          <w:fldChar w:fldCharType="begin"/>
        </w:r>
        <w:r w:rsidR="00CB4914">
          <w:instrText xml:space="preserve"> REF _Ref469068854 \r </w:instrText>
        </w:r>
      </w:ins>
      <w:r w:rsidR="00CB4914">
        <w:fldChar w:fldCharType="separate"/>
      </w:r>
      <w:ins w:id="135" w:author="Tohline, Chris" w:date="2016-12-09T17:45:00Z">
        <w:r w:rsidR="00CB4914">
          <w:t>7</w:t>
        </w:r>
        <w:r w:rsidR="00CB4914">
          <w:fldChar w:fldCharType="end"/>
        </w:r>
      </w:ins>
      <w:r>
        <w:t>.</w:t>
      </w:r>
    </w:p>
    <w:p w14:paraId="44ADA008" w14:textId="5F5A9955" w:rsidR="00CB4914" w:rsidRDefault="00CB4914" w:rsidP="00CB4914">
      <w:pPr>
        <w:pStyle w:val="NumberedList"/>
      </w:pPr>
      <w:ins w:id="136" w:author="Tohline, Chris" w:date="2016-12-09T17:42:00Z">
        <w:r w:rsidRPr="00CB4914">
          <w:t>Measure Upload History – Displays a list of each time the measure was uploaded, and whether the patients passed or failed at that point in time.</w:t>
        </w:r>
      </w:ins>
      <w:ins w:id="137" w:author="Tohline, Chris" w:date="2016-12-09T17:44:00Z">
        <w:r>
          <w:t xml:space="preserve"> This view is explained in greater detail in Section </w:t>
        </w:r>
        <w:r>
          <w:fldChar w:fldCharType="begin"/>
        </w:r>
        <w:r>
          <w:instrText xml:space="preserve"> REF _Ref469068821 \r </w:instrText>
        </w:r>
      </w:ins>
      <w:r>
        <w:fldChar w:fldCharType="separate"/>
      </w:r>
      <w:ins w:id="138" w:author="Tohline, Chris" w:date="2016-12-09T17:44:00Z">
        <w:r>
          <w:t>6</w:t>
        </w:r>
        <w:r>
          <w:fldChar w:fldCharType="end"/>
        </w:r>
        <w:r>
          <w:t>.</w:t>
        </w:r>
      </w:ins>
    </w:p>
    <w:p w14:paraId="199672E8" w14:textId="226A4FAA" w:rsidR="00C34ED1" w:rsidRDefault="00C6554A">
      <w:pPr>
        <w:pStyle w:val="Figure"/>
        <w:rPr>
          <w:b w:val="0"/>
        </w:rPr>
      </w:pPr>
      <w:ins w:id="139" w:author="Tohline, Chris" w:date="2016-12-09T17:54:00Z">
        <w:r>
          <w:rPr>
            <w:noProof/>
          </w:rPr>
          <w:lastRenderedPageBreak/>
          <w:drawing>
            <wp:inline distT="0" distB="0" distL="0" distR="0" wp14:anchorId="07CE606C" wp14:editId="27250DCB">
              <wp:extent cx="6135624" cy="3950208"/>
              <wp:effectExtent l="19050" t="19050" r="1778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5624" cy="3950208"/>
                      </a:xfrm>
                      <a:prstGeom prst="rect">
                        <a:avLst/>
                      </a:prstGeom>
                      <a:ln>
                        <a:solidFill>
                          <a:schemeClr val="tx1"/>
                        </a:solidFill>
                      </a:ln>
                    </pic:spPr>
                  </pic:pic>
                </a:graphicData>
              </a:graphic>
            </wp:inline>
          </w:drawing>
        </w:r>
      </w:ins>
      <w:del w:id="140" w:author="Tohline, Chris" w:date="2016-12-09T17:55:00Z">
        <w:r w:rsidR="00A628CE" w:rsidDel="00C6554A">
          <w:rPr>
            <w:noProof/>
          </w:rPr>
          <w:drawing>
            <wp:inline distT="0" distB="0" distL="0" distR="0" wp14:anchorId="426A83AD" wp14:editId="637EEBB2">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22" cy="3781135"/>
                      </a:xfrm>
                      <a:prstGeom prst="rect">
                        <a:avLst/>
                      </a:prstGeom>
                      <a:ln>
                        <a:solidFill>
                          <a:schemeClr val="tx1"/>
                        </a:solidFill>
                      </a:ln>
                    </pic:spPr>
                  </pic:pic>
                </a:graphicData>
              </a:graphic>
            </wp:inline>
          </w:drawing>
        </w:r>
      </w:del>
    </w:p>
    <w:p w14:paraId="3BC2EF65" w14:textId="7DD5EAEB" w:rsidR="00C34ED1" w:rsidRDefault="00A628CE">
      <w:pPr>
        <w:pStyle w:val="FigureCaption"/>
      </w:pPr>
      <w:bookmarkStart w:id="141" w:name="_Ref459100358"/>
      <w:bookmarkStart w:id="142" w:name="_Ref459109233"/>
      <w:bookmarkStart w:id="143" w:name="_Toc467272000"/>
      <w:r>
        <w:t xml:space="preserve">Figure </w:t>
      </w:r>
      <w:fldSimple w:instr=" SEQ Figure \* ARABIC ">
        <w:r w:rsidR="00551D04">
          <w:rPr>
            <w:noProof/>
          </w:rPr>
          <w:t>10</w:t>
        </w:r>
      </w:fldSimple>
      <w:bookmarkEnd w:id="141"/>
      <w:r>
        <w:t>. Measure View</w:t>
      </w:r>
      <w:bookmarkEnd w:id="142"/>
      <w:bookmarkEnd w:id="143"/>
    </w:p>
    <w:p w14:paraId="4066C99D" w14:textId="6025584B" w:rsidR="00C34ED1" w:rsidRDefault="00A628CE">
      <w:r>
        <w:lastRenderedPageBreak/>
        <w:t xml:space="preserve">The following UI elements (indicated by their item numbers in </w:t>
      </w:r>
      <w:fldSimple w:instr=" REF _Ref459100555 ">
        <w:r w:rsidR="00551D04">
          <w:t xml:space="preserve">Figure </w:t>
        </w:r>
        <w:r w:rsidR="00551D04">
          <w:rPr>
            <w:noProof/>
          </w:rPr>
          <w:t>11</w:t>
        </w:r>
      </w:fldSimple>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144" w:name="_Ref459100555"/>
      <w:bookmarkStart w:id="145" w:name="_Toc467272001"/>
      <w:r>
        <w:t xml:space="preserve">Figure </w:t>
      </w:r>
      <w:fldSimple w:instr=" SEQ Figure \* ARABIC ">
        <w:r w:rsidR="00551D04">
          <w:rPr>
            <w:noProof/>
          </w:rPr>
          <w:t>11</w:t>
        </w:r>
      </w:fldSimple>
      <w:bookmarkEnd w:id="144"/>
      <w:r>
        <w:t>. Measure Data Criteria and Supplemental Data Elements</w:t>
      </w:r>
      <w:bookmarkEnd w:id="145"/>
    </w:p>
    <w:p w14:paraId="3BD3504D" w14:textId="77777777" w:rsidR="00C34ED1" w:rsidRDefault="00A628CE">
      <w:pPr>
        <w:pStyle w:val="Heading2"/>
      </w:pPr>
      <w:bookmarkStart w:id="146" w:name="_Toc439158071"/>
      <w:bookmarkStart w:id="147" w:name="_Toc439158253"/>
      <w:bookmarkStart w:id="148" w:name="_Toc439922492"/>
      <w:bookmarkStart w:id="149" w:name="_Toc439923962"/>
      <w:bookmarkStart w:id="150" w:name="_Toc439924031"/>
      <w:bookmarkStart w:id="151" w:name="_Toc439158072"/>
      <w:bookmarkStart w:id="152" w:name="_Toc439158102"/>
      <w:bookmarkStart w:id="153" w:name="_Toc439158254"/>
      <w:bookmarkStart w:id="154" w:name="_Toc439158284"/>
      <w:bookmarkStart w:id="155" w:name="_Toc439158300"/>
      <w:bookmarkStart w:id="156" w:name="_Toc439158872"/>
      <w:bookmarkStart w:id="157" w:name="_Toc439226574"/>
      <w:bookmarkStart w:id="158" w:name="_Toc439685373"/>
      <w:bookmarkStart w:id="159" w:name="_Toc439685389"/>
      <w:bookmarkStart w:id="160" w:name="_Toc439919289"/>
      <w:bookmarkStart w:id="161" w:name="_Toc439919370"/>
      <w:bookmarkStart w:id="162" w:name="_Toc439922457"/>
      <w:bookmarkStart w:id="163" w:name="_Toc439922493"/>
      <w:bookmarkStart w:id="164" w:name="_Toc439922525"/>
      <w:bookmarkStart w:id="165" w:name="_Toc439923963"/>
      <w:bookmarkStart w:id="166" w:name="_Toc439923995"/>
      <w:bookmarkStart w:id="167" w:name="_Toc439924032"/>
      <w:bookmarkStart w:id="168" w:name="_Toc439924063"/>
      <w:bookmarkStart w:id="169" w:name="_Toc46727196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t>Measure Logic</w:t>
      </w:r>
      <w:bookmarkEnd w:id="169"/>
    </w:p>
    <w:p w14:paraId="34BC8067" w14:textId="77777777" w:rsidR="00C34ED1" w:rsidRDefault="00A628CE">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551D04">
          <w:t>4.4</w:t>
        </w:r>
      </w:fldSimple>
      <w:r>
        <w:t xml:space="preserve">, </w:t>
      </w:r>
      <w:r>
        <w:rPr>
          <w:i/>
        </w:rPr>
        <w:t>Calculation Results</w:t>
      </w:r>
      <w:r>
        <w:t>) and to visualize the test coverage of the measure logic.</w:t>
      </w:r>
    </w:p>
    <w:p w14:paraId="35B188D2" w14:textId="77777777" w:rsidR="00C34ED1" w:rsidRDefault="00A628CE">
      <w:pPr>
        <w:pStyle w:val="Heading2"/>
      </w:pPr>
      <w:bookmarkStart w:id="170" w:name="_Toc467271961"/>
      <w:r>
        <w:lastRenderedPageBreak/>
        <w:t>Creating a New Test Record</w:t>
      </w:r>
      <w:bookmarkEnd w:id="170"/>
    </w:p>
    <w:p w14:paraId="76DAA0B9" w14:textId="771EEDD1" w:rsidR="00C34ED1" w:rsidRDefault="00A628CE">
      <w:r>
        <w:t>To create a new test record, begin by clicking the “Add Patient” button (item #11) in the Measure View (</w:t>
      </w:r>
      <w:fldSimple w:instr=" REF _Ref459100358  ">
        <w:r w:rsidR="00551D04">
          <w:t xml:space="preserve">Figure </w:t>
        </w:r>
        <w:r w:rsidR="00551D04">
          <w:rPr>
            <w:noProof/>
          </w:rPr>
          <w:t>10</w:t>
        </w:r>
      </w:fldSimple>
      <w:r>
        <w:t xml:space="preserve">). This action opens the Patient Builder (shown in </w:t>
      </w:r>
      <w:ins w:id="171" w:author="Tohline, Chris" w:date="2016-12-02T15:40:00Z">
        <w:r w:rsidR="00551D04">
          <w:fldChar w:fldCharType="begin"/>
        </w:r>
        <w:r w:rsidR="00551D04">
          <w:instrText xml:space="preserve"> REF _Ref468456447 </w:instrText>
        </w:r>
      </w:ins>
      <w:r w:rsidR="00551D04">
        <w:fldChar w:fldCharType="separate"/>
      </w:r>
      <w:ins w:id="172" w:author="Tohline, Chris" w:date="2016-12-02T15:40:00Z">
        <w:r w:rsidR="00551D04">
          <w:t xml:space="preserve">Figure </w:t>
        </w:r>
        <w:r w:rsidR="00551D04">
          <w:rPr>
            <w:noProof/>
          </w:rPr>
          <w:t>16</w:t>
        </w:r>
        <w:r w:rsidR="00551D04">
          <w:fldChar w:fldCharType="end"/>
        </w:r>
      </w:ins>
      <w:fldSimple w:instr=" REF _Ref440364143  ">
        <w:del w:id="173" w:author="Tohline, Chris" w:date="2016-12-02T15:34:00Z">
          <w:r w:rsidDel="00551D04">
            <w:delText xml:space="preserve">Figure </w:delText>
          </w:r>
          <w:r w:rsidDel="00551D04">
            <w:rPr>
              <w:noProof/>
            </w:rPr>
            <w:delText>15</w:delText>
          </w:r>
        </w:del>
      </w:fldSimple>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174" w:name="_Ref459207965"/>
      <w:bookmarkStart w:id="175" w:name="_Ref459208120"/>
      <w:bookmarkStart w:id="176" w:name="_Ref459208249"/>
      <w:bookmarkStart w:id="177" w:name="_Toc467271962"/>
      <w:r>
        <w:t>Calculation Results</w:t>
      </w:r>
      <w:bookmarkEnd w:id="174"/>
      <w:bookmarkEnd w:id="175"/>
      <w:bookmarkEnd w:id="176"/>
      <w:bookmarkEnd w:id="177"/>
    </w:p>
    <w:p w14:paraId="1F5BD4ED" w14:textId="0EEDF26D" w:rsidR="00C34ED1" w:rsidRDefault="00A628CE">
      <w:pPr>
        <w:keepNext/>
        <w:keepLines/>
      </w:pPr>
      <w:r>
        <w:t>Once the user has constructed a test patient record, the user can calculate that patient against the logic of the measure in the Measure View (</w:t>
      </w:r>
      <w:fldSimple w:instr=" REF _Ref459100358 ">
        <w:r w:rsidR="00551D04">
          <w:t xml:space="preserve">Figure </w:t>
        </w:r>
        <w:r w:rsidR="00551D04">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fldSimple w:instr=" REF _Ref459100788  ">
        <w:r w:rsidR="00551D04">
          <w:t xml:space="preserve">Figure </w:t>
        </w:r>
        <w:r w:rsidR="00551D04">
          <w:rPr>
            <w:noProof/>
          </w:rPr>
          <w:t>12</w:t>
        </w:r>
      </w:fldSimple>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“Unshare” and will allow the patient to be retracted from the Patient Bank.</w:t>
      </w:r>
    </w:p>
    <w:p w14:paraId="5FDF37CA" w14:textId="77777777" w:rsidR="00C34ED1" w:rsidRDefault="00A628CE">
      <w:pPr>
        <w:pStyle w:val="Figure"/>
        <w:rPr>
          <w:b w:val="0"/>
        </w:rPr>
      </w:pPr>
      <w:r>
        <w:rPr>
          <w:noProof/>
        </w:rPr>
        <w:lastRenderedPageBreak/>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178" w:name="_Ref459100788"/>
      <w:bookmarkStart w:id="179" w:name="_Toc467272002"/>
      <w:r>
        <w:t xml:space="preserve">Figure </w:t>
      </w:r>
      <w:fldSimple w:instr=" SEQ Figure \* ARABIC ">
        <w:r w:rsidR="00551D04">
          <w:rPr>
            <w:noProof/>
          </w:rPr>
          <w:t>12</w:t>
        </w:r>
      </w:fldSimple>
      <w:bookmarkEnd w:id="178"/>
      <w:r>
        <w:t>. Expanded Results View</w:t>
      </w:r>
      <w:bookmarkEnd w:id="179"/>
    </w:p>
    <w:p w14:paraId="00559369" w14:textId="124372D2" w:rsidR="00C34ED1" w:rsidRDefault="00A628CE">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1"/>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180" w:name="_Ref459100814"/>
      <w:bookmarkStart w:id="181" w:name="_Toc467272003"/>
      <w:r>
        <w:t xml:space="preserve">Figure </w:t>
      </w:r>
      <w:fldSimple w:instr=" SEQ Figure \* ARABIC ">
        <w:r w:rsidR="00551D04">
          <w:rPr>
            <w:noProof/>
          </w:rPr>
          <w:t>13</w:t>
        </w:r>
      </w:fldSimple>
      <w:bookmarkEnd w:id="180"/>
      <w:r>
        <w:t xml:space="preserve">. </w:t>
      </w:r>
      <w:bookmarkStart w:id="182" w:name="_Toc439154846"/>
      <w:r>
        <w:t>Logic Calculation Highlight – Passing Results</w:t>
      </w:r>
      <w:bookmarkEnd w:id="181"/>
      <w:bookmarkEnd w:id="182"/>
    </w:p>
    <w:p w14:paraId="624254E1" w14:textId="11DFD16C" w:rsidR="00C34ED1" w:rsidRDefault="00F95A68">
      <w:fldSimple w:instr=" REF _Ref459100814 ">
        <w:r w:rsidR="00551D04">
          <w:t xml:space="preserve">Figure </w:t>
        </w:r>
        <w:r w:rsidR="00551D04">
          <w:rPr>
            <w:noProof/>
          </w:rPr>
          <w:t>13</w:t>
        </w:r>
      </w:fldSimple>
      <w:r w:rsidR="00A628CE">
        <w:t xml:space="preserve"> shows the results of a single patient calculated against the measure logic. The highlighting of the measure logic for calculation is intended to provide a clearer understanding of </w:t>
      </w:r>
      <w:r w:rsidR="00A628CE">
        <w:lastRenderedPageBreak/>
        <w:t>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fldSimple w:instr=" REF _Ref459100814 ">
        <w:r w:rsidR="00551D04">
          <w:t xml:space="preserve">Figure </w:t>
        </w:r>
        <w:r w:rsidR="00551D04">
          <w:rPr>
            <w:noProof/>
          </w:rPr>
          <w:t>13</w:t>
        </w:r>
      </w:fldSimple>
      <w:r>
        <w:t xml:space="preserve"> are that the patient aligns with the logic of the initial patient population (IPP). The highlighting of the logic in </w:t>
      </w:r>
      <w:fldSimple w:instr=" REF _Ref459100814 ">
        <w:r w:rsidR="00551D04">
          <w:t xml:space="preserve">Figure </w:t>
        </w:r>
        <w:r w:rsidR="00551D04">
          <w:rPr>
            <w:noProof/>
          </w:rPr>
          <w:t>13</w:t>
        </w:r>
      </w:fldSimple>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183" w:name="_Ref459100823"/>
      <w:bookmarkStart w:id="184" w:name="_Toc467272004"/>
      <w:r>
        <w:t xml:space="preserve">Figure </w:t>
      </w:r>
      <w:fldSimple w:instr=" SEQ Figure \* ARABIC ">
        <w:r w:rsidR="00551D04">
          <w:rPr>
            <w:noProof/>
          </w:rPr>
          <w:t>14</w:t>
        </w:r>
      </w:fldSimple>
      <w:bookmarkEnd w:id="183"/>
      <w:r>
        <w:t>. Logic Calculation Highlight – Failing Results</w:t>
      </w:r>
      <w:bookmarkEnd w:id="184"/>
    </w:p>
    <w:p w14:paraId="707D923D" w14:textId="19CCCA51" w:rsidR="00C34ED1" w:rsidRDefault="00A628CE">
      <w:r>
        <w:t xml:space="preserve">In </w:t>
      </w:r>
      <w:fldSimple w:instr=" REF _Ref459100823  ">
        <w:r w:rsidR="00551D04">
          <w:t xml:space="preserve">Figure </w:t>
        </w:r>
        <w:r w:rsidR="00551D04">
          <w:rPr>
            <w:noProof/>
          </w:rPr>
          <w:t>14</w:t>
        </w:r>
      </w:fldSimple>
      <w:r>
        <w:t xml:space="preserve">, all the logical statements are highlighted in red, indicating that all statements evaluate to false. </w:t>
      </w:r>
      <w:fldSimple w:instr=" REF _Ref459100823  ">
        <w:r w:rsidR="00551D04">
          <w:t xml:space="preserve">Figure </w:t>
        </w:r>
        <w:r w:rsidR="00551D04">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rsidR="00551D04">
          <w:t xml:space="preserve">Figure </w:t>
        </w:r>
        <w:r w:rsidR="00551D04">
          <w:rPr>
            <w:noProof/>
          </w:rPr>
          <w:t>14</w:t>
        </w:r>
      </w:fldSimple>
      <w:r>
        <w:t xml:space="preserve"> indicate that the patient is not included in the IPP.</w:t>
      </w:r>
    </w:p>
    <w:p w14:paraId="1C601E08" w14:textId="77777777" w:rsidR="00C34ED1" w:rsidRDefault="00A628CE">
      <w:pPr>
        <w:pStyle w:val="Heading2"/>
      </w:pPr>
      <w:bookmarkStart w:id="185" w:name="_Toc467271963"/>
      <w:r>
        <w:t>Editing a Test Record</w:t>
      </w:r>
      <w:bookmarkEnd w:id="185"/>
    </w:p>
    <w:p w14:paraId="2E6CD3BA" w14:textId="0AD29459" w:rsidR="00C34ED1" w:rsidRDefault="00A628CE">
      <w:r>
        <w:t>The user can edit a test patient from the Measure View (</w:t>
      </w:r>
      <w:fldSimple w:instr=" REF _Ref459100358  ">
        <w:r w:rsidR="00551D04">
          <w:t xml:space="preserve">Figure </w:t>
        </w:r>
        <w:r w:rsidR="00551D04">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rsidR="00551D04">
          <w:t xml:space="preserve">Figure </w:t>
        </w:r>
        <w:r w:rsidR="00551D04">
          <w:rPr>
            <w:noProof/>
          </w:rPr>
          <w:t>12</w:t>
        </w:r>
      </w:fldSimple>
      <w:r>
        <w:t xml:space="preserve">), accessible after expanding the patient result. Clicking the “Edit” button opens the Patient Builder (as shown in </w:t>
      </w:r>
      <w:fldSimple w:instr=" REF _Ref440364143  ">
        <w:ins w:id="186" w:author="Tohline, Chris" w:date="2016-12-02T15:41:00Z">
          <w:r w:rsidR="00551D04">
            <w:rPr>
              <w:b/>
              <w:bCs/>
            </w:rPr>
            <w:fldChar w:fldCharType="begin"/>
          </w:r>
          <w:r w:rsidR="00551D04">
            <w:instrText xml:space="preserve"> REF _Ref468456447 </w:instrText>
          </w:r>
        </w:ins>
        <w:r w:rsidR="00551D04">
          <w:rPr>
            <w:b/>
            <w:bCs/>
          </w:rPr>
          <w:fldChar w:fldCharType="separate"/>
        </w:r>
        <w:ins w:id="187" w:author="Tohline, Chris" w:date="2016-12-02T15:41:00Z">
          <w:r w:rsidR="00551D04">
            <w:t xml:space="preserve">Figure </w:t>
          </w:r>
          <w:r w:rsidR="00551D04">
            <w:rPr>
              <w:noProof/>
            </w:rPr>
            <w:t>16</w:t>
          </w:r>
          <w:r w:rsidR="00551D04">
            <w:rPr>
              <w:b/>
              <w:bCs/>
            </w:rPr>
            <w:fldChar w:fldCharType="end"/>
          </w:r>
        </w:ins>
        <w:del w:id="188" w:author="Tohline, Chris" w:date="2016-12-02T15:34:00Z">
          <w:r w:rsidDel="00551D04">
            <w:delText xml:space="preserve">Figure </w:delText>
          </w:r>
          <w:r w:rsidDel="00551D04">
            <w:rPr>
              <w:noProof/>
            </w:rPr>
            <w:delText>15</w:delText>
          </w:r>
        </w:del>
      </w:fldSimple>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189" w:name="_Toc467271964"/>
      <w:r>
        <w:t>Cloning a Test Record</w:t>
      </w:r>
      <w:bookmarkEnd w:id="189"/>
    </w:p>
    <w:p w14:paraId="3A37E91B" w14:textId="660FD415" w:rsidR="00C34ED1" w:rsidRDefault="00A628CE">
      <w:r>
        <w:t>The user can clone a test patient from the Measure View (</w:t>
      </w:r>
      <w:fldSimple w:instr=" REF _Ref459100358  ">
        <w:r w:rsidR="00551D04">
          <w:t xml:space="preserve">Figure </w:t>
        </w:r>
        <w:r w:rsidR="00551D04">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551D04">
          <w:t xml:space="preserve">Figure </w:t>
        </w:r>
        <w:r w:rsidR="00551D04">
          <w:rPr>
            <w:noProof/>
          </w:rPr>
          <w:t>12</w:t>
        </w:r>
      </w:fldSimple>
      <w:r>
        <w:t>) to the immediate right of the “Edit” button, accessible after expanding the patient result. This action opens the Patient Builder (</w:t>
      </w:r>
      <w:fldSimple w:instr=" REF _Ref440364143 ">
        <w:ins w:id="190" w:author="Tohline, Chris" w:date="2016-12-02T15:41:00Z">
          <w:r w:rsidR="00551D04">
            <w:rPr>
              <w:b/>
              <w:bCs/>
            </w:rPr>
            <w:fldChar w:fldCharType="begin"/>
          </w:r>
          <w:r w:rsidR="00551D04">
            <w:instrText xml:space="preserve"> REF _Ref468456447 </w:instrText>
          </w:r>
        </w:ins>
        <w:r w:rsidR="00551D04">
          <w:rPr>
            <w:b/>
            <w:bCs/>
          </w:rPr>
          <w:fldChar w:fldCharType="separate"/>
        </w:r>
        <w:ins w:id="191" w:author="Tohline, Chris" w:date="2016-12-02T15:41:00Z">
          <w:r w:rsidR="00551D04">
            <w:t xml:space="preserve">Figure </w:t>
          </w:r>
          <w:r w:rsidR="00551D04">
            <w:rPr>
              <w:noProof/>
            </w:rPr>
            <w:t>16</w:t>
          </w:r>
          <w:r w:rsidR="00551D04">
            <w:rPr>
              <w:b/>
              <w:bCs/>
            </w:rPr>
            <w:fldChar w:fldCharType="end"/>
          </w:r>
        </w:ins>
        <w:del w:id="192" w:author="Tohline, Chris" w:date="2016-12-02T15:34:00Z">
          <w:r w:rsidDel="00551D04">
            <w:delText xml:space="preserve">Figure </w:delText>
          </w:r>
          <w:r w:rsidDel="00551D04">
            <w:rPr>
              <w:noProof/>
            </w:rPr>
            <w:delText>15</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193" w:name="_Toc467271965"/>
      <w:r>
        <w:t>Deleting a Test Record</w:t>
      </w:r>
      <w:bookmarkEnd w:id="193"/>
    </w:p>
    <w:p w14:paraId="44350ADE" w14:textId="17323190" w:rsidR="00C34ED1" w:rsidRDefault="00A628CE">
      <w:r>
        <w:t>The user can delete a test patient from the Measure View (</w:t>
      </w:r>
      <w:fldSimple w:instr=" REF _Ref459100358  ">
        <w:r w:rsidR="00551D04">
          <w:t xml:space="preserve">Figure </w:t>
        </w:r>
        <w:r w:rsidR="00551D04">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551D04">
          <w:t xml:space="preserve">Figure </w:t>
        </w:r>
        <w:r w:rsidR="00551D04">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194" w:name="_Toc467271966"/>
      <w:r>
        <w:t>Sharing a Test Record</w:t>
      </w:r>
      <w:bookmarkEnd w:id="194"/>
    </w:p>
    <w:p w14:paraId="7F5E2CF3" w14:textId="6741DAD5" w:rsidR="00C34ED1" w:rsidRDefault="00A628CE">
      <w:r>
        <w:t>The user can share a test patient from the Measure View (</w:t>
      </w:r>
      <w:fldSimple w:instr=" REF _Ref459100358  ">
        <w:r w:rsidR="00551D04">
          <w:t xml:space="preserve">Figure </w:t>
        </w:r>
        <w:r w:rsidR="00551D04">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rsidR="00551D04">
          <w:t xml:space="preserve">Figure </w:t>
        </w:r>
        <w:r w:rsidR="00551D04">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ins w:id="195" w:author="Tohline, Chris" w:date="2016-12-02T15:34:00Z">
          <w:r w:rsidR="00551D04">
            <w:t>9</w:t>
          </w:r>
        </w:ins>
        <w:del w:id="196" w:author="Tohline, Chris" w:date="2016-12-02T15:34:00Z">
          <w:r w:rsidDel="00551D04">
            <w:delText>8</w:delText>
          </w:r>
        </w:del>
      </w:fldSimple>
      <w:r>
        <w:t xml:space="preserve"> provides more detail on the Patient Bank.</w:t>
      </w:r>
    </w:p>
    <w:p w14:paraId="5AEF61E8" w14:textId="77777777" w:rsidR="00C34ED1" w:rsidRDefault="00A628CE">
      <w:pPr>
        <w:pStyle w:val="Heading2"/>
      </w:pPr>
      <w:bookmarkStart w:id="197" w:name="_Toc467271967"/>
      <w:r>
        <w:t>Updating a Measure</w:t>
      </w:r>
      <w:bookmarkEnd w:id="197"/>
    </w:p>
    <w:p w14:paraId="2C8BF665" w14:textId="38DA1C17" w:rsidR="00C34ED1" w:rsidRDefault="00A628CE">
      <w:pPr>
        <w:rPr>
          <w:ins w:id="198"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xml:space="preserve">). The “Update Measures” button displays the Update Measure Dialog (shown in </w:t>
      </w:r>
      <w:fldSimple w:instr=" REF _Ref459100171  ">
        <w:r w:rsidR="00551D04">
          <w:t xml:space="preserve">Figure </w:t>
        </w:r>
        <w:r w:rsidR="00551D04">
          <w:rPr>
            <w:noProof/>
          </w:rPr>
          <w:t>9</w:t>
        </w:r>
      </w:fldSimple>
      <w:r>
        <w:t xml:space="preserve">), which allows the user to specify a new zip package for a measure exported from the MAT. Once the new measure package has been entered, the user clicks the “Load” button, which updates the measure definition and </w:t>
      </w:r>
      <w:ins w:id="199" w:author="Tohline, Chris" w:date="2016-12-02T15:32:00Z">
        <w:r w:rsidR="00551D04">
          <w:t xml:space="preserve">displays the popup window shown </w:t>
        </w:r>
        <w:del w:id="200" w:author="Frohman, Harold L" w:date="2016-12-11T19:58:00Z">
          <w:r w:rsidR="00551D04" w:rsidDel="001C7DA8">
            <w:delText>below</w:delText>
          </w:r>
        </w:del>
      </w:ins>
      <w:ins w:id="201" w:author="Tohline, Chris" w:date="2016-12-09T21:36:00Z">
        <w:del w:id="202" w:author="Frohman, Harold L" w:date="2016-12-11T19:58:00Z">
          <w:r w:rsidR="00813A46" w:rsidDel="001C7DA8">
            <w:delText xml:space="preserve"> </w:delText>
          </w:r>
        </w:del>
        <w:r w:rsidR="00813A46">
          <w:t xml:space="preserve">in </w:t>
        </w:r>
      </w:ins>
      <w:ins w:id="203" w:author="Tohline, Chris" w:date="2016-12-09T21:37:00Z">
        <w:r w:rsidR="00813A46">
          <w:fldChar w:fldCharType="begin"/>
        </w:r>
        <w:r w:rsidR="00813A46">
          <w:instrText xml:space="preserve"> REF _Ref469082773 </w:instrText>
        </w:r>
      </w:ins>
      <w:r w:rsidR="00813A46">
        <w:fldChar w:fldCharType="separate"/>
      </w:r>
      <w:ins w:id="204" w:author="Tohline, Chris" w:date="2016-12-09T21:37:00Z">
        <w:r w:rsidR="00813A46">
          <w:t xml:space="preserve">Figure </w:t>
        </w:r>
        <w:r w:rsidR="00813A46">
          <w:rPr>
            <w:noProof/>
          </w:rPr>
          <w:t>15</w:t>
        </w:r>
        <w:r w:rsidR="00813A46">
          <w:fldChar w:fldCharType="end"/>
        </w:r>
      </w:ins>
      <w:ins w:id="205" w:author="Tohline, Chris" w:date="2016-12-02T15:32:00Z">
        <w:r w:rsidR="00551D04">
          <w:t>. The window displays exactly which patients were affected by the updated measure.</w:t>
        </w:r>
      </w:ins>
      <w:del w:id="206" w:author="Tohline, Chris" w:date="2016-12-02T15:32:00Z">
        <w:r w:rsidDel="00551D04">
          <w:delText>returns the user to the Measure View with the updated measure definition.</w:delText>
        </w:r>
      </w:del>
    </w:p>
    <w:p w14:paraId="1F18A00E" w14:textId="7B9C1A22" w:rsidR="00551D04" w:rsidRDefault="00CA1C94" w:rsidP="00813A46">
      <w:pPr>
        <w:ind w:left="720" w:firstLine="720"/>
        <w:rPr>
          <w:ins w:id="207" w:author="Tohline, Chris" w:date="2016-12-02T15:32:00Z"/>
        </w:rPr>
      </w:pPr>
      <w:ins w:id="208" w:author="Tohline, Chris" w:date="2016-12-09T17:58:00Z">
        <w:r>
          <w:rPr>
            <w:rStyle w:val="CommentReference"/>
          </w:rPr>
          <w:lastRenderedPageBreak/>
          <w:commentReference w:id="209"/>
        </w:r>
      </w:ins>
      <w:ins w:id="210" w:author="Tohline, Chris" w:date="2016-12-09T21:35:00Z">
        <w:r w:rsidR="00813A46" w:rsidRPr="00813A46">
          <w:rPr>
            <w:noProof/>
          </w:rPr>
          <w:drawing>
            <wp:inline distT="0" distB="0" distL="0" distR="0" wp14:anchorId="2EA37533" wp14:editId="2DF14EA9">
              <wp:extent cx="3931920" cy="5522505"/>
              <wp:effectExtent l="0" t="0" r="0" b="2540"/>
              <wp:docPr id="46" name="Picture 1" descr="After a measure has been uploaded, the Measure Upload Summary Popup is shown with the measure calculation status before and after upload shown per patient for which the status changed and a tally of the total number of affected patients is displayed." title="Figure 15: Measure Upload Summary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3931920" cy="5522505"/>
                      </a:xfrm>
                      <a:prstGeom prst="rect">
                        <a:avLst/>
                      </a:prstGeom>
                    </pic:spPr>
                  </pic:pic>
                </a:graphicData>
              </a:graphic>
            </wp:inline>
          </w:drawing>
        </w:r>
      </w:ins>
    </w:p>
    <w:p w14:paraId="0EC0F209" w14:textId="79E097C2" w:rsidR="00551D04" w:rsidRDefault="00551D04" w:rsidP="00551D04">
      <w:pPr>
        <w:pStyle w:val="FigureCaption"/>
        <w:rPr>
          <w:ins w:id="211" w:author="Tohline, Chris" w:date="2016-12-02T15:32:00Z"/>
        </w:rPr>
      </w:pPr>
      <w:bookmarkStart w:id="212" w:name="_Ref469082773"/>
      <w:ins w:id="213" w:author="Tohline, Chris" w:date="2016-12-02T15:32:00Z">
        <w:r>
          <w:t xml:space="preserve">Figure </w:t>
        </w:r>
        <w:r>
          <w:fldChar w:fldCharType="begin"/>
        </w:r>
        <w:r>
          <w:instrText xml:space="preserve"> SEQ Figure \* ARABIC </w:instrText>
        </w:r>
        <w:r>
          <w:fldChar w:fldCharType="separate"/>
        </w:r>
      </w:ins>
      <w:ins w:id="214" w:author="Tohline, Chris" w:date="2016-12-02T15:34:00Z">
        <w:r>
          <w:rPr>
            <w:noProof/>
          </w:rPr>
          <w:t>15</w:t>
        </w:r>
      </w:ins>
      <w:ins w:id="215" w:author="Tohline, Chris" w:date="2016-12-02T15:32:00Z">
        <w:r>
          <w:rPr>
            <w:noProof/>
          </w:rPr>
          <w:fldChar w:fldCharType="end"/>
        </w:r>
        <w:bookmarkEnd w:id="212"/>
        <w:r>
          <w:t xml:space="preserve">: Measure Upload Summary </w:t>
        </w:r>
        <w:commentRangeStart w:id="216"/>
        <w:commentRangeStart w:id="217"/>
        <w:r>
          <w:t>Popup</w:t>
        </w:r>
      </w:ins>
      <w:commentRangeEnd w:id="216"/>
      <w:r w:rsidR="0079563A">
        <w:rPr>
          <w:rStyle w:val="CommentReference"/>
          <w:rFonts w:ascii="Times New Roman" w:hAnsi="Times New Roman"/>
          <w:b w:val="0"/>
        </w:rPr>
        <w:commentReference w:id="216"/>
      </w:r>
      <w:commentRangeEnd w:id="217"/>
      <w:r w:rsidR="00090AE9">
        <w:rPr>
          <w:rStyle w:val="CommentReference"/>
          <w:rFonts w:ascii="Times New Roman" w:hAnsi="Times New Roman"/>
          <w:b w:val="0"/>
        </w:rPr>
        <w:commentReference w:id="217"/>
      </w:r>
    </w:p>
    <w:p w14:paraId="2E2BEC35" w14:textId="77777777" w:rsidR="00551D04" w:rsidRDefault="00551D04"/>
    <w:p w14:paraId="107856DD" w14:textId="77777777" w:rsidR="00C34ED1" w:rsidRDefault="00A628CE">
      <w:pPr>
        <w:pStyle w:val="Heading2"/>
      </w:pPr>
      <w:bookmarkStart w:id="218" w:name="_Toc467271968"/>
      <w:r>
        <w:t>Deleting a Measure</w:t>
      </w:r>
      <w:bookmarkEnd w:id="218"/>
    </w:p>
    <w:p w14:paraId="73A90B6A" w14:textId="1D125228" w:rsidR="00C34ED1" w:rsidRDefault="00A628CE">
      <w:r>
        <w:t>The user can delete a measure from the Measure View (</w:t>
      </w:r>
      <w:fldSimple w:instr=" REF _Ref459100358 ">
        <w:r w:rsidR="00551D04">
          <w:t xml:space="preserve">Figure </w:t>
        </w:r>
        <w:r w:rsidR="00551D04">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6"/>
          <w:footerReference w:type="first" r:id="rId47"/>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219" w:name="_Ref459207741"/>
      <w:bookmarkStart w:id="220" w:name="_Ref459207752"/>
      <w:bookmarkStart w:id="221" w:name="_Ref459207780"/>
      <w:bookmarkStart w:id="222" w:name="_Ref459207791"/>
      <w:bookmarkStart w:id="223" w:name="_Ref459208168"/>
      <w:bookmarkStart w:id="224" w:name="_Toc467271969"/>
      <w:r>
        <w:lastRenderedPageBreak/>
        <w:t>Building a Patient Test Record</w:t>
      </w:r>
      <w:bookmarkEnd w:id="219"/>
      <w:bookmarkEnd w:id="220"/>
      <w:bookmarkEnd w:id="221"/>
      <w:bookmarkEnd w:id="222"/>
      <w:bookmarkEnd w:id="223"/>
      <w:bookmarkEnd w:id="224"/>
    </w:p>
    <w:p w14:paraId="3420D67F" w14:textId="77777777" w:rsidR="00C34ED1" w:rsidRDefault="00A628CE">
      <w:pPr>
        <w:pStyle w:val="Heading2"/>
      </w:pPr>
      <w:bookmarkStart w:id="225" w:name="_Toc467271970"/>
      <w:r>
        <w:t>Overview</w:t>
      </w:r>
      <w:bookmarkEnd w:id="225"/>
    </w:p>
    <w:p w14:paraId="6AD197F5" w14:textId="5F50D45E" w:rsidR="00C34ED1" w:rsidRDefault="00A628CE">
      <w:r>
        <w:t xml:space="preserve">The Patient Builder view, as shown in </w:t>
      </w:r>
      <w:ins w:id="226" w:author="Tohline, Chris" w:date="2016-12-02T16:07:00Z">
        <w:r w:rsidR="000B585F">
          <w:fldChar w:fldCharType="begin"/>
        </w:r>
        <w:r w:rsidR="000B585F">
          <w:instrText xml:space="preserve"> REF _Ref468456447 </w:instrText>
        </w:r>
      </w:ins>
      <w:r w:rsidR="000B585F">
        <w:fldChar w:fldCharType="separate"/>
      </w:r>
      <w:ins w:id="227" w:author="Tohline, Chris" w:date="2016-12-02T16:07:00Z">
        <w:r w:rsidR="000B585F">
          <w:t xml:space="preserve">Figure </w:t>
        </w:r>
        <w:r w:rsidR="000B585F">
          <w:rPr>
            <w:noProof/>
          </w:rPr>
          <w:t>16</w:t>
        </w:r>
        <w:r w:rsidR="000B585F">
          <w:fldChar w:fldCharType="end"/>
        </w:r>
      </w:ins>
      <w:fldSimple w:instr=" REF _Ref440364143  \* MERGEFORMAT ">
        <w:del w:id="228" w:author="Tohline, Chris" w:date="2016-12-02T15:33:00Z">
          <w:r w:rsidDel="00551D04">
            <w:delText xml:space="preserve">Figure </w:delText>
          </w:r>
          <w:r w:rsidDel="00551D04">
            <w:rPr>
              <w:noProof/>
            </w:rPr>
            <w:delText>15</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rsidR="00551D04">
          <w:t xml:space="preserve">Figure </w:t>
        </w:r>
        <w:r w:rsidR="00551D04">
          <w:rPr>
            <w:noProof/>
          </w:rPr>
          <w:t>10</w:t>
        </w:r>
      </w:fldSimple>
      <w:r>
        <w:t>).</w:t>
      </w:r>
    </w:p>
    <w:p w14:paraId="05BF7955" w14:textId="78DC6BFB" w:rsidR="00C34ED1" w:rsidRDefault="00A628CE">
      <w:r>
        <w:t xml:space="preserve">The Patient Builder View employs the following UI elements (as indicated by their item numbers in </w:t>
      </w:r>
      <w:fldSimple w:instr=" REF _Ref440364143  ">
        <w:ins w:id="229" w:author="Tohline, Chris" w:date="2016-12-02T16:08:00Z">
          <w:r w:rsidR="000B585F">
            <w:rPr>
              <w:b/>
              <w:bCs/>
            </w:rPr>
            <w:fldChar w:fldCharType="begin"/>
          </w:r>
          <w:r w:rsidR="000B585F">
            <w:instrText xml:space="preserve"> REF _Ref468456447 </w:instrText>
          </w:r>
        </w:ins>
        <w:r w:rsidR="000B585F">
          <w:rPr>
            <w:b/>
            <w:bCs/>
          </w:rPr>
          <w:fldChar w:fldCharType="separate"/>
        </w:r>
        <w:ins w:id="230" w:author="Tohline, Chris" w:date="2016-12-02T16:08:00Z">
          <w:r w:rsidR="000B585F">
            <w:t xml:space="preserve">Figure </w:t>
          </w:r>
          <w:r w:rsidR="000B585F">
            <w:rPr>
              <w:noProof/>
            </w:rPr>
            <w:t>16</w:t>
          </w:r>
          <w:r w:rsidR="000B585F">
            <w:rPr>
              <w:b/>
              <w:bCs/>
            </w:rPr>
            <w:fldChar w:fldCharType="end"/>
          </w:r>
        </w:ins>
        <w:del w:id="231" w:author="Tohline, Chris" w:date="2016-12-02T15:33:00Z">
          <w:r w:rsidDel="00551D04">
            <w:delText xml:space="preserve">Figure </w:delText>
          </w:r>
          <w:r w:rsidDel="00551D04">
            <w:rPr>
              <w:noProof/>
            </w:rPr>
            <w:delText>15</w:delText>
          </w:r>
        </w:del>
      </w:fldSimple>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p>
    <w:p w14:paraId="561D4E80" w14:textId="50AB310A" w:rsidR="00C34ED1" w:rsidRDefault="00A628CE">
      <w:pPr>
        <w:pStyle w:val="NumberedList"/>
        <w:numPr>
          <w:ilvl w:val="0"/>
          <w:numId w:val="32"/>
        </w:numPr>
        <w:spacing w:after="240"/>
        <w:rPr>
          <w:ins w:id="232" w:author="Tohline, Chris" w:date="2016-12-09T19:25:00Z"/>
        </w:rPr>
      </w:pPr>
      <w:r>
        <w:t>Actions – Allows users to save or cancel a patient record.</w:t>
      </w:r>
    </w:p>
    <w:p w14:paraId="5285207A" w14:textId="2F457D43" w:rsidR="008456D0" w:rsidDel="00090AE9" w:rsidRDefault="008456D0" w:rsidP="00090AE9">
      <w:pPr>
        <w:pStyle w:val="NumberedList"/>
        <w:numPr>
          <w:ilvl w:val="0"/>
          <w:numId w:val="32"/>
        </w:numPr>
        <w:spacing w:after="240"/>
        <w:rPr>
          <w:del w:id="233" w:author="Tohline, Chris" w:date="2016-12-12T10:36:00Z"/>
        </w:rPr>
      </w:pPr>
      <w:ins w:id="234" w:author="Tohline, Chris" w:date="2016-12-09T19:25:00Z">
        <w:r>
          <w:t>Comp</w:t>
        </w:r>
      </w:ins>
      <w:ins w:id="235" w:author="Tohline, Chris" w:date="2016-12-09T19:34:00Z">
        <w:r w:rsidR="00B1232A">
          <w:t>are View –</w:t>
        </w:r>
      </w:ins>
      <w:ins w:id="236" w:author="Tohline, Chris" w:date="2016-12-12T10:31:00Z">
        <w:r w:rsidR="00090AE9">
          <w:t xml:space="preserve"> </w:t>
        </w:r>
      </w:ins>
      <w:ins w:id="237" w:author="Tohline, Chris" w:date="2016-12-12T10:36:00Z">
        <w:r w:rsidR="00090AE9">
          <w:t>Allows the user to s</w:t>
        </w:r>
      </w:ins>
      <w:ins w:id="238" w:author="Tohline, Chris" w:date="2016-12-12T10:31:00Z">
        <w:r w:rsidR="00090AE9">
          <w:t>how</w:t>
        </w:r>
      </w:ins>
      <w:ins w:id="239" w:author="Tohline, Chris" w:date="2016-12-12T10:32:00Z">
        <w:r w:rsidR="00090AE9">
          <w:t xml:space="preserve"> </w:t>
        </w:r>
      </w:ins>
      <w:ins w:id="240" w:author="Tohline, Chris" w:date="2016-12-12T10:34:00Z">
        <w:r w:rsidR="00090AE9">
          <w:t xml:space="preserve">a comparison of how the </w:t>
        </w:r>
      </w:ins>
      <w:ins w:id="241" w:author="Tohline, Chris" w:date="2016-12-12T10:32:00Z">
        <w:r w:rsidR="00090AE9">
          <w:t>p</w:t>
        </w:r>
      </w:ins>
      <w:ins w:id="242" w:author="Tohline, Chris" w:date="2016-12-09T19:34:00Z">
        <w:r w:rsidR="00B1232A" w:rsidRPr="00B1232A">
          <w:t xml:space="preserve">atient </w:t>
        </w:r>
      </w:ins>
      <w:ins w:id="243" w:author="Tohline, Chris" w:date="2016-12-12T10:35:00Z">
        <w:r w:rsidR="00090AE9">
          <w:t xml:space="preserve">was </w:t>
        </w:r>
      </w:ins>
      <w:ins w:id="244" w:author="Tohline, Chris" w:date="2016-12-09T19:34:00Z">
        <w:r w:rsidR="00B1232A" w:rsidRPr="00B1232A">
          <w:t>calculated after the mos</w:t>
        </w:r>
        <w:r w:rsidR="00B1232A">
          <w:t xml:space="preserve">t recent measure upload </w:t>
        </w:r>
      </w:ins>
      <w:ins w:id="245" w:author="Tohline, Chris" w:date="2016-12-12T10:35:00Z">
        <w:r w:rsidR="00090AE9">
          <w:t xml:space="preserve">with how </w:t>
        </w:r>
      </w:ins>
      <w:ins w:id="246" w:author="Tohline, Chris" w:date="2016-12-12T10:37:00Z">
        <w:r w:rsidR="00090AE9">
          <w:t xml:space="preserve">it is </w:t>
        </w:r>
      </w:ins>
      <w:ins w:id="247" w:author="Tohline, Chris" w:date="2016-12-12T10:35:00Z">
        <w:r w:rsidR="00090AE9">
          <w:t>calculated</w:t>
        </w:r>
      </w:ins>
      <w:ins w:id="248" w:author="Tohline, Chris" w:date="2016-12-12T10:34:00Z">
        <w:r w:rsidR="00090AE9">
          <w:t xml:space="preserve"> </w:t>
        </w:r>
      </w:ins>
      <w:ins w:id="249" w:author="Tohline, Chris" w:date="2016-12-09T19:34:00Z">
        <w:r w:rsidR="00B1232A" w:rsidRPr="00B1232A">
          <w:t>currently (as the patient is being edited).</w:t>
        </w:r>
      </w:ins>
      <w:ins w:id="250" w:author="Tohline, Chris" w:date="2016-12-09T19:36:00Z">
        <w:r w:rsidR="00B1232A">
          <w:t xml:space="preserve"> See section </w:t>
        </w:r>
        <w:r w:rsidR="00B1232A">
          <w:fldChar w:fldCharType="begin"/>
        </w:r>
        <w:r w:rsidR="00B1232A">
          <w:instrText xml:space="preserve"> REF _Ref469075503 \r </w:instrText>
        </w:r>
      </w:ins>
      <w:r w:rsidR="00B1232A">
        <w:fldChar w:fldCharType="separate"/>
      </w:r>
      <w:ins w:id="251" w:author="Tohline, Chris" w:date="2016-12-09T19:36:00Z">
        <w:r w:rsidR="00B1232A">
          <w:t>6.2</w:t>
        </w:r>
        <w:r w:rsidR="00B1232A">
          <w:fldChar w:fldCharType="end"/>
        </w:r>
      </w:ins>
      <w:ins w:id="252" w:author="Tohline, Chris" w:date="2016-12-12T10:36:00Z">
        <w:r w:rsidR="00090AE9">
          <w:t>.</w:t>
        </w:r>
      </w:ins>
      <w:commentRangeStart w:id="253"/>
      <w:del w:id="254" w:author="Tohline, Chris" w:date="2016-12-12T10:36:00Z">
        <w:r w:rsidR="001C7DA8" w:rsidDel="00090AE9">
          <w:rPr>
            <w:rStyle w:val="CommentReference"/>
          </w:rPr>
          <w:commentReference w:id="255"/>
        </w:r>
        <w:commentRangeEnd w:id="253"/>
        <w:r w:rsidR="00090AE9" w:rsidDel="00090AE9">
          <w:rPr>
            <w:rStyle w:val="CommentReference"/>
          </w:rPr>
          <w:commentReference w:id="253"/>
        </w:r>
      </w:del>
    </w:p>
    <w:p w14:paraId="3D596F0C" w14:textId="6805493F" w:rsidR="00C34ED1" w:rsidRPr="00090AE9" w:rsidRDefault="008456D0" w:rsidP="00A33CCD">
      <w:pPr>
        <w:pStyle w:val="NumberedList"/>
        <w:numPr>
          <w:ilvl w:val="0"/>
          <w:numId w:val="32"/>
        </w:numPr>
        <w:spacing w:after="240"/>
        <w:pPrChange w:id="256" w:author="Tohline, Chris" w:date="2016-12-12T10:36:00Z">
          <w:pPr>
            <w:pStyle w:val="Figure"/>
          </w:pPr>
        </w:pPrChange>
      </w:pPr>
      <w:ins w:id="257" w:author="Tohline, Chris" w:date="2016-12-09T19:24:00Z">
        <w:r>
          <w:rPr>
            <w:noProof/>
          </w:rPr>
          <w:lastRenderedPageBreak/>
          <w:drawing>
            <wp:inline distT="0" distB="0" distL="0" distR="0" wp14:anchorId="2DD7E070" wp14:editId="6B0C7E71">
              <wp:extent cx="5760720" cy="2980944"/>
              <wp:effectExtent l="19050" t="19050" r="11430" b="10160"/>
              <wp:docPr id="45" name="Picture 45"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80944"/>
                      </a:xfrm>
                      <a:prstGeom prst="rect">
                        <a:avLst/>
                      </a:prstGeom>
                      <a:ln>
                        <a:solidFill>
                          <a:schemeClr val="tx1"/>
                        </a:solidFill>
                      </a:ln>
                    </pic:spPr>
                  </pic:pic>
                </a:graphicData>
              </a:graphic>
            </wp:inline>
          </w:drawing>
        </w:r>
      </w:ins>
      <w:del w:id="258" w:author="Tohline, Chris" w:date="2016-12-09T19:20:00Z">
        <w:r w:rsidR="00A628CE" w:rsidDel="008456D0">
          <w:rPr>
            <w:noProof/>
          </w:rPr>
          <w:drawing>
            <wp:inline distT="0" distB="0" distL="0" distR="0" wp14:anchorId="2CFE13DF" wp14:editId="6FDD317B">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del>
    </w:p>
    <w:p w14:paraId="2B060470" w14:textId="7769A986" w:rsidR="00C34ED1" w:rsidRDefault="00A628CE">
      <w:pPr>
        <w:pStyle w:val="FigureCaption"/>
      </w:pPr>
      <w:bookmarkStart w:id="259" w:name="_Ref468456447"/>
      <w:bookmarkStart w:id="260" w:name="_Toc467272005"/>
      <w:r>
        <w:t xml:space="preserve">Figure </w:t>
      </w:r>
      <w:fldSimple w:instr=" SEQ Figure \* ARABIC ">
        <w:ins w:id="261" w:author="Tohline, Chris" w:date="2016-12-02T15:34:00Z">
          <w:r w:rsidR="00551D04">
            <w:rPr>
              <w:noProof/>
            </w:rPr>
            <w:t>16</w:t>
          </w:r>
        </w:ins>
        <w:del w:id="262" w:author="Tohline, Chris" w:date="2016-12-02T15:33:00Z">
          <w:r w:rsidDel="00551D04">
            <w:rPr>
              <w:noProof/>
            </w:rPr>
            <w:delText>15</w:delText>
          </w:r>
        </w:del>
      </w:fldSimple>
      <w:bookmarkEnd w:id="259"/>
      <w:r>
        <w:t xml:space="preserve">. Patient Builder </w:t>
      </w:r>
      <w:commentRangeStart w:id="263"/>
      <w:r>
        <w:t>View</w:t>
      </w:r>
      <w:bookmarkEnd w:id="260"/>
      <w:commentRangeEnd w:id="263"/>
      <w:r w:rsidR="0079563A">
        <w:rPr>
          <w:rStyle w:val="CommentReference"/>
          <w:rFonts w:ascii="Times New Roman" w:hAnsi="Times New Roman"/>
          <w:b w:val="0"/>
        </w:rPr>
        <w:commentReference w:id="263"/>
      </w:r>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t xml:space="preserve">In addition to defining the patient data, the Patient Builder view allows the user to set expectations on the patient using the “Expectations” section. Expectations represent how the user </w:t>
      </w:r>
      <w:r>
        <w:lastRenderedPageBreak/>
        <w:t>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551D04">
          <w:t>4.4</w:t>
        </w:r>
      </w:fldSimple>
      <w:r>
        <w:t xml:space="preserve"> provides additional information about the descriptions of the logic highlighting technique based on calculation results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w:t>
      </w:r>
    </w:p>
    <w:p w14:paraId="119677B0" w14:textId="77777777" w:rsidR="00C34ED1" w:rsidRDefault="00A628CE">
      <w:pPr>
        <w:pStyle w:val="Heading2"/>
      </w:pPr>
      <w:bookmarkStart w:id="264" w:name="_Toc467271971"/>
      <w:r>
        <w:t>Building a Synthetic Patient</w:t>
      </w:r>
      <w:bookmarkEnd w:id="264"/>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405511">
        <w:fldChar w:fldCharType="begin"/>
      </w:r>
      <w:r w:rsidR="00405511">
        <w:instrText xml:space="preserve"> REF _Ref440364143 \h </w:instrText>
      </w:r>
      <w:r w:rsidR="00405511">
        <w:fldChar w:fldCharType="separate"/>
      </w:r>
      <w:ins w:id="265" w:author="Tohline, Chris" w:date="2016-12-02T16:11:00Z">
        <w:r w:rsidR="000B585F">
          <w:rPr>
            <w:b/>
            <w:bCs/>
          </w:rPr>
          <w:fldChar w:fldCharType="begin"/>
        </w:r>
        <w:r w:rsidR="000B585F">
          <w:instrText xml:space="preserve"> REF _Ref468456447 </w:instrText>
        </w:r>
      </w:ins>
      <w:r w:rsidR="000B585F">
        <w:rPr>
          <w:b/>
          <w:bCs/>
        </w:rPr>
        <w:fldChar w:fldCharType="separate"/>
      </w:r>
      <w:ins w:id="266" w:author="Tohline, Chris" w:date="2016-12-02T16:11:00Z">
        <w:r w:rsidR="000B585F">
          <w:t xml:space="preserve">Figure </w:t>
        </w:r>
        <w:r w:rsidR="000B585F">
          <w:rPr>
            <w:noProof/>
          </w:rPr>
          <w:t>16</w:t>
        </w:r>
        <w:r w:rsidR="000B585F">
          <w:rPr>
            <w:b/>
            <w:bCs/>
          </w:rPr>
          <w:fldChar w:fldCharType="end"/>
        </w:r>
      </w:ins>
      <w:del w:id="267" w:author="Tohline, Chris" w:date="2016-12-02T15:34:00Z">
        <w:r w:rsidDel="00551D04">
          <w:delText xml:space="preserve">Figure </w:delText>
        </w:r>
        <w:r w:rsidDel="00551D04">
          <w:rPr>
            <w:noProof/>
          </w:rPr>
          <w:delText>15</w:delText>
        </w:r>
      </w:del>
      <w:r w:rsidR="00405511">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fldSimple w:instr=" REF _Ref440364143  ">
        <w:ins w:id="268" w:author="Tohline, Chris" w:date="2016-12-02T16:11:00Z">
          <w:r w:rsidR="000B585F">
            <w:rPr>
              <w:b/>
              <w:bCs/>
            </w:rPr>
            <w:fldChar w:fldCharType="begin"/>
          </w:r>
          <w:r w:rsidR="000B585F">
            <w:instrText xml:space="preserve"> REF _Ref468456447 </w:instrText>
          </w:r>
        </w:ins>
        <w:r w:rsidR="000B585F">
          <w:rPr>
            <w:b/>
            <w:bCs/>
          </w:rPr>
          <w:fldChar w:fldCharType="separate"/>
        </w:r>
        <w:ins w:id="269" w:author="Tohline, Chris" w:date="2016-12-02T16:11:00Z">
          <w:r w:rsidR="000B585F">
            <w:t xml:space="preserve">Figure </w:t>
          </w:r>
          <w:r w:rsidR="000B585F">
            <w:rPr>
              <w:noProof/>
            </w:rPr>
            <w:t>16</w:t>
          </w:r>
          <w:r w:rsidR="000B585F">
            <w:rPr>
              <w:b/>
              <w:bCs/>
            </w:rPr>
            <w:fldChar w:fldCharType="end"/>
          </w:r>
        </w:ins>
        <w:del w:id="270" w:author="Tohline, Chris" w:date="2016-12-02T15:34:00Z">
          <w:r w:rsidDel="00551D04">
            <w:delText xml:space="preserve">Figure </w:delText>
          </w:r>
          <w:r w:rsidDel="00551D04">
            <w:rPr>
              <w:noProof/>
            </w:rPr>
            <w:delText>15</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ins w:id="271" w:author="Tohline, Chris" w:date="2016-12-02T16:11:00Z">
          <w:r w:rsidR="000B585F">
            <w:rPr>
              <w:b/>
              <w:bCs/>
            </w:rPr>
            <w:fldChar w:fldCharType="begin"/>
          </w:r>
          <w:r w:rsidR="000B585F">
            <w:instrText xml:space="preserve"> REF _Ref468458447 </w:instrText>
          </w:r>
        </w:ins>
        <w:r w:rsidR="000B585F">
          <w:rPr>
            <w:b/>
            <w:bCs/>
          </w:rPr>
          <w:fldChar w:fldCharType="separate"/>
        </w:r>
        <w:ins w:id="272" w:author="Tohline, Chris" w:date="2016-12-02T16:11:00Z">
          <w:r w:rsidR="000B585F">
            <w:t xml:space="preserve">Figure </w:t>
          </w:r>
          <w:r w:rsidR="000B585F">
            <w:rPr>
              <w:noProof/>
            </w:rPr>
            <w:t>17</w:t>
          </w:r>
          <w:r w:rsidR="000B585F">
            <w:rPr>
              <w:b/>
              <w:bCs/>
            </w:rPr>
            <w:fldChar w:fldCharType="end"/>
          </w:r>
        </w:ins>
        <w:del w:id="273" w:author="Tohline, Chris" w:date="2016-12-02T15:34:00Z">
          <w:r w:rsidDel="00551D04">
            <w:delText xml:space="preserve">Figure </w:delText>
          </w:r>
          <w:r w:rsidDel="00551D04">
            <w:rPr>
              <w:noProof/>
            </w:rPr>
            <w:delText>16</w:delText>
          </w:r>
        </w:del>
      </w:fldSimple>
      <w:r>
        <w:t>.</w:t>
      </w:r>
    </w:p>
    <w:p w14:paraId="353FD9B5" w14:textId="77777777" w:rsidR="00C34ED1" w:rsidRDefault="00A628CE">
      <w:pPr>
        <w:pStyle w:val="Figure"/>
        <w:rPr>
          <w:b w:val="0"/>
        </w:rPr>
      </w:pPr>
      <w:r>
        <w:rPr>
          <w:noProof/>
        </w:rPr>
        <w:lastRenderedPageBreak/>
        <w:drawing>
          <wp:inline distT="0" distB="0" distL="0" distR="0" wp14:anchorId="6B0B9939" wp14:editId="72935C37">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274" w:name="_Ref468458447"/>
      <w:bookmarkStart w:id="275" w:name="_Toc467272006"/>
      <w:r>
        <w:t xml:space="preserve">Figure </w:t>
      </w:r>
      <w:fldSimple w:instr=" SEQ Figure \* ARABIC ">
        <w:ins w:id="276" w:author="Tohline, Chris" w:date="2016-12-02T15:34:00Z">
          <w:r w:rsidR="00551D04">
            <w:rPr>
              <w:noProof/>
            </w:rPr>
            <w:t>17</w:t>
          </w:r>
        </w:ins>
        <w:del w:id="277" w:author="Tohline, Chris" w:date="2016-12-02T15:34:00Z">
          <w:r w:rsidDel="00551D04">
            <w:rPr>
              <w:noProof/>
            </w:rPr>
            <w:delText>16</w:delText>
          </w:r>
        </w:del>
      </w:fldSimple>
      <w:bookmarkEnd w:id="274"/>
      <w:r>
        <w:t>. Continuous Variable Measures Expected Populations</w:t>
      </w:r>
      <w:bookmarkEnd w:id="275"/>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278" w:name="_Toc467271972"/>
      <w:r>
        <w:t>Building the Patient History</w:t>
      </w:r>
      <w:bookmarkEnd w:id="278"/>
    </w:p>
    <w:p w14:paraId="76D6F8A8" w14:textId="4D814D94" w:rsidR="00C34ED1" w:rsidRDefault="00F95A68">
      <w:fldSimple w:instr=" REF _Ref440365146  ">
        <w:ins w:id="279" w:author="Tohline, Chris" w:date="2016-12-02T15:34:00Z">
          <w:r w:rsidR="00551D04">
            <w:t xml:space="preserve">Figure </w:t>
          </w:r>
          <w:r w:rsidR="00551D04">
            <w:rPr>
              <w:noProof/>
            </w:rPr>
            <w:t>18</w:t>
          </w:r>
        </w:ins>
        <w:del w:id="280" w:author="Tohline, Chris" w:date="2016-12-02T15:34:00Z">
          <w:r w:rsidR="00A628CE" w:rsidDel="00551D04">
            <w:delText xml:space="preserve">Figure </w:delText>
          </w:r>
          <w:r w:rsidR="00A628CE" w:rsidDel="00551D04">
            <w:rPr>
              <w:noProof/>
            </w:rPr>
            <w:delText>17</w:delText>
          </w:r>
        </w:del>
      </w:fldSimple>
      <w:r w:rsidR="00A628CE">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281" w:author="Tohline, Chris" w:date="2016-12-02T15:34:00Z">
          <w:r w:rsidR="00551D04">
            <w:t xml:space="preserve">Figure </w:t>
          </w:r>
          <w:r w:rsidR="00551D04">
            <w:rPr>
              <w:noProof/>
            </w:rPr>
            <w:t>18</w:t>
          </w:r>
        </w:ins>
        <w:del w:id="282" w:author="Tohline, Chris" w:date="2016-12-02T15:34:00Z">
          <w:r w:rsidR="00A628CE" w:rsidDel="00551D04">
            <w:delText xml:space="preserve">Figure </w:delText>
          </w:r>
          <w:r w:rsidR="00A628CE" w:rsidDel="00551D04">
            <w:rPr>
              <w:noProof/>
            </w:rPr>
            <w:delText>17</w:delText>
          </w:r>
        </w:del>
      </w:fldSimple>
      <w:r w:rsidR="00A628CE">
        <w:t xml:space="preserve"> shows an example of an expanded event from the patient history that can be edited. By clicking the expand/collapse details icon (item </w:t>
      </w:r>
      <w:r w:rsidR="00A628CE">
        <w:rPr>
          <w:rStyle w:val="numberreference"/>
          <w:rFonts w:ascii="Times New Roman" w:hAnsi="Times New Roman"/>
          <w:b w:val="0"/>
          <w:color w:val="auto"/>
        </w:rPr>
        <w:t>#3</w:t>
      </w:r>
      <w:r w:rsidR="00A628CE">
        <w:t>), the user can edit the details of the element.</w:t>
      </w:r>
    </w:p>
    <w:p w14:paraId="300E4922" w14:textId="2467FA2B" w:rsidR="00C34ED1" w:rsidRDefault="00A628CE">
      <w:r>
        <w:t xml:space="preserve">The following UI elements are shown in </w:t>
      </w:r>
      <w:fldSimple w:instr=" REF _Ref440365146  ">
        <w:ins w:id="283" w:author="Tohline, Chris" w:date="2016-12-02T15:34:00Z">
          <w:r w:rsidR="00551D04">
            <w:t xml:space="preserve">Figure </w:t>
          </w:r>
          <w:r w:rsidR="00551D04">
            <w:rPr>
              <w:noProof/>
            </w:rPr>
            <w:t>18</w:t>
          </w:r>
        </w:ins>
        <w:del w:id="284" w:author="Tohline, Chris" w:date="2016-12-02T15:34:00Z">
          <w:r w:rsidDel="00551D04">
            <w:delText xml:space="preserve">Figure </w:delText>
          </w:r>
          <w:r w:rsidDel="00551D04">
            <w:rPr>
              <w:noProof/>
            </w:rPr>
            <w:delText>17</w:delText>
          </w:r>
        </w:del>
      </w:fldSimple>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Fields Section – Allows adding fields to the element (i.e., ordinality).</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1303FA6C">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A351C10" w14:textId="0CF85008" w:rsidR="00C34ED1" w:rsidRDefault="00A628CE">
      <w:pPr>
        <w:pStyle w:val="FigureCaption"/>
      </w:pPr>
      <w:bookmarkStart w:id="285" w:name="_Ref440365146"/>
      <w:bookmarkStart w:id="286" w:name="_Toc467272007"/>
      <w:r>
        <w:t xml:space="preserve">Figure </w:t>
      </w:r>
      <w:fldSimple w:instr=" SEQ Figure \* ARABIC ">
        <w:ins w:id="287" w:author="Tohline, Chris" w:date="2016-12-02T15:34:00Z">
          <w:r w:rsidR="00551D04">
            <w:rPr>
              <w:noProof/>
            </w:rPr>
            <w:t>18</w:t>
          </w:r>
        </w:ins>
        <w:del w:id="288" w:author="Tohline, Chris" w:date="2016-12-02T15:34:00Z">
          <w:r w:rsidDel="00551D04">
            <w:rPr>
              <w:noProof/>
            </w:rPr>
            <w:delText>17</w:delText>
          </w:r>
        </w:del>
      </w:fldSimple>
      <w:bookmarkEnd w:id="285"/>
      <w:r>
        <w:t>. Building Patient History, including Edit Clinical Element View</w:t>
      </w:r>
      <w:bookmarkEnd w:id="286"/>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fldSimple w:instr=" REF _Ref440365146  ">
        <w:ins w:id="289" w:author="Tohline, Chris" w:date="2016-12-02T15:34:00Z">
          <w:r w:rsidR="00551D04">
            <w:t xml:space="preserve">Figure </w:t>
          </w:r>
          <w:r w:rsidR="00551D04">
            <w:rPr>
              <w:noProof/>
            </w:rPr>
            <w:t>18</w:t>
          </w:r>
        </w:ins>
        <w:del w:id="290" w:author="Tohline, Chris" w:date="2016-12-02T15:34:00Z">
          <w:r w:rsidDel="00551D04">
            <w:delText xml:space="preserve">Figure </w:delText>
          </w:r>
          <w:r w:rsidDel="00551D04">
            <w:rPr>
              <w:noProof/>
            </w:rPr>
            <w:delText>17</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291" w:name="_Toc467271973"/>
      <w:r>
        <w:t>Patient History Items that Fulfill Past Items</w:t>
      </w:r>
      <w:bookmarkEnd w:id="291"/>
    </w:p>
    <w:p w14:paraId="344BD276" w14:textId="5F6B7665" w:rsidR="00C34ED1" w:rsidRDefault="00A628CE">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ins w:id="292" w:author="Tohline, Chris" w:date="2016-12-02T15:34:00Z">
          <w:r w:rsidR="00551D04">
            <w:t xml:space="preserve">Figure </w:t>
          </w:r>
          <w:r w:rsidR="00551D04">
            <w:rPr>
              <w:noProof/>
            </w:rPr>
            <w:t>19</w:t>
          </w:r>
        </w:ins>
        <w:del w:id="293" w:author="Tohline, Chris" w:date="2016-12-02T15:34:00Z">
          <w:r w:rsidDel="00551D04">
            <w:delText xml:space="preserve">Figure </w:delText>
          </w:r>
          <w:r w:rsidDel="00551D04">
            <w:rPr>
              <w:noProof/>
            </w:rPr>
            <w:delText>18</w:delText>
          </w:r>
        </w:del>
      </w:fldSimple>
      <w:r>
        <w:t>.</w:t>
      </w:r>
    </w:p>
    <w:p w14:paraId="5BD5DB2C" w14:textId="77777777" w:rsidR="00C34ED1" w:rsidRDefault="00A628CE">
      <w:pPr>
        <w:pStyle w:val="Figure"/>
        <w:rPr>
          <w:b w:val="0"/>
        </w:rPr>
      </w:pPr>
      <w:r>
        <w:rPr>
          <w:noProof/>
        </w:rPr>
        <w:drawing>
          <wp:inline distT="0" distB="0" distL="0" distR="0" wp14:anchorId="050D25D9" wp14:editId="7A3BE215">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294" w:name="_Ref440365324"/>
      <w:bookmarkStart w:id="295" w:name="_Toc467272008"/>
      <w:r>
        <w:t xml:space="preserve">Figure </w:t>
      </w:r>
      <w:fldSimple w:instr=" SEQ Figure \* ARABIC ">
        <w:ins w:id="296" w:author="Tohline, Chris" w:date="2016-12-02T15:34:00Z">
          <w:r w:rsidR="00551D04">
            <w:rPr>
              <w:noProof/>
            </w:rPr>
            <w:t>19</w:t>
          </w:r>
        </w:ins>
        <w:del w:id="297" w:author="Tohline, Chris" w:date="2016-12-02T15:34:00Z">
          <w:r w:rsidDel="00551D04">
            <w:rPr>
              <w:noProof/>
            </w:rPr>
            <w:delText>18</w:delText>
          </w:r>
        </w:del>
      </w:fldSimple>
      <w:bookmarkEnd w:id="294"/>
      <w:r>
        <w:t>. References Section of the Patient History Builder</w:t>
      </w:r>
      <w:bookmarkEnd w:id="295"/>
    </w:p>
    <w:p w14:paraId="38665BA2" w14:textId="77777777" w:rsidR="00C34ED1" w:rsidRDefault="00A628CE">
      <w:pPr>
        <w:pStyle w:val="Heading3"/>
      </w:pPr>
      <w:bookmarkStart w:id="298" w:name="_Toc467271974"/>
      <w:r>
        <w:t>Representing a Cumulative Medication Duration</w:t>
      </w:r>
      <w:bookmarkEnd w:id="298"/>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fldSimple w:instr=" REF _Ref440365366 ">
        <w:ins w:id="299" w:author="Tohline, Chris" w:date="2016-12-02T15:34:00Z">
          <w:r w:rsidR="00551D04">
            <w:t xml:space="preserve">Figure </w:t>
          </w:r>
          <w:r w:rsidR="00551D04">
            <w:rPr>
              <w:noProof/>
            </w:rPr>
            <w:t>20</w:t>
          </w:r>
        </w:ins>
        <w:del w:id="300" w:author="Tohline, Chris" w:date="2016-12-02T15:34:00Z">
          <w:r w:rsidDel="00551D04">
            <w:delText xml:space="preserve">Figure </w:delText>
          </w:r>
          <w:r w:rsidDel="00551D04">
            <w:rPr>
              <w:noProof/>
            </w:rPr>
            <w:delText>19</w:delText>
          </w:r>
        </w:del>
      </w:fldSimple>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55A7526A">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301" w:name="_Ref440365366"/>
      <w:bookmarkStart w:id="302" w:name="_Toc467272009"/>
      <w:r>
        <w:t xml:space="preserve">Figure </w:t>
      </w:r>
      <w:fldSimple w:instr=" SEQ Figure \* ARABIC ">
        <w:ins w:id="303" w:author="Tohline, Chris" w:date="2016-12-02T15:34:00Z">
          <w:r w:rsidR="00551D04">
            <w:rPr>
              <w:noProof/>
            </w:rPr>
            <w:t>20</w:t>
          </w:r>
        </w:ins>
        <w:del w:id="304" w:author="Tohline, Chris" w:date="2016-12-02T15:34:00Z">
          <w:r w:rsidDel="00551D04">
            <w:rPr>
              <w:noProof/>
            </w:rPr>
            <w:delText>19</w:delText>
          </w:r>
        </w:del>
      </w:fldSimple>
      <w:bookmarkEnd w:id="301"/>
      <w:r>
        <w:t xml:space="preserve">. </w:t>
      </w:r>
      <w:bookmarkStart w:id="305" w:name="_Toc439154848"/>
      <w:r>
        <w:t>Editing a Medication</w:t>
      </w:r>
      <w:bookmarkEnd w:id="302"/>
      <w:bookmarkEnd w:id="305"/>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306" w:name="_Toc467271975"/>
      <w:r>
        <w:t>Incremental Calculation</w:t>
      </w:r>
      <w:bookmarkEnd w:id="306"/>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307" w:name="_Toc467271976"/>
      <w:r>
        <w:t>Outdated Code Sets</w:t>
      </w:r>
      <w:bookmarkEnd w:id="307"/>
    </w:p>
    <w:p w14:paraId="2E6466CF" w14:textId="1346A4F8" w:rsidR="00C34ED1" w:rsidRDefault="00A628CE">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ins w:id="308" w:author="Tohline, Chris" w:date="2016-12-02T15:34:00Z">
          <w:r w:rsidR="00551D04">
            <w:t xml:space="preserve">Figure </w:t>
          </w:r>
          <w:r w:rsidR="00551D04">
            <w:rPr>
              <w:noProof/>
            </w:rPr>
            <w:t>21</w:t>
          </w:r>
        </w:ins>
        <w:del w:id="309" w:author="Tohline, Chris" w:date="2016-12-02T15:34:00Z">
          <w:r w:rsidDel="00551D04">
            <w:delText xml:space="preserve">Figure </w:delText>
          </w:r>
          <w:r w:rsidDel="00551D04">
            <w:rPr>
              <w:noProof/>
            </w:rPr>
            <w:delText>20</w:delText>
          </w:r>
        </w:del>
      </w:fldSimple>
      <w:r>
        <w:t>.</w:t>
      </w:r>
    </w:p>
    <w:p w14:paraId="5CC8E492" w14:textId="77777777" w:rsidR="00C34ED1" w:rsidRDefault="00A628CE">
      <w:pPr>
        <w:pStyle w:val="Figure"/>
        <w:rPr>
          <w:b w:val="0"/>
        </w:rPr>
      </w:pPr>
      <w:r>
        <w:rPr>
          <w:noProof/>
        </w:rPr>
        <w:drawing>
          <wp:inline distT="0" distB="0" distL="0" distR="0" wp14:anchorId="21F75EAA" wp14:editId="1DE444B0">
            <wp:extent cx="5861304" cy="1984248"/>
            <wp:effectExtent l="0" t="0" r="6350" b="0"/>
            <wp:docPr id="36" name="Picture 36" descr="Figure 21 displays the warning message of an error i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310" w:name="_Ref440186626"/>
      <w:bookmarkStart w:id="311" w:name="_Toc467272010"/>
      <w:r>
        <w:t xml:space="preserve">Figure </w:t>
      </w:r>
      <w:fldSimple w:instr=" SEQ Figure \* ARABIC ">
        <w:ins w:id="312" w:author="Tohline, Chris" w:date="2016-12-02T15:34:00Z">
          <w:r w:rsidR="00551D04">
            <w:rPr>
              <w:noProof/>
            </w:rPr>
            <w:t>21</w:t>
          </w:r>
        </w:ins>
        <w:del w:id="313" w:author="Tohline, Chris" w:date="2016-12-02T15:34:00Z">
          <w:r w:rsidDel="00551D04">
            <w:rPr>
              <w:noProof/>
            </w:rPr>
            <w:delText>20</w:delText>
          </w:r>
        </w:del>
      </w:fldSimple>
      <w:bookmarkEnd w:id="310"/>
      <w:r>
        <w:t>. Error Message for Outdated Patient Codes</w:t>
      </w:r>
      <w:bookmarkEnd w:id="311"/>
    </w:p>
    <w:p w14:paraId="65F84E14" w14:textId="77777777" w:rsidR="00C34ED1" w:rsidRDefault="00C34ED1"/>
    <w:p w14:paraId="01D845E3" w14:textId="77777777" w:rsidR="00C34ED1" w:rsidRDefault="00C34ED1">
      <w:pPr>
        <w:sectPr w:rsidR="00C34ED1">
          <w:headerReference w:type="first" r:id="rId55"/>
          <w:footerReference w:type="first" r:id="rId56"/>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314" w:name="_Ref469068821"/>
      <w:bookmarkStart w:id="315" w:name="_Ref464544845"/>
      <w:bookmarkStart w:id="316" w:name="_Ref464544871"/>
      <w:bookmarkStart w:id="317" w:name="_Toc467271977"/>
      <w:ins w:id="318" w:author="Tohline, Chris" w:date="2016-12-02T15:13:00Z">
        <w:r w:rsidRPr="00C567ED">
          <w:lastRenderedPageBreak/>
          <w:t>Measure History</w:t>
        </w:r>
      </w:ins>
      <w:bookmarkEnd w:id="314"/>
    </w:p>
    <w:p w14:paraId="031B36D7" w14:textId="77777777" w:rsidR="00C567ED" w:rsidRDefault="00C567ED" w:rsidP="00C567ED">
      <w:pPr>
        <w:pStyle w:val="Heading2"/>
        <w:numPr>
          <w:ilvl w:val="1"/>
          <w:numId w:val="1"/>
        </w:numPr>
      </w:pPr>
      <w:bookmarkStart w:id="319" w:name="_Toc459271903"/>
      <w:ins w:id="320" w:author="Tohline, Chris" w:date="2016-12-02T15:14:00Z">
        <w:r>
          <w:t>Overview</w:t>
        </w:r>
      </w:ins>
      <w:bookmarkEnd w:id="319"/>
    </w:p>
    <w:p w14:paraId="461393C5" w14:textId="77777777" w:rsidR="00C567ED" w:rsidRDefault="00C567ED" w:rsidP="00C567ED">
      <w:pPr>
        <w:rPr>
          <w:ins w:id="321" w:author="Tohline, Chris" w:date="2016-12-02T15:15:00Z"/>
        </w:rPr>
      </w:pPr>
      <w:ins w:id="322"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41EF60D0" w:rsidR="00056F36" w:rsidRDefault="00056F36" w:rsidP="00056F36">
      <w:pPr>
        <w:rPr>
          <w:ins w:id="323" w:author="Tohline, Chris" w:date="2016-12-02T15:20:00Z"/>
        </w:rPr>
      </w:pPr>
      <w:ins w:id="324" w:author="Tohline, Chris" w:date="2016-12-02T15:20:00Z">
        <w:r>
          <w:t>I</w:t>
        </w:r>
        <w:r w:rsidR="00CE6D4A">
          <w:t>tem #1</w:t>
        </w:r>
      </w:ins>
      <w:ins w:id="325" w:author="Tohline, Chris" w:date="2016-12-09T20:04:00Z">
        <w:r w:rsidR="00CE6D4A">
          <w:t>9</w:t>
        </w:r>
      </w:ins>
      <w:ins w:id="326" w:author="Tohline, Chris" w:date="2016-12-02T15:20:00Z">
        <w:r>
          <w:t xml:space="preserve"> in the Measure View (</w:t>
        </w:r>
        <w:r>
          <w:fldChar w:fldCharType="begin"/>
        </w:r>
        <w:r>
          <w:instrText xml:space="preserve"> REF _Ref459100358 </w:instrText>
        </w:r>
        <w:r>
          <w:fldChar w:fldCharType="separate"/>
        </w:r>
      </w:ins>
      <w:ins w:id="327" w:author="Tohline, Chris" w:date="2016-12-02T15:34:00Z">
        <w:r w:rsidR="00551D04">
          <w:t xml:space="preserve">Figure </w:t>
        </w:r>
        <w:r w:rsidR="00551D04">
          <w:rPr>
            <w:noProof/>
          </w:rPr>
          <w:t>10</w:t>
        </w:r>
      </w:ins>
      <w:ins w:id="328" w:author="Tohline, Chris" w:date="2016-12-02T15:20:00Z">
        <w:r>
          <w:fldChar w:fldCharType="end"/>
        </w:r>
        <w:r>
          <w:t>) is a button which opens the following Measure Upload History View</w:t>
        </w:r>
      </w:ins>
      <w:ins w:id="329" w:author="Frohman, Harold L" w:date="2016-12-11T20:01:00Z">
        <w:r w:rsidR="001C7DA8">
          <w:t xml:space="preserve"> as </w:t>
        </w:r>
      </w:ins>
      <w:ins w:id="330" w:author="Frohman, Harold L" w:date="2016-12-11T20:03:00Z">
        <w:r w:rsidR="001C7DA8">
          <w:t>depicted</w:t>
        </w:r>
      </w:ins>
      <w:ins w:id="331" w:author="Frohman, Harold L" w:date="2016-12-11T20:01:00Z">
        <w:r w:rsidR="001C7DA8">
          <w:t xml:space="preserve"> </w:t>
        </w:r>
      </w:ins>
      <w:ins w:id="332" w:author="Frohman, Harold L" w:date="2016-12-11T20:02:00Z">
        <w:r w:rsidR="001C7DA8">
          <w:t>in Figure 22</w:t>
        </w:r>
      </w:ins>
      <w:ins w:id="333" w:author="Tohline, Chris" w:date="2016-12-02T15:20:00Z">
        <w:r>
          <w:t xml:space="preserve">. </w:t>
        </w:r>
      </w:ins>
    </w:p>
    <w:p w14:paraId="4AAA3C2C" w14:textId="0BC1B4BD" w:rsidR="00056F36" w:rsidRDefault="00813A46" w:rsidP="00056F36">
      <w:pPr>
        <w:keepNext/>
        <w:rPr>
          <w:ins w:id="334" w:author="Tohline, Chris" w:date="2016-12-02T15:20:00Z"/>
        </w:rPr>
      </w:pPr>
      <w:ins w:id="335" w:author="Tohline, Chris" w:date="2016-12-09T21:33:00Z">
        <w:r>
          <w:rPr>
            <w:noProof/>
          </w:rPr>
          <w:drawing>
            <wp:inline distT="0" distB="0" distL="0" distR="0" wp14:anchorId="408F9F0E" wp14:editId="50D96A2F">
              <wp:extent cx="5943600" cy="4148455"/>
              <wp:effectExtent l="19050" t="19050" r="19050" b="23495"/>
              <wp:docPr id="47" name="Picture 47"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8455"/>
                      </a:xfrm>
                      <a:prstGeom prst="rect">
                        <a:avLst/>
                      </a:prstGeom>
                      <a:ln>
                        <a:solidFill>
                          <a:schemeClr val="tx1"/>
                        </a:solidFill>
                      </a:ln>
                    </pic:spPr>
                  </pic:pic>
                </a:graphicData>
              </a:graphic>
            </wp:inline>
          </w:drawing>
        </w:r>
      </w:ins>
    </w:p>
    <w:p w14:paraId="7FD33CFF" w14:textId="032BCC52" w:rsidR="00056F36" w:rsidRDefault="00056F36" w:rsidP="00056F36">
      <w:pPr>
        <w:pStyle w:val="FigureCaption"/>
        <w:rPr>
          <w:ins w:id="336" w:author="Tohline, Chris" w:date="2016-12-02T15:20:00Z"/>
        </w:rPr>
      </w:pPr>
      <w:bookmarkStart w:id="337" w:name="_Ref459111588"/>
      <w:bookmarkStart w:id="338" w:name="_Toc459271937"/>
      <w:ins w:id="339" w:author="Tohline, Chris" w:date="2016-12-02T15:20:00Z">
        <w:r>
          <w:t xml:space="preserve">Figure </w:t>
        </w:r>
        <w:r>
          <w:fldChar w:fldCharType="begin"/>
        </w:r>
        <w:r>
          <w:instrText xml:space="preserve"> SEQ Figure \* ARABIC </w:instrText>
        </w:r>
        <w:r>
          <w:fldChar w:fldCharType="separate"/>
        </w:r>
      </w:ins>
      <w:ins w:id="340" w:author="Tohline, Chris" w:date="2016-12-02T15:34:00Z">
        <w:r w:rsidR="00551D04">
          <w:rPr>
            <w:noProof/>
          </w:rPr>
          <w:t>22</w:t>
        </w:r>
      </w:ins>
      <w:ins w:id="341" w:author="Tohline, Chris" w:date="2016-12-02T15:20:00Z">
        <w:r>
          <w:rPr>
            <w:noProof/>
          </w:rPr>
          <w:fldChar w:fldCharType="end"/>
        </w:r>
        <w:bookmarkEnd w:id="337"/>
        <w:r>
          <w:t>: Measure Upload History View</w:t>
        </w:r>
        <w:bookmarkEnd w:id="338"/>
      </w:ins>
    </w:p>
    <w:p w14:paraId="65D7FABF" w14:textId="60F5910D" w:rsidR="00056F36" w:rsidRDefault="00056F36" w:rsidP="00056F36">
      <w:pPr>
        <w:pStyle w:val="ListParagraph"/>
        <w:numPr>
          <w:ilvl w:val="0"/>
          <w:numId w:val="47"/>
        </w:numPr>
        <w:rPr>
          <w:ins w:id="342" w:author="Tohline, Chris" w:date="2016-12-02T15:20:00Z"/>
        </w:rPr>
      </w:pPr>
      <w:ins w:id="343" w:author="Tohline, Chris" w:date="2016-12-02T15:20:00Z">
        <w:r>
          <w:t>List of Patients – Displays the list of patients that have existed during at least one measure upload. Clicking the Patient Name changes the page to the Patient Builder (</w:t>
        </w:r>
      </w:ins>
      <w:ins w:id="344" w:author="Tohline, Chris" w:date="2016-12-02T16:19:00Z">
        <w:r w:rsidR="00FE4866">
          <w:fldChar w:fldCharType="begin"/>
        </w:r>
        <w:r w:rsidR="00FE4866">
          <w:instrText xml:space="preserve"> REF _Ref468456447 </w:instrText>
        </w:r>
      </w:ins>
      <w:r w:rsidR="00FE4866">
        <w:fldChar w:fldCharType="separate"/>
      </w:r>
      <w:ins w:id="345" w:author="Tohline, Chris" w:date="2016-12-02T16:19:00Z">
        <w:r w:rsidR="00FE4866">
          <w:t xml:space="preserve">Figure </w:t>
        </w:r>
        <w:r w:rsidR="00FE4866">
          <w:rPr>
            <w:noProof/>
          </w:rPr>
          <w:t>16</w:t>
        </w:r>
        <w:r w:rsidR="00FE4866">
          <w:fldChar w:fldCharType="end"/>
        </w:r>
      </w:ins>
      <w:ins w:id="346" w:author="Tohline, Chris" w:date="2016-12-02T15:20:00Z">
        <w:r>
          <w:t>).</w:t>
        </w:r>
      </w:ins>
    </w:p>
    <w:p w14:paraId="29BB51D2" w14:textId="77777777" w:rsidR="00056F36" w:rsidRPr="00347331" w:rsidRDefault="00056F36" w:rsidP="00056F36">
      <w:pPr>
        <w:pStyle w:val="ListParagraph"/>
        <w:numPr>
          <w:ilvl w:val="0"/>
          <w:numId w:val="47"/>
        </w:numPr>
        <w:rPr>
          <w:ins w:id="347" w:author="Tohline, Chris" w:date="2016-12-02T15:20:00Z"/>
        </w:rPr>
      </w:pPr>
      <w:ins w:id="348"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349" w:author="Tohline, Chris" w:date="2016-12-02T15:20:00Z"/>
        </w:rPr>
      </w:pPr>
      <w:ins w:id="350" w:author="Tohline, Chris" w:date="2016-12-02T15:20:00Z">
        <w:r>
          <w:lastRenderedPageBreak/>
          <w:t xml:space="preserve">View Changes – Displays the exact </w:t>
        </w:r>
        <w:del w:id="351" w:author="Frohman, Harold L" w:date="2016-12-11T20:03:00Z">
          <w:r w:rsidDel="001C7DA8">
            <w:delText xml:space="preserve"> </w:delText>
          </w:r>
        </w:del>
        <w:r>
          <w:t xml:space="preserve">changes to the measure logic that occurred (see </w:t>
        </w:r>
        <w:r>
          <w:fldChar w:fldCharType="begin"/>
        </w:r>
        <w:r>
          <w:instrText xml:space="preserve"> REF _Ref459110957   \* MERGEFORMAT </w:instrText>
        </w:r>
        <w:r>
          <w:fldChar w:fldCharType="separate"/>
        </w:r>
      </w:ins>
      <w:ins w:id="352" w:author="Tohline, Chris" w:date="2016-12-02T15:34:00Z">
        <w:r w:rsidR="00551D04" w:rsidRPr="000337FD">
          <w:t>Figure 23</w:t>
        </w:r>
      </w:ins>
      <w:ins w:id="353" w:author="Tohline, Chris" w:date="2016-12-02T15:20:00Z">
        <w:r>
          <w:fldChar w:fldCharType="end"/>
        </w:r>
        <w:r>
          <w:t>).</w:t>
        </w:r>
      </w:ins>
    </w:p>
    <w:p w14:paraId="0AE6D5CB" w14:textId="77777777" w:rsidR="00056F36" w:rsidRDefault="00056F36" w:rsidP="00056F36">
      <w:pPr>
        <w:pStyle w:val="ListParagraph"/>
        <w:numPr>
          <w:ilvl w:val="0"/>
          <w:numId w:val="47"/>
        </w:numPr>
        <w:rPr>
          <w:ins w:id="354" w:author="Tohline, Chris" w:date="2016-12-02T15:20:00Z"/>
        </w:rPr>
      </w:pPr>
      <w:ins w:id="355" w:author="Tohline, Chris" w:date="2016-12-02T15:20:00Z">
        <w:r>
          <w:t>Before/After Status – Displays the patient’s statuses before and after the measure upload.  Clicking the icons will open a Compare View.</w:t>
        </w:r>
      </w:ins>
    </w:p>
    <w:p w14:paraId="54A49593" w14:textId="77777777" w:rsidR="00056F36" w:rsidRDefault="00056F36" w:rsidP="00056F36">
      <w:pPr>
        <w:rPr>
          <w:ins w:id="356" w:author="Tohline, Chris" w:date="2016-12-02T15:20:00Z"/>
          <w:b/>
        </w:rPr>
      </w:pPr>
    </w:p>
    <w:p w14:paraId="490B1785" w14:textId="77777777" w:rsidR="00056F36" w:rsidRPr="002F585D" w:rsidRDefault="00056F36" w:rsidP="00056F36">
      <w:pPr>
        <w:rPr>
          <w:ins w:id="357" w:author="Tohline, Chris" w:date="2016-12-02T15:20:00Z"/>
        </w:rPr>
      </w:pPr>
      <w:ins w:id="358"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359" w:author="Tohline, Chris" w:date="2016-12-02T15:20:00Z"/>
        </w:rPr>
      </w:pPr>
      <w:bookmarkStart w:id="360" w:name="_Toc459271904"/>
      <w:ins w:id="361" w:author="Tohline, Chris" w:date="2016-12-02T15:20:00Z">
        <w:r>
          <w:t>Viewing Changes</w:t>
        </w:r>
        <w:bookmarkEnd w:id="360"/>
        <w:r>
          <w:t xml:space="preserve"> to the Logic of the Measure</w:t>
        </w:r>
      </w:ins>
    </w:p>
    <w:p w14:paraId="08808E81" w14:textId="3C7FAD61" w:rsidR="00056F36" w:rsidRDefault="00056F36" w:rsidP="00056F36">
      <w:pPr>
        <w:rPr>
          <w:ins w:id="362" w:author="Tohline, Chris" w:date="2016-12-02T15:20:00Z"/>
        </w:rPr>
      </w:pPr>
      <w:ins w:id="363" w:author="Tohline, Chris" w:date="2016-12-02T15:20:00Z">
        <w:r>
          <w:t xml:space="preserve">Upon clicking “View Changes” in </w:t>
        </w:r>
        <w:r>
          <w:fldChar w:fldCharType="begin"/>
        </w:r>
        <w:r>
          <w:instrText xml:space="preserve"> REF _Ref459111588   \* MERGEFORMAT </w:instrText>
        </w:r>
        <w:r>
          <w:fldChar w:fldCharType="separate"/>
        </w:r>
      </w:ins>
      <w:ins w:id="364" w:author="Tohline, Chris" w:date="2016-12-02T15:34:00Z">
        <w:r w:rsidR="00551D04">
          <w:t>Figure 22</w:t>
        </w:r>
      </w:ins>
      <w:ins w:id="365" w:author="Tohline, Chris" w:date="2016-12-02T15:20:00Z">
        <w:r>
          <w:fldChar w:fldCharType="end"/>
        </w:r>
        <w:r>
          <w:t xml:space="preserve">, </w:t>
        </w:r>
        <w:r>
          <w:fldChar w:fldCharType="begin"/>
        </w:r>
        <w:r>
          <w:instrText xml:space="preserve"> REF _Ref459110957   \* MERGEFORMAT </w:instrText>
        </w:r>
        <w:r>
          <w:fldChar w:fldCharType="separate"/>
        </w:r>
      </w:ins>
      <w:ins w:id="366" w:author="Tohline, Chris" w:date="2016-12-02T15:34:00Z">
        <w:r w:rsidR="00551D04" w:rsidRPr="000337FD">
          <w:t>Figure 23</w:t>
        </w:r>
      </w:ins>
      <w:ins w:id="367"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w:t>
        </w:r>
        <w:del w:id="368" w:author="Mulcahy, Kristian P." w:date="2016-12-07T11:04:00Z">
          <w:r w:rsidDel="00AB4B16">
            <w:delText>logic that has been added</w:delText>
          </w:r>
        </w:del>
      </w:ins>
      <w:ins w:id="369" w:author="Mulcahy, Kristian P." w:date="2016-12-07T11:04:00Z">
        <w:r w:rsidR="00AB4B16">
          <w:t>new logic for the version that has been upload</w:t>
        </w:r>
      </w:ins>
      <w:ins w:id="370" w:author="Frohman, Harold L" w:date="2016-12-11T20:02:00Z">
        <w:r w:rsidR="001C7DA8">
          <w:t>ed</w:t>
        </w:r>
      </w:ins>
      <w:ins w:id="371" w:author="Mulcahy, Kristian P." w:date="2016-12-07T11:04:00Z">
        <w:r w:rsidR="00AB4B16">
          <w:t>.</w:t>
        </w:r>
      </w:ins>
      <w:ins w:id="372" w:author="Tohline, Chris" w:date="2016-12-02T15:20:00Z">
        <w:del w:id="373" w:author="Mulcahy, Kristian P." w:date="2016-12-07T11:05:00Z">
          <w:r w:rsidDel="00AB4B16">
            <w:delText>.</w:delText>
          </w:r>
        </w:del>
        <w:r>
          <w:t xml:space="preserve"> The highlights help to show exactly which parts of the logic were changed. </w:t>
        </w:r>
      </w:ins>
    </w:p>
    <w:p w14:paraId="27C8C9D6" w14:textId="244B0DEA" w:rsidR="00056F36" w:rsidRDefault="001A1258" w:rsidP="00056F36">
      <w:pPr>
        <w:keepNext/>
        <w:rPr>
          <w:ins w:id="374" w:author="Tohline, Chris" w:date="2016-12-02T15:20:00Z"/>
        </w:rPr>
      </w:pPr>
      <w:ins w:id="375" w:author="Tohline, Chris" w:date="2016-12-09T21:42:00Z">
        <w:r w:rsidRPr="001A1258">
          <w:rPr>
            <w:noProof/>
          </w:rPr>
          <w:drawing>
            <wp:inline distT="0" distB="0" distL="0" distR="0" wp14:anchorId="3D43C397" wp14:editId="41F81CDD">
              <wp:extent cx="5394960" cy="3946505"/>
              <wp:effectExtent l="0" t="0" r="0" b="0"/>
              <wp:docPr id="49" name="Picture 1"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5394960" cy="3946505"/>
                      </a:xfrm>
                      <a:prstGeom prst="rect">
                        <a:avLst/>
                      </a:prstGeom>
                    </pic:spPr>
                  </pic:pic>
                </a:graphicData>
              </a:graphic>
            </wp:inline>
          </w:drawing>
        </w:r>
      </w:ins>
    </w:p>
    <w:p w14:paraId="5CF3CC2A" w14:textId="11FEE269" w:rsidR="00056F36" w:rsidRDefault="00056F36" w:rsidP="00056F36">
      <w:pPr>
        <w:pStyle w:val="Caption"/>
        <w:jc w:val="center"/>
        <w:rPr>
          <w:ins w:id="376" w:author="Tohline, Chris" w:date="2016-12-02T15:20:00Z"/>
          <w:rFonts w:ascii="Arial Narrow" w:hAnsi="Arial Narrow"/>
          <w:bCs w:val="0"/>
          <w:sz w:val="24"/>
        </w:rPr>
      </w:pPr>
      <w:bookmarkStart w:id="377" w:name="_Ref459110957"/>
      <w:bookmarkStart w:id="378" w:name="_Toc459271938"/>
      <w:ins w:id="379"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380" w:author="Tohline, Chris" w:date="2016-12-02T15:34:00Z">
        <w:r w:rsidR="00551D04">
          <w:rPr>
            <w:rFonts w:ascii="Arial Narrow" w:hAnsi="Arial Narrow"/>
            <w:bCs w:val="0"/>
            <w:noProof/>
            <w:sz w:val="24"/>
          </w:rPr>
          <w:t>23</w:t>
        </w:r>
      </w:ins>
      <w:ins w:id="381" w:author="Tohline, Chris" w:date="2016-12-02T15:20:00Z">
        <w:r w:rsidRPr="009479BE">
          <w:rPr>
            <w:rFonts w:ascii="Arial Narrow" w:hAnsi="Arial Narrow"/>
            <w:bCs w:val="0"/>
            <w:sz w:val="24"/>
          </w:rPr>
          <w:fldChar w:fldCharType="end"/>
        </w:r>
        <w:bookmarkEnd w:id="377"/>
        <w:r w:rsidRPr="009479BE">
          <w:rPr>
            <w:rFonts w:ascii="Arial Narrow" w:hAnsi="Arial Narrow"/>
            <w:bCs w:val="0"/>
            <w:sz w:val="24"/>
          </w:rPr>
          <w:t>: Logic Changes from an Updated Measu</w:t>
        </w:r>
        <w:r>
          <w:rPr>
            <w:rFonts w:ascii="Arial Narrow" w:hAnsi="Arial Narrow"/>
            <w:bCs w:val="0"/>
            <w:sz w:val="24"/>
          </w:rPr>
          <w:t>re</w:t>
        </w:r>
        <w:bookmarkEnd w:id="378"/>
      </w:ins>
    </w:p>
    <w:p w14:paraId="0FEC54A8" w14:textId="2C557FBE" w:rsidR="00056F36" w:rsidRDefault="00056F36" w:rsidP="00056F36">
      <w:pPr>
        <w:pStyle w:val="Heading2"/>
        <w:numPr>
          <w:ilvl w:val="1"/>
          <w:numId w:val="1"/>
        </w:numPr>
        <w:rPr>
          <w:ins w:id="382" w:author="Tohline, Chris" w:date="2016-12-02T15:20:00Z"/>
        </w:rPr>
      </w:pPr>
      <w:bookmarkStart w:id="383" w:name="_Toc459271905"/>
      <w:bookmarkStart w:id="384" w:name="_Ref469075503"/>
      <w:ins w:id="385" w:author="Tohline, Chris" w:date="2016-12-02T15:20:00Z">
        <w:r>
          <w:t>Patient Compare View</w:t>
        </w:r>
        <w:bookmarkEnd w:id="383"/>
        <w:bookmarkEnd w:id="384"/>
      </w:ins>
    </w:p>
    <w:p w14:paraId="78786BFF" w14:textId="27B24509" w:rsidR="00056F36" w:rsidRDefault="00056F36" w:rsidP="00056F36">
      <w:pPr>
        <w:rPr>
          <w:ins w:id="386" w:author="Tohline, Chris" w:date="2016-12-02T15:20:00Z"/>
        </w:rPr>
      </w:pPr>
      <w:ins w:id="387" w:author="Tohline, Chris" w:date="2016-12-02T15:20:00Z">
        <w:r>
          <w:t xml:space="preserve">There are two ways to view the impact of measure updates on the patients. </w:t>
        </w:r>
        <w:del w:id="388" w:author="Frohman, Harold L" w:date="2016-12-11T20:03:00Z">
          <w:r w:rsidDel="001C7DA8">
            <w:delText xml:space="preserve"> </w:delText>
          </w:r>
        </w:del>
        <w:r>
          <w:t xml:space="preserve">The first way is from the Measure History view. Each of the status icons in Figure </w:t>
        </w:r>
        <w:commentRangeStart w:id="389"/>
        <w:r>
          <w:t>21</w:t>
        </w:r>
      </w:ins>
      <w:commentRangeEnd w:id="389"/>
      <w:r w:rsidR="001C7DA8">
        <w:rPr>
          <w:rStyle w:val="CommentReference"/>
        </w:rPr>
        <w:commentReference w:id="389"/>
      </w:r>
      <w:ins w:id="390" w:author="Tohline, Chris" w:date="2016-12-02T15:20:00Z">
        <w:r>
          <w:t xml:space="preserve"> are clickable links that will </w:t>
        </w:r>
        <w:del w:id="391" w:author="Frohman, Harold L" w:date="2016-12-11T20:05:00Z">
          <w:r w:rsidDel="001C7DA8">
            <w:delText>show</w:delText>
          </w:r>
        </w:del>
      </w:ins>
      <w:ins w:id="392" w:author="Frohman, Harold L" w:date="2016-12-11T20:05:00Z">
        <w:r w:rsidR="001C7DA8">
          <w:t>display</w:t>
        </w:r>
      </w:ins>
      <w:ins w:id="393" w:author="Tohline, Chris" w:date="2016-12-02T15:20:00Z">
        <w:r>
          <w:t xml:space="preserve"> </w:t>
        </w:r>
      </w:ins>
      <w:ins w:id="394" w:author="Frohman, Harold L" w:date="2016-12-11T20:05:00Z">
        <w:r w:rsidR="001C7DA8">
          <w:t xml:space="preserve">the </w:t>
        </w:r>
      </w:ins>
      <w:ins w:id="395" w:author="Tohline, Chris" w:date="2016-12-02T15:20:00Z">
        <w:r>
          <w:t>view in Figure 23.  In this view</w:t>
        </w:r>
      </w:ins>
      <w:ins w:id="396" w:author="Frohman, Harold L" w:date="2016-12-11T20:05:00Z">
        <w:r w:rsidR="001C7DA8">
          <w:t>,</w:t>
        </w:r>
      </w:ins>
      <w:ins w:id="397" w:author="Tohline, Chris" w:date="2016-12-02T15:20:00Z">
        <w:r>
          <w:t xml:space="preserve"> the left side shows what the patient looked like </w:t>
        </w:r>
        <w:r>
          <w:lastRenderedPageBreak/>
          <w:t xml:space="preserve">before the measure was updated (uploaded). </w:t>
        </w:r>
        <w:del w:id="398" w:author="Frohman, Harold L" w:date="2016-12-11T20:05:00Z">
          <w:r w:rsidDel="001C7DA8">
            <w:delText xml:space="preserve"> </w:delText>
          </w:r>
        </w:del>
        <w:r>
          <w:t xml:space="preserve">The right side shows </w:t>
        </w:r>
        <w:del w:id="399" w:author="Frohman, Harold L" w:date="2016-12-11T20:05:00Z">
          <w:r w:rsidDel="001C7DA8">
            <w:delText xml:space="preserve">what </w:delText>
          </w:r>
        </w:del>
        <w:r>
          <w:t xml:space="preserve">how the patient calculates as a result of the measure update. </w:t>
        </w:r>
        <w:del w:id="400" w:author="Frohman, Harold L" w:date="2016-12-11T20:05:00Z">
          <w:r w:rsidDel="001C7DA8">
            <w:delText xml:space="preserve"> </w:delText>
          </w:r>
        </w:del>
        <w:r>
          <w:t xml:space="preserve">It is important to remember </w:t>
        </w:r>
        <w:del w:id="401" w:author="Frohman, Harold L" w:date="2016-12-11T20:05:00Z">
          <w:r w:rsidDel="001C7DA8">
            <w:delText xml:space="preserve">here </w:delText>
          </w:r>
        </w:del>
        <w:r>
          <w:t xml:space="preserve">that nothing about the patient itself has changed; only the measure logic has changed.  </w:t>
        </w:r>
      </w:ins>
    </w:p>
    <w:p w14:paraId="3ED413F7" w14:textId="48629B3A" w:rsidR="00056F36" w:rsidRDefault="00056F36" w:rsidP="00056F36">
      <w:pPr>
        <w:rPr>
          <w:ins w:id="402" w:author="Tohline, Chris" w:date="2016-12-02T15:20:00Z"/>
          <w:noProof/>
        </w:rPr>
      </w:pPr>
      <w:ins w:id="403" w:author="Tohline, Chris" w:date="2016-12-02T15:20:00Z">
        <w:r>
          <w:t>The second way to view the Compare View is from the button within the Patient Builder (Icon #7 in</w:t>
        </w:r>
      </w:ins>
      <w:ins w:id="404" w:author="Tohline, Chris" w:date="2016-12-02T16:21:00Z">
        <w:r w:rsidR="00FE4866">
          <w:t xml:space="preserve"> </w:t>
        </w:r>
        <w:r w:rsidR="00FE4866">
          <w:fldChar w:fldCharType="begin"/>
        </w:r>
        <w:r w:rsidR="00FE4866">
          <w:instrText xml:space="preserve"> REF _Ref468456447 </w:instrText>
        </w:r>
      </w:ins>
      <w:r w:rsidR="00FE4866">
        <w:fldChar w:fldCharType="separate"/>
      </w:r>
      <w:ins w:id="405" w:author="Tohline, Chris" w:date="2016-12-02T16:21:00Z">
        <w:r w:rsidR="00FE4866">
          <w:t xml:space="preserve">Figure </w:t>
        </w:r>
        <w:r w:rsidR="00FE4866">
          <w:rPr>
            <w:noProof/>
          </w:rPr>
          <w:t>16</w:t>
        </w:r>
        <w:r w:rsidR="00FE4866">
          <w:fldChar w:fldCharType="end"/>
        </w:r>
      </w:ins>
      <w:ins w:id="406" w:author="Tohline, Chris" w:date="2016-12-02T15:20:00Z">
        <w:r>
          <w:t xml:space="preserve">). When clicked, it displays the </w:t>
        </w:r>
        <w:del w:id="407" w:author="Frohman, Harold L" w:date="2016-12-11T20:05:00Z">
          <w:r w:rsidDel="001C7DA8">
            <w:delText>following</w:delText>
          </w:r>
          <w:r w:rsidRPr="002304D8" w:rsidDel="001C7DA8">
            <w:rPr>
              <w:noProof/>
            </w:rPr>
            <w:delText xml:space="preserve"> </w:delText>
          </w:r>
        </w:del>
        <w:r>
          <w:rPr>
            <w:noProof/>
          </w:rPr>
          <w:t>pop-up window</w:t>
        </w:r>
      </w:ins>
      <w:ins w:id="408" w:author="Frohman, Harold L" w:date="2016-12-11T20:06:00Z">
        <w:r w:rsidR="001C7DA8">
          <w:rPr>
            <w:noProof/>
          </w:rPr>
          <w:t xml:space="preserve"> in Figure 24</w:t>
        </w:r>
      </w:ins>
      <w:ins w:id="409" w:author="Tohline, Chris" w:date="2016-12-02T15:20:00Z">
        <w:r>
          <w:rPr>
            <w:noProof/>
          </w:rPr>
          <w:t xml:space="preserve">. This Compare View shows how the Patient calculated after the most recent measure upload compared with how they are calculating currently (as the patient is being edited). </w:t>
        </w:r>
        <w:del w:id="410" w:author="Frohman, Harold L" w:date="2016-12-11T20:06:00Z">
          <w:r w:rsidDel="001C7DA8">
            <w:rPr>
              <w:noProof/>
            </w:rPr>
            <w:delText xml:space="preserve"> </w:delText>
          </w:r>
        </w:del>
        <w:r>
          <w:rPr>
            <w:noProof/>
          </w:rPr>
          <w:t xml:space="preserve">The purpose of this view is to show the user how the realtime edits they are making </w:t>
        </w:r>
        <w:del w:id="411" w:author="Frohman, Harold L" w:date="2016-12-11T20:06:00Z">
          <w:r w:rsidDel="001C7DA8">
            <w:rPr>
              <w:noProof/>
            </w:rPr>
            <w:delText xml:space="preserve">are </w:delText>
          </w:r>
        </w:del>
        <w:r>
          <w:rPr>
            <w:noProof/>
          </w:rPr>
          <w:t>chang</w:t>
        </w:r>
      </w:ins>
      <w:ins w:id="412" w:author="Frohman, Harold L" w:date="2016-12-11T20:06:00Z">
        <w:r w:rsidR="001C7DA8">
          <w:rPr>
            <w:noProof/>
          </w:rPr>
          <w:t>e</w:t>
        </w:r>
      </w:ins>
      <w:ins w:id="413" w:author="Tohline, Chris" w:date="2016-12-02T15:20:00Z">
        <w:del w:id="414" w:author="Frohman, Harold L" w:date="2016-12-11T20:06:00Z">
          <w:r w:rsidDel="001C7DA8">
            <w:rPr>
              <w:noProof/>
            </w:rPr>
            <w:delText>ing</w:delText>
          </w:r>
        </w:del>
        <w:r>
          <w:rPr>
            <w:noProof/>
          </w:rPr>
          <w:t xml:space="preserve"> the calculation of the patient as compared to the snapshot of the patient as of the last measure update.  </w:t>
        </w:r>
      </w:ins>
    </w:p>
    <w:p w14:paraId="690ECE28" w14:textId="77777777" w:rsidR="00056F36" w:rsidRDefault="00056F36" w:rsidP="00056F36">
      <w:pPr>
        <w:rPr>
          <w:ins w:id="415" w:author="Tohline, Chris" w:date="2016-12-02T15:20:00Z"/>
          <w:noProof/>
        </w:rPr>
      </w:pPr>
      <w:ins w:id="416"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417" w:author="Tohline, Chris" w:date="2016-12-02T15:20:00Z"/>
        </w:rPr>
      </w:pPr>
      <w:ins w:id="418" w:author="Tohline, Chris" w:date="2016-12-02T15:20:00Z">
        <w:r w:rsidRPr="002304D8">
          <w:rPr>
            <w:noProof/>
          </w:rPr>
          <w:drawing>
            <wp:inline distT="0" distB="0" distL="0" distR="0" wp14:anchorId="4046A8E9" wp14:editId="05708EDA">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419" w:author="Tohline, Chris" w:date="2016-12-02T15:20:00Z"/>
          <w:rFonts w:ascii="Arial Narrow" w:hAnsi="Arial Narrow"/>
          <w:bCs w:val="0"/>
          <w:sz w:val="24"/>
        </w:rPr>
      </w:pPr>
      <w:bookmarkStart w:id="420" w:name="_Ref459194269"/>
      <w:bookmarkStart w:id="421" w:name="_Toc459271939"/>
      <w:ins w:id="422"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423" w:author="Tohline, Chris" w:date="2016-12-02T15:34:00Z">
        <w:r w:rsidR="00551D04">
          <w:rPr>
            <w:rFonts w:ascii="Arial Narrow" w:hAnsi="Arial Narrow"/>
            <w:bCs w:val="0"/>
            <w:noProof/>
            <w:sz w:val="24"/>
          </w:rPr>
          <w:t>24</w:t>
        </w:r>
      </w:ins>
      <w:ins w:id="424" w:author="Tohline, Chris" w:date="2016-12-02T15:20:00Z">
        <w:r w:rsidRPr="006C6BDE">
          <w:rPr>
            <w:rFonts w:ascii="Arial Narrow" w:hAnsi="Arial Narrow"/>
            <w:bCs w:val="0"/>
            <w:sz w:val="24"/>
          </w:rPr>
          <w:fldChar w:fldCharType="end"/>
        </w:r>
        <w:bookmarkEnd w:id="420"/>
        <w:r w:rsidRPr="006C6BDE">
          <w:rPr>
            <w:rFonts w:ascii="Arial Narrow" w:hAnsi="Arial Narrow"/>
            <w:bCs w:val="0"/>
            <w:sz w:val="24"/>
          </w:rPr>
          <w:t>: Patient Compare View</w:t>
        </w:r>
        <w:bookmarkEnd w:id="421"/>
      </w:ins>
    </w:p>
    <w:p w14:paraId="6C51EBFE" w14:textId="77777777" w:rsidR="00C567ED" w:rsidRPr="00C567ED" w:rsidRDefault="00C567ED" w:rsidP="00C567ED"/>
    <w:p w14:paraId="1DD76763" w14:textId="77777777" w:rsidR="00C34ED1" w:rsidRDefault="00A628CE">
      <w:pPr>
        <w:pStyle w:val="Heading1"/>
      </w:pPr>
      <w:bookmarkStart w:id="425" w:name="_Ref469068854"/>
      <w:r>
        <w:t>Patient Dashboard</w:t>
      </w:r>
      <w:bookmarkEnd w:id="315"/>
      <w:bookmarkEnd w:id="316"/>
      <w:bookmarkEnd w:id="317"/>
      <w:bookmarkEnd w:id="425"/>
    </w:p>
    <w:p w14:paraId="6BA5FB08" w14:textId="77777777" w:rsidR="00C34ED1" w:rsidRDefault="00A628CE">
      <w:pPr>
        <w:pStyle w:val="Heading2"/>
      </w:pPr>
      <w:bookmarkStart w:id="426" w:name="_Toc467271978"/>
      <w:r>
        <w:t>Overview</w:t>
      </w:r>
      <w:bookmarkEnd w:id="426"/>
    </w:p>
    <w:p w14:paraId="599C5957" w14:textId="40022F6A" w:rsidR="00C34ED1" w:rsidRDefault="00A628CE">
      <w:r>
        <w:t>The Patient Dashboard, shown in</w:t>
      </w:r>
      <w:ins w:id="427" w:author="Tohline, Chris" w:date="2016-12-12T10:39:00Z">
        <w:r w:rsidR="00090AE9">
          <w:t xml:space="preserve"> </w:t>
        </w:r>
      </w:ins>
      <w:del w:id="428" w:author="Tohline, Chris" w:date="2016-12-12T10:38:00Z">
        <w:r w:rsidDel="00090AE9">
          <w:delText xml:space="preserve"> Figure </w:delText>
        </w:r>
        <w:commentRangeStart w:id="429"/>
        <w:commentRangeStart w:id="430"/>
        <w:r w:rsidDel="00090AE9">
          <w:delText>21</w:delText>
        </w:r>
        <w:commentRangeEnd w:id="429"/>
        <w:r w:rsidR="001C7DA8" w:rsidDel="00090AE9">
          <w:rPr>
            <w:rStyle w:val="CommentReference"/>
          </w:rPr>
          <w:commentReference w:id="429"/>
        </w:r>
      </w:del>
      <w:commentRangeEnd w:id="430"/>
      <w:r w:rsidR="00090AE9">
        <w:rPr>
          <w:rStyle w:val="CommentReference"/>
        </w:rPr>
        <w:commentReference w:id="430"/>
      </w:r>
      <w:ins w:id="431" w:author="Tohline, Chris" w:date="2016-12-12T10:39:00Z">
        <w:r w:rsidR="00090AE9">
          <w:fldChar w:fldCharType="begin"/>
        </w:r>
        <w:r w:rsidR="00090AE9">
          <w:instrText xml:space="preserve"> REF _Ref459203837 \h </w:instrText>
        </w:r>
      </w:ins>
      <w:r w:rsidR="00090AE9">
        <w:fldChar w:fldCharType="separate"/>
      </w:r>
      <w:ins w:id="432" w:author="Tohline, Chris" w:date="2016-12-12T10:39:00Z">
        <w:r w:rsidR="00090AE9">
          <w:t xml:space="preserve">Figure </w:t>
        </w:r>
        <w:r w:rsidR="00090AE9">
          <w:rPr>
            <w:noProof/>
          </w:rPr>
          <w:t>25</w:t>
        </w:r>
        <w:r w:rsidR="00090AE9">
          <w:fldChar w:fldCharType="end"/>
        </w:r>
      </w:ins>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14:paraId="5E1C4D20" w14:textId="3DE44FA3" w:rsidR="00C34ED1" w:rsidRDefault="00A628CE">
      <w:r>
        <w:t xml:space="preserve">The Patient Dashboard contains the following UI elements (as indicated by their item numbers in </w:t>
      </w:r>
      <w:r>
        <w:fldChar w:fldCharType="begin"/>
      </w:r>
      <w:r>
        <w:instrText xml:space="preserve"> REF _Ref459203837 \h  \* MERGEFORMAT </w:instrText>
      </w:r>
      <w:r>
        <w:fldChar w:fldCharType="separate"/>
      </w:r>
      <w:ins w:id="433" w:author="Tohline, Chris" w:date="2016-12-02T15:34:00Z">
        <w:r w:rsidR="00551D04">
          <w:t>Figure 25</w:t>
        </w:r>
      </w:ins>
      <w:del w:id="434"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lastRenderedPageBreak/>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t>Create Patient – Allows the creation of a new patient in a Patient Builder view (</w:t>
      </w:r>
      <w:ins w:id="435" w:author="Tohline, Chris" w:date="2016-12-02T16:22:00Z">
        <w:r w:rsidR="00FE4866">
          <w:fldChar w:fldCharType="begin"/>
        </w:r>
        <w:r w:rsidR="00FE4866">
          <w:instrText xml:space="preserve"> REF _Ref468456447 </w:instrText>
        </w:r>
      </w:ins>
      <w:r w:rsidR="00FE4866">
        <w:fldChar w:fldCharType="separate"/>
      </w:r>
      <w:ins w:id="436" w:author="Tohline, Chris" w:date="2016-12-02T16:22:00Z">
        <w:r w:rsidR="00FE4866">
          <w:t xml:space="preserve">Figure </w:t>
        </w:r>
        <w:r w:rsidR="00FE4866">
          <w:rPr>
            <w:noProof/>
          </w:rPr>
          <w:t>16</w:t>
        </w:r>
        <w:r w:rsidR="00FE4866">
          <w:fldChar w:fldCharType="end"/>
        </w:r>
      </w:ins>
      <w:del w:id="437" w:author="Tohline, Chris" w:date="2016-12-02T16:22:00Z">
        <w:r w:rsidDel="00FE4866">
          <w:fldChar w:fldCharType="begin"/>
        </w:r>
        <w:r w:rsidDel="00FE4866">
          <w:delInstrText xml:space="preserve"> REF _Ref440364143 \h </w:delInstrText>
        </w:r>
        <w:r w:rsidDel="00FE4866">
          <w:fldChar w:fldCharType="separate"/>
        </w:r>
      </w:del>
      <w:del w:id="438" w:author="Tohline, Chris" w:date="2016-12-02T15:34:00Z">
        <w:r w:rsidDel="00551D04">
          <w:delText>Figure </w:delText>
        </w:r>
        <w:r w:rsidDel="00551D04">
          <w:rPr>
            <w:noProof/>
          </w:rPr>
          <w:delText>15</w:delText>
        </w:r>
      </w:del>
      <w:del w:id="439" w:author="Tohline, Chris" w:date="2016-12-02T16:22:00Z">
        <w:r w:rsidDel="00FE4866">
          <w:fldChar w:fldCharType="end"/>
        </w:r>
      </w:del>
      <w:r>
        <w:t>).</w:t>
      </w:r>
    </w:p>
    <w:p w14:paraId="6CBF537B" w14:textId="77777777" w:rsidR="00C34ED1" w:rsidRDefault="00A628CE">
      <w:pPr>
        <w:pStyle w:val="NumberedList"/>
        <w:numPr>
          <w:ilvl w:val="0"/>
          <w:numId w:val="48"/>
        </w:numPr>
      </w:pPr>
      <w:r>
        <w:t>Population Navigation – Allows a user to jump to a particular population to easily view the logic contained in that population.</w:t>
      </w:r>
    </w:p>
    <w:p w14:paraId="02F27A9E" w14:textId="77777777" w:rsidR="00C34ED1" w:rsidRDefault="00A628CE">
      <w:pPr>
        <w:pStyle w:val="NumberedList"/>
        <w:numPr>
          <w:ilvl w:val="0"/>
          <w:numId w:val="48"/>
        </w:numPr>
      </w:pPr>
      <w:r>
        <w:t>Options – Contains options for the patient, including inline editing, modal editing, and deletion.</w:t>
      </w:r>
    </w:p>
    <w:p w14:paraId="2B56A64A" w14:textId="77777777" w:rsidR="00C34ED1" w:rsidRDefault="00A628CE">
      <w:pPr>
        <w:pStyle w:val="NumberedList"/>
        <w:numPr>
          <w:ilvl w:val="0"/>
          <w:numId w:val="48"/>
        </w:numPr>
      </w:pPr>
      <w:r>
        <w:t>Result – Shows the calculation result for a particular patient.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048F54B">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440" w:name="_Ref459203837"/>
      <w:bookmarkStart w:id="441" w:name="_Toc467272011"/>
      <w:r>
        <w:t xml:space="preserve">Figure </w:t>
      </w:r>
      <w:fldSimple w:instr=" SEQ Figure \* ARABIC ">
        <w:ins w:id="442" w:author="Tohline, Chris" w:date="2016-12-02T15:34:00Z">
          <w:r w:rsidR="00551D04">
            <w:rPr>
              <w:noProof/>
            </w:rPr>
            <w:t>25</w:t>
          </w:r>
        </w:ins>
        <w:del w:id="443" w:author="Tohline, Chris" w:date="2016-12-02T15:34:00Z">
          <w:r w:rsidDel="00551D04">
            <w:rPr>
              <w:noProof/>
            </w:rPr>
            <w:delText>21</w:delText>
          </w:r>
        </w:del>
      </w:fldSimple>
      <w:bookmarkEnd w:id="440"/>
      <w:r>
        <w:rPr>
          <w:bCs/>
        </w:rPr>
        <w:t>.</w:t>
      </w:r>
      <w:r>
        <w:t xml:space="preserve"> Patient Dashboard View</w:t>
      </w:r>
      <w:bookmarkEnd w:id="441"/>
    </w:p>
    <w:p w14:paraId="04D9BB73" w14:textId="6AFE5215" w:rsidR="00C34ED1" w:rsidRDefault="00A628CE">
      <w:r>
        <w:t xml:space="preserve">The Patient Dashboard’s logic sections, as shown in </w:t>
      </w:r>
      <w:r>
        <w:fldChar w:fldCharType="begin"/>
      </w:r>
      <w:r>
        <w:instrText xml:space="preserve"> REF _Ref459206432 \h  \* MERGEFORMAT </w:instrText>
      </w:r>
      <w:r>
        <w:fldChar w:fldCharType="separate"/>
      </w:r>
      <w:ins w:id="444" w:author="Tohline, Chris" w:date="2016-12-02T15:34:00Z">
        <w:r w:rsidR="00551D04">
          <w:t>Figure 26</w:t>
        </w:r>
      </w:ins>
      <w:del w:id="445"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lastRenderedPageBreak/>
        <w:t>Population Header – Displays the population name for that section of logic.</w:t>
      </w:r>
    </w:p>
    <w:p w14:paraId="79567693" w14:textId="77777777" w:rsidR="00C34ED1" w:rsidRDefault="00A628CE">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00D3D637">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446" w:name="_Ref459206432"/>
      <w:bookmarkStart w:id="447" w:name="_Toc467272012"/>
      <w:r>
        <w:t xml:space="preserve">Figure </w:t>
      </w:r>
      <w:fldSimple w:instr=" SEQ Figure \* ARABIC ">
        <w:ins w:id="448" w:author="Tohline, Chris" w:date="2016-12-02T15:34:00Z">
          <w:r w:rsidR="00551D04">
            <w:rPr>
              <w:noProof/>
            </w:rPr>
            <w:t>26</w:t>
          </w:r>
        </w:ins>
        <w:del w:id="449" w:author="Tohline, Chris" w:date="2016-12-02T15:34:00Z">
          <w:r w:rsidDel="00551D04">
            <w:rPr>
              <w:noProof/>
            </w:rPr>
            <w:delText>22</w:delText>
          </w:r>
        </w:del>
      </w:fldSimple>
      <w:bookmarkEnd w:id="446"/>
      <w:r>
        <w:rPr>
          <w:bCs/>
        </w:rPr>
        <w:t>.</w:t>
      </w:r>
      <w:r>
        <w:t xml:space="preserve"> Patient Dashboard Logic</w:t>
      </w:r>
      <w:bookmarkEnd w:id="447"/>
    </w:p>
    <w:p w14:paraId="37748DE0" w14:textId="77777777" w:rsidR="00C34ED1" w:rsidRDefault="00A628CE">
      <w:pPr>
        <w:pStyle w:val="Heading2"/>
      </w:pPr>
      <w:bookmarkStart w:id="450" w:name="_Toc467271979"/>
      <w:r>
        <w:t>Adding and Editing Patients</w:t>
      </w:r>
      <w:bookmarkEnd w:id="450"/>
    </w:p>
    <w:p w14:paraId="0D73AC3C" w14:textId="40BEFC0F" w:rsidR="00C34ED1" w:rsidRDefault="00A628CE">
      <w:r>
        <w:t>The Patient Dashboard (</w:t>
      </w:r>
      <w:r>
        <w:fldChar w:fldCharType="begin"/>
      </w:r>
      <w:r>
        <w:instrText xml:space="preserve"> REF _Ref459203837 \h </w:instrText>
      </w:r>
      <w:r>
        <w:fldChar w:fldCharType="separate"/>
      </w:r>
      <w:ins w:id="451" w:author="Tohline, Chris" w:date="2016-12-02T15:34:00Z">
        <w:r w:rsidR="00551D04">
          <w:t xml:space="preserve">Figure </w:t>
        </w:r>
        <w:r w:rsidR="00551D04">
          <w:rPr>
            <w:noProof/>
          </w:rPr>
          <w:t>25</w:t>
        </w:r>
      </w:ins>
      <w:del w:id="452"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453" w:author="Tohline, Chris" w:date="2016-12-02T15:34:00Z">
        <w:r w:rsidR="00551D04">
          <w:t>Figure 25</w:t>
        </w:r>
      </w:ins>
      <w:del w:id="454"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t xml:space="preserve">To perform inline editing of a patient, click the gear button (item #5 in </w:t>
      </w:r>
      <w:r>
        <w:fldChar w:fldCharType="begin"/>
      </w:r>
      <w:r>
        <w:instrText xml:space="preserve"> REF _Ref459203837 \h  \* MERGEFORMAT </w:instrText>
      </w:r>
      <w:r>
        <w:fldChar w:fldCharType="separate"/>
      </w:r>
      <w:ins w:id="455" w:author="Tohline, Chris" w:date="2016-12-02T15:34:00Z">
        <w:r w:rsidR="00551D04">
          <w:t>Figure 25</w:t>
        </w:r>
      </w:ins>
      <w:del w:id="456" w:author="Tohline, Chris" w:date="2016-12-02T15:34:00Z">
        <w:r w:rsidDel="00551D04">
          <w:delText>Figure 21</w:delText>
        </w:r>
      </w:del>
      <w:r>
        <w:fldChar w:fldCharType="end"/>
      </w:r>
      <w:r>
        <w:t xml:space="preserve">) and then click the “EDIT” button as shown in </w:t>
      </w:r>
      <w:ins w:id="457" w:author="Tohline, Chris" w:date="2016-12-02T16:29:00Z">
        <w:r w:rsidR="00B054AB">
          <w:fldChar w:fldCharType="begin"/>
        </w:r>
        <w:r w:rsidR="00B054AB">
          <w:instrText xml:space="preserve"> REF _Ref468459500 </w:instrText>
        </w:r>
      </w:ins>
      <w:r w:rsidR="00B054AB">
        <w:fldChar w:fldCharType="separate"/>
      </w:r>
      <w:ins w:id="458" w:author="Tohline, Chris" w:date="2016-12-02T16:29:00Z">
        <w:r w:rsidR="00B054AB">
          <w:t xml:space="preserve">Figure </w:t>
        </w:r>
        <w:r w:rsidR="00B054AB">
          <w:rPr>
            <w:noProof/>
          </w:rPr>
          <w:t>27</w:t>
        </w:r>
        <w:r w:rsidR="00B054AB">
          <w:fldChar w:fldCharType="end"/>
        </w:r>
      </w:ins>
      <w:del w:id="459" w:author="Tohline, Chris" w:date="2016-12-02T16:29:00Z">
        <w:r w:rsidDel="00B054AB">
          <w:fldChar w:fldCharType="begin"/>
        </w:r>
        <w:r w:rsidDel="00B054AB">
          <w:delInstrText xml:space="preserve"> REF _Ref464564187 \h </w:delInstrText>
        </w:r>
        <w:r w:rsidDel="00B054AB">
          <w:fldChar w:fldCharType="separate"/>
        </w:r>
      </w:del>
      <w:del w:id="460" w:author="Tohline, Chris" w:date="2016-12-02T15:34:00Z">
        <w:r w:rsidDel="00551D04">
          <w:delText xml:space="preserve">Figure </w:delText>
        </w:r>
        <w:r w:rsidDel="00551D04">
          <w:rPr>
            <w:noProof/>
          </w:rPr>
          <w:delText>23</w:delText>
        </w:r>
      </w:del>
      <w:del w:id="461" w:author="Tohline, Chris" w:date="2016-12-02T16:29:00Z">
        <w:r w:rsidDel="00B054AB">
          <w:fldChar w:fldCharType="end"/>
        </w:r>
      </w:del>
      <w:r>
        <w:t xml:space="preserve">. This action enables the Last </w:t>
      </w:r>
      <w:r>
        <w:lastRenderedPageBreak/>
        <w:t xml:space="preserve">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462" w:author="Tohline, Chris" w:date="2016-12-02T15:34:00Z">
        <w:r w:rsidR="00551D04">
          <w:t xml:space="preserve">Figure </w:t>
        </w:r>
        <w:r w:rsidR="00551D04">
          <w:rPr>
            <w:noProof/>
          </w:rPr>
          <w:t>28</w:t>
        </w:r>
      </w:ins>
      <w:del w:id="463"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5FB698FE">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464" w:name="_Ref468459500"/>
      <w:bookmarkStart w:id="465" w:name="_Toc467272013"/>
      <w:r>
        <w:t xml:space="preserve">Figure </w:t>
      </w:r>
      <w:fldSimple w:instr=" SEQ Figure \* ARABIC ">
        <w:ins w:id="466" w:author="Tohline, Chris" w:date="2016-12-02T15:34:00Z">
          <w:r w:rsidR="00551D04">
            <w:rPr>
              <w:noProof/>
            </w:rPr>
            <w:t>27</w:t>
          </w:r>
        </w:ins>
        <w:del w:id="467" w:author="Tohline, Chris" w:date="2016-12-02T15:34:00Z">
          <w:r w:rsidDel="00551D04">
            <w:rPr>
              <w:noProof/>
            </w:rPr>
            <w:delText>23</w:delText>
          </w:r>
        </w:del>
      </w:fldSimple>
      <w:bookmarkEnd w:id="464"/>
      <w:r>
        <w:rPr>
          <w:noProof/>
        </w:rPr>
        <w:t>.</w:t>
      </w:r>
      <w:r>
        <w:t xml:space="preserve"> Patient Dashboard Options</w:t>
      </w:r>
      <w:bookmarkEnd w:id="465"/>
    </w:p>
    <w:p w14:paraId="32698529" w14:textId="77777777" w:rsidR="00C34ED1" w:rsidRDefault="00A628CE">
      <w:pPr>
        <w:pStyle w:val="Figure"/>
        <w:rPr>
          <w:b w:val="0"/>
        </w:rPr>
      </w:pPr>
      <w:r>
        <w:rPr>
          <w:noProof/>
        </w:rPr>
        <w:drawing>
          <wp:inline distT="0" distB="0" distL="0" distR="0" wp14:anchorId="5D57A4B7" wp14:editId="69133906">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468" w:name="_Ref464564304"/>
      <w:bookmarkStart w:id="469" w:name="_Toc467272014"/>
      <w:r>
        <w:t xml:space="preserve">Figure </w:t>
      </w:r>
      <w:fldSimple w:instr=" SEQ Figure \* ARABIC ">
        <w:ins w:id="470" w:author="Tohline, Chris" w:date="2016-12-02T15:34:00Z">
          <w:r w:rsidR="00551D04">
            <w:rPr>
              <w:noProof/>
            </w:rPr>
            <w:t>28</w:t>
          </w:r>
        </w:ins>
        <w:del w:id="471" w:author="Tohline, Chris" w:date="2016-12-02T15:34:00Z">
          <w:r w:rsidDel="00551D04">
            <w:rPr>
              <w:noProof/>
            </w:rPr>
            <w:delText>24</w:delText>
          </w:r>
        </w:del>
      </w:fldSimple>
      <w:bookmarkEnd w:id="468"/>
      <w:r>
        <w:rPr>
          <w:noProof/>
        </w:rPr>
        <w:t>.</w:t>
      </w:r>
      <w:r>
        <w:t xml:space="preserve"> Patient Dashboard Inline Edit</w:t>
      </w:r>
      <w:bookmarkEnd w:id="469"/>
    </w:p>
    <w:p w14:paraId="76107C08" w14:textId="7AC781D6" w:rsidR="00C34ED1" w:rsidRDefault="00A628CE">
      <w:r>
        <w:t xml:space="preserve">To access the full Patient Builder editing capabilities for a patient, click the “OPEN” button shown in </w:t>
      </w:r>
      <w:ins w:id="472" w:author="Tohline, Chris" w:date="2016-12-02T16:30:00Z">
        <w:r w:rsidR="00B054AB">
          <w:fldChar w:fldCharType="begin"/>
        </w:r>
        <w:r w:rsidR="00B054AB">
          <w:instrText xml:space="preserve"> REF _Ref468459500 </w:instrText>
        </w:r>
      </w:ins>
      <w:r w:rsidR="00B054AB">
        <w:fldChar w:fldCharType="separate"/>
      </w:r>
      <w:ins w:id="473" w:author="Tohline, Chris" w:date="2016-12-02T16:30:00Z">
        <w:r w:rsidR="00B054AB">
          <w:t xml:space="preserve">Figure </w:t>
        </w:r>
        <w:r w:rsidR="00B054AB">
          <w:rPr>
            <w:noProof/>
          </w:rPr>
          <w:t>27</w:t>
        </w:r>
        <w:r w:rsidR="00B054AB">
          <w:fldChar w:fldCharType="end"/>
        </w:r>
      </w:ins>
      <w:del w:id="474" w:author="Tohline, Chris" w:date="2016-12-02T16:30:00Z">
        <w:r w:rsidDel="00B054AB">
          <w:fldChar w:fldCharType="begin"/>
        </w:r>
        <w:r w:rsidDel="00B054AB">
          <w:delInstrText xml:space="preserve"> REF _Ref464564187 \h </w:delInstrText>
        </w:r>
        <w:r w:rsidDel="00B054AB">
          <w:fldChar w:fldCharType="separate"/>
        </w:r>
      </w:del>
      <w:del w:id="475" w:author="Tohline, Chris" w:date="2016-12-02T15:34:00Z">
        <w:r w:rsidDel="00551D04">
          <w:delText xml:space="preserve">Figure </w:delText>
        </w:r>
        <w:r w:rsidDel="00551D04">
          <w:rPr>
            <w:noProof/>
          </w:rPr>
          <w:delText>23</w:delText>
        </w:r>
      </w:del>
      <w:del w:id="476"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4"/>
          <w:footerReference w:type="first" r:id="rId65"/>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477" w:name="_Toc467271980"/>
      <w:r>
        <w:lastRenderedPageBreak/>
        <w:t>CQL Learning Tool</w:t>
      </w:r>
      <w:bookmarkEnd w:id="477"/>
    </w:p>
    <w:p w14:paraId="5527AE27" w14:textId="77777777" w:rsidR="00C34ED1" w:rsidRDefault="00A628CE">
      <w:pPr>
        <w:pStyle w:val="Heading2"/>
      </w:pPr>
      <w:bookmarkStart w:id="478" w:name="_Toc467271981"/>
      <w:r>
        <w:t>Overview</w:t>
      </w:r>
      <w:bookmarkEnd w:id="478"/>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479" w:author="Tohline, Chris" w:date="2016-12-02T15:34:00Z">
        <w:r w:rsidR="00551D04">
          <w:t xml:space="preserve">Figure </w:t>
        </w:r>
        <w:r w:rsidR="00551D04">
          <w:rPr>
            <w:noProof/>
          </w:rPr>
          <w:t>29</w:t>
        </w:r>
      </w:ins>
      <w:del w:id="480"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4B3C1168">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481" w:name="_Ref464565758"/>
      <w:bookmarkStart w:id="482" w:name="_Toc467272015"/>
      <w:r>
        <w:t xml:space="preserve">Figure </w:t>
      </w:r>
      <w:fldSimple w:instr=" SEQ Figure \* ARABIC ">
        <w:ins w:id="483" w:author="Tohline, Chris" w:date="2016-12-02T15:34:00Z">
          <w:r w:rsidR="00551D04">
            <w:rPr>
              <w:noProof/>
            </w:rPr>
            <w:t>29</w:t>
          </w:r>
        </w:ins>
        <w:del w:id="484" w:author="Tohline, Chris" w:date="2016-12-02T15:34:00Z">
          <w:r w:rsidDel="00551D04">
            <w:rPr>
              <w:noProof/>
            </w:rPr>
            <w:delText>25</w:delText>
          </w:r>
        </w:del>
      </w:fldSimple>
      <w:bookmarkEnd w:id="481"/>
      <w:r>
        <w:rPr>
          <w:noProof/>
        </w:rPr>
        <w:t>.</w:t>
      </w:r>
      <w:r>
        <w:t xml:space="preserve"> Navigating to the CQL Learning Tool</w:t>
      </w:r>
      <w:bookmarkEnd w:id="482"/>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485" w:author="Tohline, Chris" w:date="2016-12-02T15:34:00Z">
        <w:r w:rsidR="00551D04">
          <w:t xml:space="preserve">Figure </w:t>
        </w:r>
        <w:r w:rsidR="00551D04">
          <w:rPr>
            <w:noProof/>
          </w:rPr>
          <w:t>30</w:t>
        </w:r>
      </w:ins>
      <w:del w:id="486"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Using QDM – The CQL Learning Tool automatically references the QDM library for use with the CQL code entered into this view.</w:t>
      </w:r>
    </w:p>
    <w:p w14:paraId="303A35C5" w14:textId="77777777" w:rsidR="00C34ED1" w:rsidRDefault="00A628CE">
      <w:pPr>
        <w:pStyle w:val="NumberedList"/>
      </w:pPr>
      <w:r>
        <w:t>Valueset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487" w:author="Tohline, Chris" w:date="2016-12-02T15:34:00Z">
        <w:r w:rsidR="00551D04">
          <w:t xml:space="preserve">Figure </w:t>
        </w:r>
        <w:r w:rsidR="00551D04">
          <w:rPr>
            <w:noProof/>
          </w:rPr>
          <w:t>31</w:t>
        </w:r>
      </w:ins>
      <w:del w:id="488"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30220E79">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489" w:name="_Ref464566022"/>
      <w:bookmarkStart w:id="490" w:name="_Toc467272016"/>
      <w:r>
        <w:t xml:space="preserve">Figure </w:t>
      </w:r>
      <w:fldSimple w:instr=" SEQ Figure \* ARABIC ">
        <w:ins w:id="491" w:author="Tohline, Chris" w:date="2016-12-02T15:34:00Z">
          <w:r w:rsidR="00551D04">
            <w:rPr>
              <w:noProof/>
            </w:rPr>
            <w:t>30</w:t>
          </w:r>
        </w:ins>
        <w:del w:id="492" w:author="Tohline, Chris" w:date="2016-12-02T15:34:00Z">
          <w:r w:rsidDel="00551D04">
            <w:rPr>
              <w:noProof/>
            </w:rPr>
            <w:delText>26</w:delText>
          </w:r>
        </w:del>
      </w:fldSimple>
      <w:bookmarkEnd w:id="489"/>
      <w:r>
        <w:rPr>
          <w:noProof/>
        </w:rPr>
        <w:t>.</w:t>
      </w:r>
      <w:r>
        <w:t xml:space="preserve"> CQL Learning Tool</w:t>
      </w:r>
      <w:bookmarkEnd w:id="490"/>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493" w:author="Tohline, Chris" w:date="2016-12-02T15:34:00Z">
        <w:r w:rsidR="00551D04">
          <w:t xml:space="preserve">Figure </w:t>
        </w:r>
        <w:r w:rsidR="00551D04">
          <w:rPr>
            <w:noProof/>
          </w:rPr>
          <w:t>31</w:t>
        </w:r>
      </w:ins>
      <w:del w:id="494"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5EE083C1">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495" w:name="_Ref464567892"/>
      <w:bookmarkStart w:id="496" w:name="_Toc467272017"/>
      <w:r>
        <w:t xml:space="preserve">Figure </w:t>
      </w:r>
      <w:fldSimple w:instr=" SEQ Figure \* ARABIC ">
        <w:ins w:id="497" w:author="Tohline, Chris" w:date="2016-12-02T15:34:00Z">
          <w:r w:rsidR="00551D04">
            <w:rPr>
              <w:noProof/>
            </w:rPr>
            <w:t>31</w:t>
          </w:r>
        </w:ins>
        <w:del w:id="498" w:author="Tohline, Chris" w:date="2016-12-02T15:34:00Z">
          <w:r w:rsidDel="00551D04">
            <w:rPr>
              <w:noProof/>
            </w:rPr>
            <w:delText>27</w:delText>
          </w:r>
        </w:del>
      </w:fldSimple>
      <w:bookmarkEnd w:id="495"/>
      <w:r>
        <w:rPr>
          <w:noProof/>
        </w:rPr>
        <w:t>.</w:t>
      </w:r>
      <w:r>
        <w:t xml:space="preserve"> CQL Learning Tool after Evaluation</w:t>
      </w:r>
      <w:bookmarkEnd w:id="496"/>
    </w:p>
    <w:p w14:paraId="29F1CD62" w14:textId="77777777" w:rsidR="00C34ED1" w:rsidRDefault="00C34ED1"/>
    <w:p w14:paraId="3C60DF26" w14:textId="77777777" w:rsidR="00C34ED1" w:rsidRDefault="00C34ED1">
      <w:pPr>
        <w:sectPr w:rsidR="00C34ED1">
          <w:headerReference w:type="first" r:id="rId69"/>
          <w:footerReference w:type="first" r:id="rId70"/>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499" w:name="_Toc465345893"/>
      <w:bookmarkStart w:id="500" w:name="_Ref459208058"/>
      <w:bookmarkStart w:id="501" w:name="_Ref459208091"/>
      <w:bookmarkStart w:id="502" w:name="_Toc467271982"/>
      <w:bookmarkEnd w:id="499"/>
      <w:r>
        <w:lastRenderedPageBreak/>
        <w:t>Importing Patients from the Patient Bank</w:t>
      </w:r>
      <w:bookmarkEnd w:id="500"/>
      <w:bookmarkEnd w:id="501"/>
      <w:bookmarkEnd w:id="502"/>
    </w:p>
    <w:p w14:paraId="008F1219" w14:textId="77777777" w:rsidR="00C34ED1" w:rsidRDefault="00A628CE">
      <w:pPr>
        <w:pStyle w:val="Heading2"/>
      </w:pPr>
      <w:bookmarkStart w:id="503" w:name="_Toc467271983"/>
      <w:r>
        <w:t>Overview</w:t>
      </w:r>
      <w:bookmarkEnd w:id="503"/>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7AA76570" w:rsidR="00C34ED1" w:rsidRDefault="00A628CE">
      <w:r>
        <w:t xml:space="preserve">The Patient Bank shown in </w:t>
      </w:r>
      <w:ins w:id="504" w:author="Tohline, Chris" w:date="2016-12-12T10:41:00Z">
        <w:r w:rsidR="00D038D7">
          <w:fldChar w:fldCharType="begin"/>
        </w:r>
        <w:r w:rsidR="00D038D7">
          <w:instrText xml:space="preserve"> REF _Ref440368872 \h </w:instrText>
        </w:r>
      </w:ins>
      <w:r w:rsidR="00D038D7">
        <w:fldChar w:fldCharType="separate"/>
      </w:r>
      <w:ins w:id="505" w:author="Tohline, Chris" w:date="2016-12-12T10:41:00Z">
        <w:r w:rsidR="00D038D7">
          <w:t xml:space="preserve">Figure </w:t>
        </w:r>
        <w:r w:rsidR="00D038D7">
          <w:rPr>
            <w:noProof/>
          </w:rPr>
          <w:t>32</w:t>
        </w:r>
        <w:r w:rsidR="00D038D7">
          <w:fldChar w:fldCharType="end"/>
        </w:r>
        <w:r w:rsidR="00D038D7">
          <w:t xml:space="preserve"> </w:t>
        </w:r>
      </w:ins>
      <w:bookmarkStart w:id="506" w:name="_GoBack"/>
      <w:bookmarkEnd w:id="506"/>
      <w:del w:id="507" w:author="Tohline, Chris" w:date="2016-12-12T10:40:00Z">
        <w:r w:rsidDel="00D038D7">
          <w:delText xml:space="preserve">Figure </w:delText>
        </w:r>
        <w:commentRangeStart w:id="508"/>
        <w:commentRangeStart w:id="509"/>
        <w:r w:rsidDel="00D038D7">
          <w:delText>28</w:delText>
        </w:r>
        <w:commentRangeEnd w:id="508"/>
        <w:r w:rsidR="0079563A" w:rsidDel="00D038D7">
          <w:rPr>
            <w:rStyle w:val="CommentReference"/>
          </w:rPr>
          <w:commentReference w:id="508"/>
        </w:r>
        <w:commentRangeEnd w:id="509"/>
        <w:r w:rsidR="00D038D7" w:rsidDel="00D038D7">
          <w:rPr>
            <w:rStyle w:val="CommentReference"/>
          </w:rPr>
          <w:commentReference w:id="509"/>
        </w:r>
        <w:r w:rsidDel="00D038D7">
          <w:delText xml:space="preserve"> </w:delText>
        </w:r>
      </w:del>
      <w:r>
        <w:t xml:space="preserve">displays all patients who have been shared across the Bonnie application. The Patient Bank View employs the following UI elements (as indicated by their item numbers in </w:t>
      </w:r>
      <w:fldSimple w:instr=" REF _Ref440368872  ">
        <w:ins w:id="510" w:author="Tohline, Chris" w:date="2016-12-02T15:34:00Z">
          <w:r w:rsidR="00551D04">
            <w:t xml:space="preserve">Figure </w:t>
          </w:r>
          <w:r w:rsidR="00551D04">
            <w:rPr>
              <w:noProof/>
            </w:rPr>
            <w:t>32</w:t>
          </w:r>
        </w:ins>
        <w:del w:id="511" w:author="Tohline, Chris" w:date="2016-12-02T15:34:00Z">
          <w:r w:rsidDel="00551D04">
            <w:delText xml:space="preserve">Figure </w:delText>
          </w:r>
          <w:r w:rsidDel="00551D04">
            <w:rPr>
              <w:noProof/>
            </w:rPr>
            <w:delText>28</w:delText>
          </w:r>
        </w:del>
      </w:fldSimple>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fldSimple w:instr=" REF _Ref440368872 ">
        <w:ins w:id="512" w:author="Tohline, Chris" w:date="2016-12-02T15:34:00Z">
          <w:r w:rsidR="00551D04">
            <w:t xml:space="preserve">Figure </w:t>
          </w:r>
          <w:r w:rsidR="00551D04">
            <w:rPr>
              <w:noProof/>
            </w:rPr>
            <w:t>32</w:t>
          </w:r>
        </w:ins>
        <w:del w:id="513" w:author="Tohline, Chris" w:date="2016-12-02T15:34:00Z">
          <w:r w:rsidDel="00551D04">
            <w:delText xml:space="preserve">Figure </w:delText>
          </w:r>
          <w:r w:rsidDel="00551D04">
            <w:rPr>
              <w:noProof/>
            </w:rPr>
            <w:delText>28</w:delText>
          </w:r>
        </w:del>
      </w:fldSimple>
      <w:r>
        <w:t xml:space="preserve">. From the Measure View (shown in </w:t>
      </w:r>
      <w:fldSimple w:instr=" REF _Ref459100358 ">
        <w:r w:rsidR="00551D04">
          <w:t xml:space="preserve">Figure </w:t>
        </w:r>
        <w:r w:rsidR="00551D04">
          <w:rPr>
            <w:noProof/>
          </w:rPr>
          <w:t>10</w:t>
        </w:r>
      </w:fldSimple>
      <w:r>
        <w:t xml:space="preserve">), the user can click the “Patient Actions” button (the gear icon on the upper right, marked as item #7 in </w:t>
      </w:r>
      <w:fldSimple w:instr=" REF _Ref459100358  ">
        <w:r w:rsidR="00551D04">
          <w:t xml:space="preserve">Figure </w:t>
        </w:r>
        <w:r w:rsidR="00551D04">
          <w:rPr>
            <w:noProof/>
          </w:rPr>
          <w:t>10</w:t>
        </w:r>
      </w:fldSimple>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2843FDCB">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514" w:name="_Ref440368872"/>
      <w:bookmarkStart w:id="515" w:name="_Toc467272018"/>
      <w:r>
        <w:t xml:space="preserve">Figure </w:t>
      </w:r>
      <w:fldSimple w:instr=" SEQ Figure \* ARABIC ">
        <w:ins w:id="516" w:author="Tohline, Chris" w:date="2016-12-02T15:34:00Z">
          <w:r w:rsidR="00551D04">
            <w:rPr>
              <w:noProof/>
            </w:rPr>
            <w:t>32</w:t>
          </w:r>
        </w:ins>
        <w:del w:id="517" w:author="Tohline, Chris" w:date="2016-12-02T15:34:00Z">
          <w:r w:rsidDel="00551D04">
            <w:rPr>
              <w:noProof/>
            </w:rPr>
            <w:delText>28</w:delText>
          </w:r>
        </w:del>
      </w:fldSimple>
      <w:bookmarkEnd w:id="514"/>
      <w:r>
        <w:t xml:space="preserve">. </w:t>
      </w:r>
      <w:bookmarkStart w:id="518" w:name="_Toc439154849"/>
      <w:r>
        <w:t>Patient Bank View</w:t>
      </w:r>
      <w:bookmarkEnd w:id="515"/>
      <w:bookmarkEnd w:id="518"/>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519" w:author="Tohline, Chris" w:date="2016-12-02T15:34:00Z">
        <w:r w:rsidR="00551D04">
          <w:t xml:space="preserve">Figure </w:t>
        </w:r>
        <w:r w:rsidR="00551D04">
          <w:rPr>
            <w:noProof/>
          </w:rPr>
          <w:t>32</w:t>
        </w:r>
      </w:ins>
      <w:del w:id="520"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fldSimple w:instr=" REF _Ref440369057  ">
        <w:ins w:id="521" w:author="Tohline, Chris" w:date="2016-12-02T15:34:00Z">
          <w:r w:rsidR="00551D04">
            <w:t xml:space="preserve">Figure </w:t>
          </w:r>
          <w:r w:rsidR="00551D04">
            <w:rPr>
              <w:noProof/>
            </w:rPr>
            <w:t>33</w:t>
          </w:r>
        </w:ins>
        <w:del w:id="522" w:author="Tohline, Chris" w:date="2016-12-02T15:34:00Z">
          <w:r w:rsidDel="00551D04">
            <w:delText xml:space="preserve">Figure </w:delText>
          </w:r>
          <w:r w:rsidDel="00551D04">
            <w:rPr>
              <w:noProof/>
            </w:rPr>
            <w:delText>29</w:delText>
          </w:r>
        </w:del>
      </w:fldSimple>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3DEF29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523" w:name="_Ref440369057"/>
      <w:bookmarkStart w:id="524" w:name="_Toc467272019"/>
      <w:r>
        <w:t xml:space="preserve">Figure </w:t>
      </w:r>
      <w:fldSimple w:instr=" SEQ Figure \* ARABIC ">
        <w:ins w:id="525" w:author="Tohline, Chris" w:date="2016-12-02T15:34:00Z">
          <w:r w:rsidR="00551D04">
            <w:rPr>
              <w:noProof/>
            </w:rPr>
            <w:t>33</w:t>
          </w:r>
        </w:ins>
        <w:del w:id="526" w:author="Tohline, Chris" w:date="2016-12-02T15:34:00Z">
          <w:r w:rsidDel="00551D04">
            <w:rPr>
              <w:noProof/>
            </w:rPr>
            <w:delText>29</w:delText>
          </w:r>
        </w:del>
      </w:fldSimple>
      <w:bookmarkEnd w:id="523"/>
      <w:r>
        <w:t>. Patient Listing Example</w:t>
      </w:r>
      <w:bookmarkEnd w:id="524"/>
    </w:p>
    <w:p w14:paraId="6AF1E983" w14:textId="77777777" w:rsidR="00C34ED1" w:rsidRDefault="00A628CE">
      <w:pPr>
        <w:pStyle w:val="Heading2"/>
      </w:pPr>
      <w:bookmarkStart w:id="527" w:name="_Toc467271984"/>
      <w:r>
        <w:lastRenderedPageBreak/>
        <w:t>Filtering Patient Results</w:t>
      </w:r>
      <w:bookmarkEnd w:id="527"/>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F95A68">
      <w:pPr>
        <w:spacing w:before="240" w:after="240"/>
      </w:pPr>
      <w:fldSimple w:instr=" REF _Ref459098959  ">
        <w:ins w:id="528" w:author="Tohline, Chris" w:date="2016-12-02T15:34:00Z">
          <w:r w:rsidR="00551D04">
            <w:t xml:space="preserve">Figure </w:t>
          </w:r>
          <w:r w:rsidR="00551D04">
            <w:rPr>
              <w:noProof/>
            </w:rPr>
            <w:t>34</w:t>
          </w:r>
        </w:ins>
        <w:del w:id="529" w:author="Tohline, Chris" w:date="2016-12-02T15:34:00Z">
          <w:r w:rsidR="00A628CE" w:rsidDel="00551D04">
            <w:delText xml:space="preserve">Figure </w:delText>
          </w:r>
          <w:r w:rsidR="00A628CE" w:rsidDel="00551D04">
            <w:rPr>
              <w:noProof/>
            </w:rPr>
            <w:delText>30</w:delText>
          </w:r>
        </w:del>
      </w:fldSimple>
      <w:r w:rsidR="00A628CE">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17D43C88">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6F5EA994" w14:textId="70A3A318" w:rsidR="00C34ED1" w:rsidRDefault="00A628CE">
      <w:pPr>
        <w:pStyle w:val="FigureCaption"/>
      </w:pPr>
      <w:bookmarkStart w:id="530" w:name="_Ref459098959"/>
      <w:bookmarkStart w:id="531" w:name="_Toc467272020"/>
      <w:r>
        <w:t xml:space="preserve">Figure </w:t>
      </w:r>
      <w:fldSimple w:instr=" SEQ Figure \* ARABIC ">
        <w:ins w:id="532" w:author="Tohline, Chris" w:date="2016-12-02T15:34:00Z">
          <w:r w:rsidR="00551D04">
            <w:rPr>
              <w:noProof/>
            </w:rPr>
            <w:t>34</w:t>
          </w:r>
        </w:ins>
        <w:del w:id="533" w:author="Tohline, Chris" w:date="2016-12-02T15:34:00Z">
          <w:r w:rsidDel="00551D04">
            <w:rPr>
              <w:noProof/>
            </w:rPr>
            <w:delText>30</w:delText>
          </w:r>
        </w:del>
      </w:fldSimple>
      <w:bookmarkEnd w:id="530"/>
      <w:r>
        <w:t xml:space="preserve">. </w:t>
      </w:r>
      <w:bookmarkStart w:id="534" w:name="_Toc439154850"/>
      <w:r>
        <w:t>Example Filter Usage</w:t>
      </w:r>
      <w:bookmarkEnd w:id="531"/>
      <w:bookmarkEnd w:id="534"/>
    </w:p>
    <w:p w14:paraId="1D9C8F86" w14:textId="77777777" w:rsidR="00C34ED1" w:rsidRDefault="00A628CE">
      <w:pPr>
        <w:pStyle w:val="Heading2"/>
      </w:pPr>
      <w:bookmarkStart w:id="535" w:name="_Toc467271985"/>
      <w:r>
        <w:t>Using Test Patients</w:t>
      </w:r>
      <w:bookmarkEnd w:id="535"/>
    </w:p>
    <w:p w14:paraId="1A3ACBCB" w14:textId="40EF4202" w:rsidR="00C34ED1" w:rsidRDefault="00A628CE">
      <w:r>
        <w:t xml:space="preserve">Each test patient result can be expanded to show further details on that patient. </w:t>
      </w:r>
      <w:fldSimple w:instr=" REF _Ref440380190  ">
        <w:ins w:id="536" w:author="Tohline, Chris" w:date="2016-12-02T15:34:00Z">
          <w:r w:rsidR="00551D04">
            <w:t xml:space="preserve">Figure </w:t>
          </w:r>
          <w:r w:rsidR="00551D04">
            <w:rPr>
              <w:noProof/>
            </w:rPr>
            <w:t>35</w:t>
          </w:r>
        </w:ins>
        <w:del w:id="537" w:author="Tohline, Chris" w:date="2016-12-02T15:34:00Z">
          <w:r w:rsidDel="00551D04">
            <w:delText xml:space="preserve">Figure </w:delText>
          </w:r>
          <w:r w:rsidDel="00551D04">
            <w:rPr>
              <w:noProof/>
            </w:rPr>
            <w:delText>31</w:delText>
          </w:r>
        </w:del>
      </w:fldSimple>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38509D7F">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605DB02" w14:textId="7EED7989" w:rsidR="00C34ED1" w:rsidRDefault="00A628CE">
      <w:pPr>
        <w:pStyle w:val="FigureCaption"/>
      </w:pPr>
      <w:bookmarkStart w:id="538" w:name="_Ref440380190"/>
      <w:bookmarkStart w:id="539" w:name="_Toc467272021"/>
      <w:r>
        <w:t xml:space="preserve">Figure </w:t>
      </w:r>
      <w:fldSimple w:instr=" SEQ Figure \* ARABIC ">
        <w:ins w:id="540" w:author="Tohline, Chris" w:date="2016-12-02T15:34:00Z">
          <w:r w:rsidR="00551D04">
            <w:rPr>
              <w:noProof/>
            </w:rPr>
            <w:t>35</w:t>
          </w:r>
        </w:ins>
        <w:del w:id="541" w:author="Tohline, Chris" w:date="2016-12-02T15:34:00Z">
          <w:r w:rsidDel="00551D04">
            <w:rPr>
              <w:noProof/>
            </w:rPr>
            <w:delText>31</w:delText>
          </w:r>
        </w:del>
      </w:fldSimple>
      <w:bookmarkEnd w:id="538"/>
      <w:r>
        <w:t>. Patient Result Details</w:t>
      </w:r>
      <w:bookmarkEnd w:id="539"/>
    </w:p>
    <w:p w14:paraId="39AFB065" w14:textId="64DEBAC8" w:rsidR="00C34ED1" w:rsidRDefault="00A628CE">
      <w:r>
        <w:t xml:space="preserve">When the patient result is expanded, the measure logic view updates to show how the patient meets the data criteria. In the measure logic view shown in </w:t>
      </w:r>
      <w:fldSimple w:instr=" REF _Ref440380190 ">
        <w:ins w:id="542" w:author="Tohline, Chris" w:date="2016-12-02T15:34:00Z">
          <w:r w:rsidR="00551D04">
            <w:t xml:space="preserve">Figure </w:t>
          </w:r>
          <w:r w:rsidR="00551D04">
            <w:rPr>
              <w:noProof/>
            </w:rPr>
            <w:t>35</w:t>
          </w:r>
        </w:ins>
        <w:del w:id="543" w:author="Tohline, Chris" w:date="2016-12-02T15:34:00Z">
          <w:r w:rsidDel="00551D04">
            <w:delText>Figure 31</w:delText>
          </w:r>
        </w:del>
      </w:fldSimple>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fldSimple w:instr=" REF _Ref440380307 ">
        <w:ins w:id="544" w:author="Tohline, Chris" w:date="2016-12-02T15:34:00Z">
          <w:r w:rsidR="00551D04">
            <w:t xml:space="preserve">Figure </w:t>
          </w:r>
          <w:r w:rsidR="00551D04">
            <w:rPr>
              <w:noProof/>
            </w:rPr>
            <w:t>36</w:t>
          </w:r>
        </w:ins>
        <w:del w:id="545" w:author="Tohline, Chris" w:date="2016-12-02T15:34:00Z">
          <w:r w:rsidDel="00551D04">
            <w:delText xml:space="preserve">Figure </w:delText>
          </w:r>
          <w:r w:rsidDel="00551D04">
            <w:rPr>
              <w:noProof/>
            </w:rPr>
            <w:delText>32</w:delText>
          </w:r>
        </w:del>
      </w:fldSimple>
      <w:r>
        <w:t>.</w:t>
      </w:r>
    </w:p>
    <w:p w14:paraId="6D0A9E43" w14:textId="77777777" w:rsidR="00C34ED1" w:rsidRDefault="00A628CE">
      <w:pPr>
        <w:pStyle w:val="Figure"/>
        <w:rPr>
          <w:b w:val="0"/>
        </w:rPr>
      </w:pPr>
      <w:r>
        <w:rPr>
          <w:noProof/>
        </w:rPr>
        <w:drawing>
          <wp:inline distT="0" distB="0" distL="0" distR="0" wp14:anchorId="49C9699C" wp14:editId="3F36C34E">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B667171" w14:textId="18CFC456" w:rsidR="00C34ED1" w:rsidRDefault="00A628CE">
      <w:pPr>
        <w:pStyle w:val="FigureCaption"/>
      </w:pPr>
      <w:bookmarkStart w:id="546" w:name="_Ref440380307"/>
      <w:bookmarkStart w:id="547" w:name="_Toc467272022"/>
      <w:r>
        <w:t xml:space="preserve">Figure </w:t>
      </w:r>
      <w:fldSimple w:instr=" SEQ Figure \* ARABIC ">
        <w:ins w:id="548" w:author="Tohline, Chris" w:date="2016-12-02T15:34:00Z">
          <w:r w:rsidR="00551D04">
            <w:rPr>
              <w:noProof/>
            </w:rPr>
            <w:t>36</w:t>
          </w:r>
        </w:ins>
        <w:del w:id="549" w:author="Tohline, Chris" w:date="2016-12-02T15:34:00Z">
          <w:r w:rsidDel="00551D04">
            <w:rPr>
              <w:noProof/>
            </w:rPr>
            <w:delText>32</w:delText>
          </w:r>
        </w:del>
      </w:fldSimple>
      <w:bookmarkEnd w:id="546"/>
      <w:r>
        <w:t xml:space="preserve">. </w:t>
      </w:r>
      <w:bookmarkStart w:id="550" w:name="_Toc439154851"/>
      <w:r>
        <w:t>Selected Patients</w:t>
      </w:r>
      <w:bookmarkEnd w:id="547"/>
      <w:bookmarkEnd w:id="550"/>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6"/>
          <w:footerReference w:type="first" r:id="rId77"/>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551" w:name="_Toc467271986"/>
      <w:r>
        <w:lastRenderedPageBreak/>
        <w:t>Additional Tools</w:t>
      </w:r>
      <w:bookmarkEnd w:id="551"/>
    </w:p>
    <w:p w14:paraId="0DDB3A95" w14:textId="659F3333" w:rsidR="00C34ED1" w:rsidRDefault="00A628CE">
      <w:r>
        <w:t xml:space="preserve">Bonnie features additional tools that may be activated on a per-account basis by sending an email to the Bonnie feedback list </w:t>
      </w:r>
      <w:hyperlink r:id="rId78" w:history="1">
        <w:r>
          <w:rPr>
            <w:rStyle w:val="Hyperlink"/>
          </w:rPr>
          <w:t>bonnie-feedback-list@lists.mitre.org</w:t>
        </w:r>
      </w:hyperlink>
      <w:r>
        <w:t>.</w:t>
      </w:r>
    </w:p>
    <w:p w14:paraId="2E63290B" w14:textId="77777777" w:rsidR="00C34ED1" w:rsidRDefault="00A628CE">
      <w:pPr>
        <w:pStyle w:val="Heading2"/>
      </w:pPr>
      <w:bookmarkStart w:id="552" w:name="_Toc290531591"/>
      <w:bookmarkStart w:id="553" w:name="_Toc467271987"/>
      <w:r>
        <w:t>Complexity and Change Dashboard</w:t>
      </w:r>
      <w:bookmarkEnd w:id="552"/>
      <w:bookmarkEnd w:id="553"/>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ins w:id="554" w:author="Tohline, Chris" w:date="2016-12-02T15:34:00Z">
          <w:r w:rsidR="00551D04">
            <w:t xml:space="preserve">Figure </w:t>
          </w:r>
          <w:r w:rsidR="00551D04">
            <w:rPr>
              <w:noProof/>
            </w:rPr>
            <w:t>37</w:t>
          </w:r>
        </w:ins>
        <w:del w:id="555" w:author="Tohline, Chris" w:date="2016-12-02T15:34:00Z">
          <w:r w:rsidDel="00551D04">
            <w:delText xml:space="preserve">Figure </w:delText>
          </w:r>
          <w:r w:rsidDel="00551D04">
            <w:rPr>
              <w:noProof/>
            </w:rPr>
            <w:delText>33</w:delText>
          </w:r>
        </w:del>
      </w:fldSimple>
      <w:r>
        <w:t xml:space="preserve">. The initial page invites the user to select two sets of measures for comparison before proceeding. </w:t>
      </w:r>
      <w:fldSimple w:instr=" REF _Ref440380475 ">
        <w:ins w:id="556" w:author="Tohline, Chris" w:date="2016-12-02T15:34:00Z">
          <w:r w:rsidR="00551D04">
            <w:t xml:space="preserve">Figure </w:t>
          </w:r>
          <w:r w:rsidR="00551D04">
            <w:rPr>
              <w:noProof/>
            </w:rPr>
            <w:t>38</w:t>
          </w:r>
        </w:ins>
        <w:del w:id="557" w:author="Tohline, Chris" w:date="2016-12-02T15:34:00Z">
          <w:r w:rsidDel="00551D04">
            <w:delText xml:space="preserve">Figure </w:delText>
          </w:r>
          <w:r w:rsidDel="00551D04">
            <w:rPr>
              <w:noProof/>
            </w:rPr>
            <w:delText>34</w:delText>
          </w:r>
        </w:del>
      </w:fldSimple>
      <w:r>
        <w:t xml:space="preserve"> provides a screenshot of the complexity graph produced and </w:t>
      </w:r>
      <w:fldSimple w:instr=" REF _Ref440380517 ">
        <w:ins w:id="558" w:author="Tohline, Chris" w:date="2016-12-02T15:34:00Z">
          <w:r w:rsidR="00551D04">
            <w:t xml:space="preserve">Figure </w:t>
          </w:r>
          <w:r w:rsidR="00551D04">
            <w:rPr>
              <w:noProof/>
            </w:rPr>
            <w:t>39</w:t>
          </w:r>
        </w:ins>
        <w:del w:id="559" w:author="Tohline, Chris" w:date="2016-12-02T15:34:00Z">
          <w:r w:rsidDel="00551D04">
            <w:delText xml:space="preserve">Figure </w:delText>
          </w:r>
          <w:r w:rsidDel="00551D04">
            <w:rPr>
              <w:noProof/>
            </w:rPr>
            <w:delText>35</w:delText>
          </w:r>
        </w:del>
      </w:fldSimple>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3F68843B">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560" w:name="_Ref440380401"/>
      <w:bookmarkStart w:id="561" w:name="_Toc467272023"/>
      <w:r>
        <w:t xml:space="preserve">Figure </w:t>
      </w:r>
      <w:fldSimple w:instr=" SEQ Figure \* ARABIC ">
        <w:ins w:id="562" w:author="Tohline, Chris" w:date="2016-12-02T15:34:00Z">
          <w:r w:rsidR="00551D04">
            <w:rPr>
              <w:noProof/>
            </w:rPr>
            <w:t>37</w:t>
          </w:r>
        </w:ins>
        <w:del w:id="563" w:author="Tohline, Chris" w:date="2016-12-02T15:34:00Z">
          <w:r w:rsidDel="00551D04">
            <w:rPr>
              <w:noProof/>
            </w:rPr>
            <w:delText>33</w:delText>
          </w:r>
        </w:del>
      </w:fldSimple>
      <w:bookmarkEnd w:id="560"/>
      <w:r>
        <w:t>. Selecting Sets of Measures to Compare</w:t>
      </w:r>
      <w:bookmarkEnd w:id="561"/>
    </w:p>
    <w:p w14:paraId="3CD6E141" w14:textId="77777777" w:rsidR="00C34ED1" w:rsidRDefault="00A628CE">
      <w:pPr>
        <w:pStyle w:val="Figure"/>
        <w:rPr>
          <w:b w:val="0"/>
        </w:rPr>
      </w:pPr>
      <w:r>
        <w:rPr>
          <w:noProof/>
        </w:rPr>
        <w:drawing>
          <wp:inline distT="0" distB="0" distL="0" distR="0" wp14:anchorId="350D062C" wp14:editId="3193A5A7">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1A8C543B" w14:textId="37A2F63D" w:rsidR="00C34ED1" w:rsidRDefault="00A628CE">
      <w:pPr>
        <w:pStyle w:val="FigureCaption"/>
      </w:pPr>
      <w:bookmarkStart w:id="564" w:name="_Ref440380475"/>
      <w:bookmarkStart w:id="565" w:name="_Toc467272024"/>
      <w:r>
        <w:t xml:space="preserve">Figure </w:t>
      </w:r>
      <w:fldSimple w:instr=" SEQ Figure \* ARABIC ">
        <w:ins w:id="566" w:author="Tohline, Chris" w:date="2016-12-02T15:34:00Z">
          <w:r w:rsidR="00551D04">
            <w:rPr>
              <w:noProof/>
            </w:rPr>
            <w:t>38</w:t>
          </w:r>
        </w:ins>
        <w:del w:id="567" w:author="Tohline, Chris" w:date="2016-12-02T15:34:00Z">
          <w:r w:rsidDel="00551D04">
            <w:rPr>
              <w:noProof/>
            </w:rPr>
            <w:delText>34</w:delText>
          </w:r>
        </w:del>
      </w:fldSimple>
      <w:bookmarkEnd w:id="564"/>
      <w:r>
        <w:t xml:space="preserve">. </w:t>
      </w:r>
      <w:bookmarkStart w:id="568" w:name="_Toc439154852"/>
      <w:r>
        <w:t>Complexity Graph</w:t>
      </w:r>
      <w:bookmarkEnd w:id="565"/>
      <w:bookmarkEnd w:id="568"/>
    </w:p>
    <w:p w14:paraId="14881834" w14:textId="77777777" w:rsidR="00C34ED1" w:rsidRDefault="00A628CE">
      <w:pPr>
        <w:pStyle w:val="Figure"/>
        <w:rPr>
          <w:b w:val="0"/>
        </w:rPr>
      </w:pPr>
      <w:r>
        <w:rPr>
          <w:noProof/>
        </w:rPr>
        <w:lastRenderedPageBreak/>
        <w:drawing>
          <wp:inline distT="0" distB="0" distL="0" distR="0" wp14:anchorId="13342D1F" wp14:editId="5FFB7CE5">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4154248" w14:textId="73BE965A" w:rsidR="00C34ED1" w:rsidRDefault="00A628CE">
      <w:pPr>
        <w:pStyle w:val="FigureCaption"/>
      </w:pPr>
      <w:bookmarkStart w:id="569" w:name="_Ref440380517"/>
      <w:bookmarkStart w:id="570" w:name="_Toc467272025"/>
      <w:r>
        <w:t xml:space="preserve">Figure </w:t>
      </w:r>
      <w:fldSimple w:instr=" SEQ Figure \* ARABIC ">
        <w:ins w:id="571" w:author="Tohline, Chris" w:date="2016-12-02T15:34:00Z">
          <w:r w:rsidR="00551D04">
            <w:rPr>
              <w:noProof/>
            </w:rPr>
            <w:t>39</w:t>
          </w:r>
        </w:ins>
        <w:del w:id="572" w:author="Tohline, Chris" w:date="2016-12-02T15:34:00Z">
          <w:r w:rsidDel="00551D04">
            <w:rPr>
              <w:noProof/>
            </w:rPr>
            <w:delText>35</w:delText>
          </w:r>
        </w:del>
      </w:fldSimple>
      <w:bookmarkEnd w:id="569"/>
      <w:r>
        <w:t>. Complexity Grid</w:t>
      </w:r>
      <w:bookmarkEnd w:id="570"/>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fldSimple w:instr=" REF _Ref440380614 ">
        <w:ins w:id="573" w:author="Tohline, Chris" w:date="2016-12-02T15:34:00Z">
          <w:r w:rsidR="00551D04">
            <w:t xml:space="preserve">Figure </w:t>
          </w:r>
          <w:r w:rsidR="00551D04">
            <w:rPr>
              <w:noProof/>
            </w:rPr>
            <w:t>40</w:t>
          </w:r>
        </w:ins>
        <w:del w:id="574" w:author="Tohline, Chris" w:date="2016-12-02T15:34:00Z">
          <w:r w:rsidDel="00551D04">
            <w:delText xml:space="preserve">Figure </w:delText>
          </w:r>
          <w:r w:rsidDel="00551D04">
            <w:rPr>
              <w:noProof/>
            </w:rPr>
            <w:delText>36</w:delText>
          </w:r>
        </w:del>
      </w:fldSimple>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5DF60EB9">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575" w:name="_Ref440380614"/>
      <w:bookmarkStart w:id="576" w:name="_Toc467272026"/>
      <w:r>
        <w:t xml:space="preserve">Figure </w:t>
      </w:r>
      <w:fldSimple w:instr=" SEQ Figure \* ARABIC ">
        <w:ins w:id="577" w:author="Tohline, Chris" w:date="2016-12-02T15:34:00Z">
          <w:r w:rsidR="00551D04">
            <w:rPr>
              <w:noProof/>
            </w:rPr>
            <w:t>40</w:t>
          </w:r>
        </w:ins>
        <w:del w:id="578" w:author="Tohline, Chris" w:date="2016-12-02T15:34:00Z">
          <w:r w:rsidDel="00551D04">
            <w:rPr>
              <w:noProof/>
            </w:rPr>
            <w:delText>36</w:delText>
          </w:r>
        </w:del>
      </w:fldSimple>
      <w:bookmarkEnd w:id="575"/>
      <w:r>
        <w:t xml:space="preserve">. </w:t>
      </w:r>
      <w:bookmarkStart w:id="579" w:name="_Toc439154853"/>
      <w:r>
        <w:t>Measure Complexity Change Details</w:t>
      </w:r>
      <w:bookmarkEnd w:id="576"/>
      <w:bookmarkEnd w:id="579"/>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ins w:id="580" w:author="Tohline, Chris" w:date="2016-12-02T15:34:00Z">
          <w:r w:rsidR="00551D04">
            <w:t xml:space="preserve">Figure </w:t>
          </w:r>
          <w:r w:rsidR="00551D04">
            <w:rPr>
              <w:noProof/>
            </w:rPr>
            <w:t>41</w:t>
          </w:r>
        </w:ins>
        <w:del w:id="581" w:author="Tohline, Chris" w:date="2016-12-02T15:34:00Z">
          <w:r w:rsidDel="00551D04">
            <w:delText xml:space="preserve">Figure </w:delText>
          </w:r>
          <w:r w:rsidDel="00551D04">
            <w:rPr>
              <w:noProof/>
            </w:rPr>
            <w:delText>37</w:delText>
          </w:r>
        </w:del>
      </w:fldSimple>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1EC25A6A">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6CB1B7D" w14:textId="33E21F88" w:rsidR="00C34ED1" w:rsidRDefault="00A628CE">
      <w:pPr>
        <w:pStyle w:val="FigureCaption"/>
      </w:pPr>
      <w:bookmarkStart w:id="582" w:name="_Ref440380718"/>
      <w:bookmarkStart w:id="583" w:name="_Toc467272027"/>
      <w:r>
        <w:t xml:space="preserve">Figure </w:t>
      </w:r>
      <w:fldSimple w:instr=" SEQ Figure \* ARABIC ">
        <w:ins w:id="584" w:author="Tohline, Chris" w:date="2016-12-02T15:34:00Z">
          <w:r w:rsidR="00551D04">
            <w:rPr>
              <w:noProof/>
            </w:rPr>
            <w:t>41</w:t>
          </w:r>
        </w:ins>
        <w:del w:id="585" w:author="Tohline, Chris" w:date="2016-12-02T15:34:00Z">
          <w:r w:rsidDel="00551D04">
            <w:rPr>
              <w:noProof/>
            </w:rPr>
            <w:delText>37</w:delText>
          </w:r>
        </w:del>
      </w:fldSimple>
      <w:bookmarkEnd w:id="582"/>
      <w:r>
        <w:t>. Measure Difference Sorted by Size</w:t>
      </w:r>
      <w:bookmarkEnd w:id="583"/>
    </w:p>
    <w:p w14:paraId="58EA4800" w14:textId="77777777" w:rsidR="00C34ED1" w:rsidRDefault="00C34ED1"/>
    <w:p w14:paraId="2ED90DAE" w14:textId="77777777" w:rsidR="00C34ED1" w:rsidRDefault="00C34ED1">
      <w:pPr>
        <w:sectPr w:rsidR="00C34ED1">
          <w:headerReference w:type="first" r:id="rId84"/>
          <w:footerReference w:type="first" r:id="rId85"/>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586" w:name="_Toc467271988"/>
      <w:r>
        <w:lastRenderedPageBreak/>
        <w:t>Feedback and Support</w:t>
      </w:r>
      <w:bookmarkEnd w:id="586"/>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hyperlink r:id="rId86" w:history="1">
        <w:r>
          <w:rPr>
            <w:rStyle w:val="Hyperlink"/>
          </w:rPr>
          <w:t>http://jira.oncprojectracking.org/browse/BONNIE</w:t>
        </w:r>
      </w:hyperlink>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7" w:history="1">
        <w:r>
          <w:rPr>
            <w:rStyle w:val="Hyperlink"/>
          </w:rPr>
          <w:t>bonnie-feedback-list@lists.mitre.org</w:t>
        </w:r>
      </w:hyperlink>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587" w:author="Tohline, Chris" w:date="2016-12-02T15:34:00Z">
          <w:r w:rsidR="00551D04">
            <w:t xml:space="preserve">Figure </w:t>
          </w:r>
          <w:r w:rsidR="00551D04">
            <w:rPr>
              <w:noProof/>
            </w:rPr>
            <w:t>42</w:t>
          </w:r>
        </w:ins>
        <w:del w:id="588" w:author="Tohline, Chris" w:date="2016-12-02T15:34:00Z">
          <w:r w:rsidDel="00551D04">
            <w:delText xml:space="preserve">Figure </w:delText>
          </w:r>
          <w:r w:rsidDel="00551D04">
            <w:rPr>
              <w:noProof/>
            </w:rPr>
            <w:delText>38</w:delText>
          </w:r>
        </w:del>
      </w:fldSimple>
      <w:r>
        <w:t xml:space="preserve"> or the User Group option in the Help menu in the application header shown in </w:t>
      </w:r>
      <w:fldSimple w:instr=" REF _Ref459099293 ">
        <w:ins w:id="589" w:author="Tohline, Chris" w:date="2016-12-02T15:34:00Z">
          <w:r w:rsidR="00551D04">
            <w:t xml:space="preserve">Figure </w:t>
          </w:r>
          <w:r w:rsidR="00551D04">
            <w:rPr>
              <w:noProof/>
            </w:rPr>
            <w:t>43</w:t>
          </w:r>
        </w:ins>
        <w:del w:id="590" w:author="Tohline, Chris" w:date="2016-12-02T15:34:00Z">
          <w:r w:rsidDel="00551D04">
            <w:delText xml:space="preserve">Figure </w:delText>
          </w:r>
          <w:r w:rsidDel="00551D04">
            <w:rPr>
              <w:noProof/>
            </w:rPr>
            <w:delText>39</w:delText>
          </w:r>
        </w:del>
      </w:fldSimple>
      <w:r>
        <w:t>.</w:t>
      </w:r>
    </w:p>
    <w:p w14:paraId="1FE19815" w14:textId="77777777" w:rsidR="00C34ED1" w:rsidRDefault="00A628CE">
      <w:pPr>
        <w:pStyle w:val="Figure"/>
        <w:rPr>
          <w:b w:val="0"/>
        </w:rPr>
      </w:pPr>
      <w:r>
        <w:rPr>
          <w:noProof/>
        </w:rPr>
        <w:drawing>
          <wp:inline distT="0" distB="0" distL="0" distR="0" wp14:anchorId="4A5F92C4" wp14:editId="22414542">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591" w:name="_Ref459099283"/>
      <w:bookmarkStart w:id="592" w:name="_Toc467272028"/>
      <w:r>
        <w:t xml:space="preserve">Figure </w:t>
      </w:r>
      <w:fldSimple w:instr=" SEQ Figure \* ARABIC ">
        <w:ins w:id="593" w:author="Tohline, Chris" w:date="2016-12-02T15:34:00Z">
          <w:r w:rsidR="00551D04">
            <w:rPr>
              <w:noProof/>
            </w:rPr>
            <w:t>42</w:t>
          </w:r>
        </w:ins>
        <w:del w:id="594" w:author="Tohline, Chris" w:date="2016-12-02T15:34:00Z">
          <w:r w:rsidDel="00551D04">
            <w:rPr>
              <w:noProof/>
            </w:rPr>
            <w:delText>38</w:delText>
          </w:r>
        </w:del>
      </w:fldSimple>
      <w:bookmarkEnd w:id="591"/>
      <w:r>
        <w:t>. User Group Link on Bonnie Splash Page</w:t>
      </w:r>
      <w:bookmarkEnd w:id="592"/>
    </w:p>
    <w:p w14:paraId="4C5A7130" w14:textId="77777777" w:rsidR="00C34ED1" w:rsidRDefault="00A628CE">
      <w:pPr>
        <w:pStyle w:val="Figure"/>
        <w:rPr>
          <w:b w:val="0"/>
        </w:rPr>
      </w:pPr>
      <w:r>
        <w:rPr>
          <w:noProof/>
        </w:rPr>
        <w:drawing>
          <wp:inline distT="0" distB="0" distL="0" distR="0" wp14:anchorId="1E5B9DEE" wp14:editId="2D976B7F">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595" w:name="_Ref459099293"/>
      <w:bookmarkStart w:id="596" w:name="_Toc467272029"/>
      <w:r>
        <w:t xml:space="preserve">Figure </w:t>
      </w:r>
      <w:fldSimple w:instr=" SEQ Figure \* ARABIC ">
        <w:ins w:id="597" w:author="Tohline, Chris" w:date="2016-12-02T15:34:00Z">
          <w:r w:rsidR="00551D04">
            <w:rPr>
              <w:noProof/>
            </w:rPr>
            <w:t>43</w:t>
          </w:r>
        </w:ins>
        <w:del w:id="598" w:author="Tohline, Chris" w:date="2016-12-02T15:34:00Z">
          <w:r w:rsidDel="00551D04">
            <w:rPr>
              <w:noProof/>
            </w:rPr>
            <w:delText>39</w:delText>
          </w:r>
        </w:del>
      </w:fldSimple>
      <w:bookmarkEnd w:id="595"/>
      <w:r>
        <w:t>. User Group Link in the Application Header</w:t>
      </w:r>
      <w:bookmarkEnd w:id="596"/>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599" w:name="_Toc467271989"/>
      <w:r>
        <w:lastRenderedPageBreak/>
        <w:t>Frequently Asked Questions</w:t>
      </w:r>
      <w:bookmarkEnd w:id="599"/>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Currently, Bonnie does not support loading patient records into the tool. If you would like to calculate clinical quality measures using existing patients, the popHealth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4BE307A" w14:textId="77777777" w:rsidR="00C34ED1" w:rsidRDefault="00A628CE">
      <w:pPr>
        <w:pStyle w:val="FAQ"/>
      </w:pPr>
      <w:r>
        <w:t>Can Bonnie be used to calculate the results for a large number of patient records?</w:t>
      </w:r>
    </w:p>
    <w:p w14:paraId="7F568EEF" w14:textId="77777777" w:rsidR="00C34ED1" w:rsidRDefault="00A628CE">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600" w:name="_Toc467271990"/>
      <w:r>
        <w:lastRenderedPageBreak/>
        <w:t>Acronyms</w:t>
      </w:r>
      <w:bookmarkEnd w:id="600"/>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r>
              <w:t>eCQM</w:t>
            </w:r>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Tohline, Chris" w:date="2016-12-09T17:58:00Z" w:initials="TC">
    <w:p w14:paraId="3310E752" w14:textId="1FCAB26F" w:rsidR="00F95A68" w:rsidRDefault="00F95A68">
      <w:pPr>
        <w:pStyle w:val="CommentText"/>
      </w:pPr>
      <w:r>
        <w:rPr>
          <w:rStyle w:val="CommentReference"/>
        </w:rPr>
        <w:annotationRef/>
      </w:r>
      <w:r>
        <w:t>As of 9 Dec 2016 this UI is still being changed</w:t>
      </w:r>
    </w:p>
  </w:comment>
  <w:comment w:id="216" w:author="Frohman, Harold L" w:date="2016-12-11T20:15:00Z" w:initials="FHL">
    <w:p w14:paraId="4A267AA8" w14:textId="5B6DCBFB" w:rsidR="00F95A68" w:rsidRDefault="00F95A68">
      <w:pPr>
        <w:pStyle w:val="CommentText"/>
      </w:pPr>
      <w:r>
        <w:rPr>
          <w:rStyle w:val="CommentReference"/>
        </w:rPr>
        <w:annotationRef/>
      </w:r>
      <w:r>
        <w:t>Needs Alt-Txt entry</w:t>
      </w:r>
    </w:p>
  </w:comment>
  <w:comment w:id="217" w:author="Tohline, Chris" w:date="2016-12-12T10:30:00Z" w:initials="TC">
    <w:p w14:paraId="75EF1B45" w14:textId="261F9051" w:rsidR="00090AE9" w:rsidRDefault="00090AE9">
      <w:pPr>
        <w:pStyle w:val="CommentText"/>
      </w:pPr>
      <w:r>
        <w:rPr>
          <w:rStyle w:val="CommentReference"/>
        </w:rPr>
        <w:annotationRef/>
      </w:r>
      <w:r>
        <w:t>I have added appropriate alt-text now.</w:t>
      </w:r>
    </w:p>
  </w:comment>
  <w:comment w:id="255" w:author="Frohman, Harold L" w:date="2016-12-11T19:59:00Z" w:initials="FHL">
    <w:p w14:paraId="53D92287" w14:textId="01283E74" w:rsidR="00F95A68" w:rsidRDefault="00F95A68">
      <w:pPr>
        <w:pStyle w:val="CommentText"/>
      </w:pPr>
      <w:r>
        <w:rPr>
          <w:rStyle w:val="CommentReference"/>
        </w:rPr>
        <w:annotationRef/>
      </w:r>
      <w:r>
        <w:t>This explanation differs from the others in that it instructs the user what to do rather than informing the reader what it does – see item numbers 1-5.</w:t>
      </w:r>
    </w:p>
  </w:comment>
  <w:comment w:id="253" w:author="Tohline, Chris" w:date="2016-12-12T10:33:00Z" w:initials="TC">
    <w:p w14:paraId="7FC1D1D7" w14:textId="1019B818" w:rsidR="00090AE9" w:rsidRDefault="00090AE9">
      <w:pPr>
        <w:pStyle w:val="CommentText"/>
      </w:pPr>
      <w:r>
        <w:rPr>
          <w:rStyle w:val="CommentReference"/>
        </w:rPr>
        <w:annotationRef/>
      </w:r>
      <w:r>
        <w:t>Good catch. I have revised the entry to conform.</w:t>
      </w:r>
    </w:p>
  </w:comment>
  <w:comment w:id="263" w:author="Frohman, Harold L" w:date="2016-12-11T20:17:00Z" w:initials="FHL">
    <w:p w14:paraId="2994984C" w14:textId="44A35348" w:rsidR="00F95A68" w:rsidRDefault="00F95A68">
      <w:pPr>
        <w:pStyle w:val="CommentText"/>
      </w:pPr>
      <w:r>
        <w:rPr>
          <w:rStyle w:val="CommentReference"/>
        </w:rPr>
        <w:annotationRef/>
      </w:r>
      <w:r>
        <w:rPr>
          <w:noProof/>
        </w:rPr>
        <w:t>Alt-Txt is missing. I added teh title but no description</w:t>
      </w:r>
    </w:p>
  </w:comment>
  <w:comment w:id="389" w:author="Frohman, Harold L" w:date="2016-12-11T20:04:00Z" w:initials="FHL">
    <w:p w14:paraId="75BB5520" w14:textId="17DEA0C6" w:rsidR="00F95A68" w:rsidRDefault="00F95A68">
      <w:pPr>
        <w:pStyle w:val="CommentText"/>
      </w:pPr>
      <w:r>
        <w:rPr>
          <w:rStyle w:val="CommentReference"/>
        </w:rPr>
        <w:annotationRef/>
      </w:r>
      <w:r>
        <w:t>Incorrect Figure # - 21 is a list of error messages</w:t>
      </w:r>
    </w:p>
  </w:comment>
  <w:comment w:id="429" w:author="Frohman, Harold L" w:date="2016-12-11T20:07:00Z" w:initials="FHL">
    <w:p w14:paraId="5496B3EB" w14:textId="5963C0DE" w:rsidR="00F95A68" w:rsidRDefault="00F95A68">
      <w:pPr>
        <w:pStyle w:val="CommentText"/>
      </w:pPr>
      <w:r>
        <w:rPr>
          <w:rStyle w:val="CommentReference"/>
        </w:rPr>
        <w:annotationRef/>
      </w:r>
      <w:r>
        <w:t>Is this correct or show it be #25?</w:t>
      </w:r>
    </w:p>
  </w:comment>
  <w:comment w:id="430" w:author="Tohline, Chris" w:date="2016-12-12T10:39:00Z" w:initials="TC">
    <w:p w14:paraId="314E7EC8" w14:textId="2AABC901" w:rsidR="00090AE9" w:rsidRDefault="00090AE9">
      <w:pPr>
        <w:pStyle w:val="CommentText"/>
      </w:pPr>
      <w:r>
        <w:rPr>
          <w:rStyle w:val="CommentReference"/>
        </w:rPr>
        <w:annotationRef/>
      </w:r>
      <w:r>
        <w:t>I changed it into a cross-reference, the plain text wasn’t updated with the renumbering. Good catch, thanks!</w:t>
      </w:r>
    </w:p>
  </w:comment>
  <w:comment w:id="508" w:author="Frohman, Harold L" w:date="2016-12-11T20:10:00Z" w:initials="FHL">
    <w:p w14:paraId="52CAA7E2" w14:textId="0A46469B" w:rsidR="00F95A68" w:rsidRDefault="00F95A68">
      <w:pPr>
        <w:pStyle w:val="CommentText"/>
      </w:pPr>
      <w:r>
        <w:rPr>
          <w:rStyle w:val="CommentReference"/>
        </w:rPr>
        <w:annotationRef/>
      </w:r>
      <w:r>
        <w:t>Shouldn’t this be Figure 32?</w:t>
      </w:r>
    </w:p>
  </w:comment>
  <w:comment w:id="509" w:author="Tohline, Chris" w:date="2016-12-12T10:40:00Z" w:initials="TC">
    <w:p w14:paraId="1765D28C" w14:textId="1406F48B" w:rsidR="00D038D7" w:rsidRDefault="00D038D7">
      <w:pPr>
        <w:pStyle w:val="CommentText"/>
      </w:pPr>
      <w:r>
        <w:rPr>
          <w:rStyle w:val="CommentReference"/>
        </w:rPr>
        <w:annotationRef/>
      </w:r>
      <w:r>
        <w:t>Yup, 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10E752" w15:done="0"/>
  <w15:commentEx w15:paraId="4A267AA8" w15:done="0"/>
  <w15:commentEx w15:paraId="75EF1B45" w15:paraIdParent="4A267AA8" w15:done="0"/>
  <w15:commentEx w15:paraId="53D92287" w15:done="0"/>
  <w15:commentEx w15:paraId="7FC1D1D7" w15:paraIdParent="53D92287" w15:done="0"/>
  <w15:commentEx w15:paraId="2994984C" w15:done="0"/>
  <w15:commentEx w15:paraId="75BB5520" w15:done="0"/>
  <w15:commentEx w15:paraId="5496B3EB" w15:done="0"/>
  <w15:commentEx w15:paraId="314E7EC8" w15:paraIdParent="5496B3EB" w15:done="0"/>
  <w15:commentEx w15:paraId="52CAA7E2" w15:done="0"/>
  <w15:commentEx w15:paraId="1765D28C" w15:paraIdParent="52CAA7E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BFCB63" w14:textId="77777777" w:rsidR="006009C2" w:rsidRDefault="006009C2">
      <w:r>
        <w:separator/>
      </w:r>
    </w:p>
    <w:p w14:paraId="16EA6999" w14:textId="77777777" w:rsidR="006009C2" w:rsidRDefault="006009C2"/>
  </w:endnote>
  <w:endnote w:type="continuationSeparator" w:id="0">
    <w:p w14:paraId="29467348" w14:textId="77777777" w:rsidR="006009C2" w:rsidRDefault="006009C2">
      <w:r>
        <w:continuationSeparator/>
      </w:r>
    </w:p>
    <w:p w14:paraId="0EC15A97" w14:textId="77777777" w:rsidR="006009C2" w:rsidRDefault="006009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B506" w14:textId="77777777" w:rsidR="00F95A68" w:rsidRDefault="00F95A68">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2B57A150" w14:textId="77777777" w:rsidR="00F95A68" w:rsidRDefault="00F95A68">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5BD456BF" w14:textId="77777777" w:rsidR="00F95A68" w:rsidRDefault="00F95A68">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2A5E6" w14:textId="122EF53D"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21</w:t>
    </w:r>
    <w:r>
      <w:rPr>
        <w:rStyle w:val="PageNumber"/>
      </w:rPr>
      <w:fldChar w:fldCharType="end"/>
    </w:r>
  </w:p>
  <w:p w14:paraId="0EE362D7" w14:textId="133D9D84"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06CEE" w14:textId="76A6F8B4"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29</w:t>
    </w:r>
    <w:r>
      <w:rPr>
        <w:rStyle w:val="PageNumber"/>
      </w:rPr>
      <w:fldChar w:fldCharType="end"/>
    </w:r>
  </w:p>
  <w:p w14:paraId="451FC2FF" w14:textId="2DEA52B7"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071B8" w14:textId="3A426374"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35</w:t>
    </w:r>
    <w:r>
      <w:rPr>
        <w:rStyle w:val="PageNumber"/>
      </w:rPr>
      <w:fldChar w:fldCharType="end"/>
    </w:r>
  </w:p>
  <w:p w14:paraId="0AF75AD1" w14:textId="5DED637A"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9738A" w14:textId="50099FD4"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38</w:t>
    </w:r>
    <w:r>
      <w:rPr>
        <w:rStyle w:val="PageNumber"/>
      </w:rPr>
      <w:fldChar w:fldCharType="end"/>
    </w:r>
  </w:p>
  <w:p w14:paraId="61327290" w14:textId="037C3CE2"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533A9" w14:textId="58B4B0C0"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45</w:t>
    </w:r>
    <w:r>
      <w:rPr>
        <w:rStyle w:val="PageNumber"/>
      </w:rPr>
      <w:fldChar w:fldCharType="end"/>
    </w:r>
  </w:p>
  <w:p w14:paraId="142BC0D3" w14:textId="134EA121"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72F" w14:textId="0FD3A8A9"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i</w:t>
    </w:r>
    <w:r>
      <w:rPr>
        <w:rStyle w:val="PageNumber"/>
      </w:rPr>
      <w:fldChar w:fldCharType="end"/>
    </w:r>
  </w:p>
  <w:p w14:paraId="2A019E59" w14:textId="6CE347B9" w:rsidR="00F95A68" w:rsidRDefault="00F95A68">
    <w:pPr>
      <w:pStyle w:val="VersionDateLineFooter"/>
    </w:pPr>
    <w:fldSimple w:instr=" STYLEREF  Version  \* MERGEFORMAT ">
      <w:r w:rsidR="00D038D7">
        <w:rPr>
          <w:noProof/>
        </w:rPr>
        <w:t>Version 1.5</w:t>
      </w:r>
    </w:fldSimple>
    <w:r>
      <w:rPr>
        <w:rStyle w:val="PageNumber"/>
      </w:rPr>
      <w:tab/>
    </w:r>
    <w:r>
      <w:rPr>
        <w:rStyle w:val="PageNumber"/>
      </w:rPr>
      <w:tab/>
    </w:r>
    <w:fldSimple w:instr=" STYLEREF  PubDate  \* MERGEFORMAT ">
      <w:r w:rsidR="00D038D7" w:rsidRPr="00D038D7">
        <w:rPr>
          <w:bCs/>
          <w:noProof/>
        </w:rPr>
        <w:t>November 18,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03D6D" w14:textId="1CE49FD1"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v</w:t>
    </w:r>
    <w:r>
      <w:rPr>
        <w:rStyle w:val="PageNumber"/>
      </w:rPr>
      <w:fldChar w:fldCharType="end"/>
    </w:r>
  </w:p>
  <w:p w14:paraId="3201628E" w14:textId="053EE5BF"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sidRPr="00D038D7">
        <w:rPr>
          <w:bCs/>
          <w:noProof/>
        </w:rPr>
        <w:t>November 18,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424F3" w14:textId="3D6DC6C0"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ii</w:t>
    </w:r>
    <w:r>
      <w:rPr>
        <w:rStyle w:val="PageNumber"/>
      </w:rPr>
      <w:fldChar w:fldCharType="end"/>
    </w:r>
  </w:p>
  <w:p w14:paraId="5F9A5D0F" w14:textId="71394617" w:rsidR="00F95A68" w:rsidRDefault="00F95A68">
    <w:pPr>
      <w:pStyle w:val="VersionDateLineFooter"/>
      <w:rPr>
        <w:b/>
      </w:rPr>
    </w:pPr>
    <w:fldSimple w:instr=" STYLEREF  Version  \* MERGEFORMAT ">
      <w:r w:rsidR="00D038D7" w:rsidRPr="00D038D7">
        <w:rPr>
          <w:bCs/>
          <w:noProof/>
        </w:rPr>
        <w:t>Version 1.5</w:t>
      </w:r>
    </w:fldSimple>
    <w:r>
      <w:rPr>
        <w:rStyle w:val="PageNumber"/>
        <w:b/>
      </w:rPr>
      <w:tab/>
    </w:r>
    <w:r>
      <w:rPr>
        <w:rStyle w:val="PageNumber"/>
        <w:b/>
      </w:rPr>
      <w:tab/>
    </w:r>
    <w:fldSimple w:instr=" STYLEREF  PubDate  \* MERGEFORMAT ">
      <w:r w:rsidR="00D038D7" w:rsidRPr="00D038D7">
        <w:rPr>
          <w:bCs/>
          <w:noProof/>
        </w:rPr>
        <w:t>November 18,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1D78B" w14:textId="5B8DCAB7" w:rsidR="00F95A68" w:rsidRDefault="00F95A68">
    <w:pPr>
      <w:pStyle w:val="VersionDateLine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iv</w:t>
    </w:r>
    <w:r>
      <w:rPr>
        <w:rStyle w:val="PageNumber"/>
      </w:rPr>
      <w:fldChar w:fldCharType="end"/>
    </w:r>
  </w:p>
  <w:p w14:paraId="64B6D09A" w14:textId="0E3EE23D"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sidRPr="00D038D7">
        <w:rPr>
          <w:bCs/>
          <w:noProof/>
        </w:rPr>
        <w:t>November 18,</w:t>
      </w:r>
      <w:r w:rsidR="00D038D7">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0C126" w14:textId="6F7DD0C5"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37</w:t>
    </w:r>
    <w:r>
      <w:rPr>
        <w:rStyle w:val="PageNumber"/>
      </w:rPr>
      <w:fldChar w:fldCharType="end"/>
    </w:r>
  </w:p>
  <w:p w14:paraId="22FEC5A5" w14:textId="653D1DB0" w:rsidR="00F95A68" w:rsidRDefault="00F95A68">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D038D7">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F436" w14:textId="19F0C8B6"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1</w:t>
    </w:r>
    <w:r>
      <w:rPr>
        <w:rStyle w:val="PageNumber"/>
      </w:rPr>
      <w:fldChar w:fldCharType="end"/>
    </w:r>
  </w:p>
  <w:p w14:paraId="3EB4668D" w14:textId="6790BA3D"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5C13A" w14:textId="3EC515F8"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6</w:t>
    </w:r>
    <w:r>
      <w:rPr>
        <w:rStyle w:val="PageNumber"/>
      </w:rPr>
      <w:fldChar w:fldCharType="end"/>
    </w:r>
  </w:p>
  <w:p w14:paraId="48C2A2E4" w14:textId="4CDA5807"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B84F0" w14:textId="591DE065" w:rsidR="00F95A68" w:rsidRDefault="00F95A68">
    <w:pPr>
      <w:pStyle w:val="Footer"/>
      <w:rPr>
        <w:rStyle w:val="PageNumber"/>
      </w:rPr>
    </w:pPr>
    <w:fldSimple w:instr=" STYLEREF  &quot;Doc Title&quot;  \* MERGEFORMAT ">
      <w:r w:rsidR="00D038D7">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D038D7">
      <w:rPr>
        <w:rStyle w:val="PageNumber"/>
        <w:noProof/>
      </w:rPr>
      <w:t>12</w:t>
    </w:r>
    <w:r>
      <w:rPr>
        <w:rStyle w:val="PageNumber"/>
      </w:rPr>
      <w:fldChar w:fldCharType="end"/>
    </w:r>
  </w:p>
  <w:p w14:paraId="6007D4C3" w14:textId="3A644D80" w:rsidR="00F95A68" w:rsidRDefault="00F95A68">
    <w:pPr>
      <w:pStyle w:val="VersionDateLineFooter"/>
    </w:pPr>
    <w:fldSimple w:instr=" STYLEREF  Version  \* MERGEFORMAT ">
      <w:r w:rsidR="00D038D7" w:rsidRPr="00D038D7">
        <w:rPr>
          <w:bCs/>
          <w:noProof/>
        </w:rPr>
        <w:t>Version 1.5</w:t>
      </w:r>
    </w:fldSimple>
    <w:r>
      <w:rPr>
        <w:rStyle w:val="PageNumber"/>
      </w:rPr>
      <w:tab/>
    </w:r>
    <w:r>
      <w:rPr>
        <w:rStyle w:val="PageNumber"/>
      </w:rPr>
      <w:tab/>
    </w:r>
    <w:fldSimple w:instr=" STYLEREF  PubDate  \* MERGEFORMAT ">
      <w:r w:rsidR="00D038D7">
        <w:rPr>
          <w:noProof/>
        </w:rPr>
        <w:t>November 18,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034EA8" w14:textId="77777777" w:rsidR="006009C2" w:rsidRDefault="006009C2">
      <w:r>
        <w:separator/>
      </w:r>
    </w:p>
  </w:footnote>
  <w:footnote w:type="continuationSeparator" w:id="0">
    <w:p w14:paraId="00ADBC84" w14:textId="77777777" w:rsidR="006009C2" w:rsidRDefault="006009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F336C" w14:textId="77777777" w:rsidR="00F95A68" w:rsidRDefault="00F95A68">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F95A68" w:rsidRDefault="00F95A68">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F95A68" w:rsidRDefault="00F95A68">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F95A68" w:rsidRDefault="00F95A68">
    <w:pPr>
      <w:pStyle w:val="Header"/>
      <w:jc w:val="left"/>
    </w:pPr>
  </w:p>
  <w:p w14:paraId="1041D29D" w14:textId="77777777" w:rsidR="00F95A68" w:rsidRDefault="00F95A68">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AB125" w14:textId="77777777" w:rsidR="00F95A68" w:rsidRDefault="00F95A68">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0476A" w14:textId="77777777" w:rsidR="00F95A68" w:rsidRDefault="00F95A68">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C59D5" w14:textId="77777777" w:rsidR="00F95A68" w:rsidRDefault="00F95A68">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666" w14:textId="77777777" w:rsidR="00F95A68" w:rsidRDefault="00F95A68">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7DF52" w14:textId="77777777" w:rsidR="00F95A68" w:rsidRDefault="00F95A68">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59D2F" w14:textId="77777777" w:rsidR="00F95A68" w:rsidRDefault="00F95A68">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8B017" w14:textId="77777777" w:rsidR="00F95A68" w:rsidRDefault="00F95A68">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0AE95" w14:textId="6A3AABC1" w:rsidR="00F95A68" w:rsidRDefault="00F95A68">
    <w:pPr>
      <w:pStyle w:val="Header2"/>
    </w:pPr>
    <w:r>
      <w:t>Centers for Medicare &amp; Medicaid Services / ONC</w:t>
    </w:r>
    <w:r>
      <w:tab/>
    </w:r>
    <w:fldSimple w:instr=" STYLEREF &quot;Front Matter Header&quot; \* MERGEFORMAT ">
      <w:r w:rsidR="00D038D7">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840C" w14:textId="77777777" w:rsidR="00F95A68" w:rsidRDefault="00F95A68">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B2F37" w14:textId="77777777" w:rsidR="00F95A68" w:rsidRDefault="00F95A68">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3ECC" w14:textId="77777777" w:rsidR="00F95A68" w:rsidRDefault="00F95A68"/>
  <w:p w14:paraId="54D6BDF2" w14:textId="77777777" w:rsidR="00F95A68" w:rsidRDefault="00F95A6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DB8B" w14:textId="77777777" w:rsidR="00F95A68" w:rsidRDefault="00F95A68">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5DB1D" w14:textId="77777777" w:rsidR="00F95A68" w:rsidRDefault="00F95A68">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15730" w14:textId="77777777" w:rsidR="00F95A68" w:rsidRDefault="00F95A68">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rson w15:author="Frohman, Harold L">
    <w15:presenceInfo w15:providerId="AD" w15:userId="S-1-5-21-1940666338-227100268-1349548132-150475"/>
  </w15:person>
  <w15:person w15:author="Mulcahy, Kristian P.">
    <w15:presenceInfo w15:providerId="None" w15:userId="Mulcahy, Kristian 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90AE9"/>
    <w:rsid w:val="000B585F"/>
    <w:rsid w:val="000F14E1"/>
    <w:rsid w:val="00160B0A"/>
    <w:rsid w:val="001A1258"/>
    <w:rsid w:val="001C7DA8"/>
    <w:rsid w:val="00203890"/>
    <w:rsid w:val="00326DB3"/>
    <w:rsid w:val="00405511"/>
    <w:rsid w:val="00551D04"/>
    <w:rsid w:val="005D1C78"/>
    <w:rsid w:val="006009C2"/>
    <w:rsid w:val="007323B9"/>
    <w:rsid w:val="0079563A"/>
    <w:rsid w:val="00813A46"/>
    <w:rsid w:val="008456D0"/>
    <w:rsid w:val="009B7D47"/>
    <w:rsid w:val="00A06D08"/>
    <w:rsid w:val="00A628CE"/>
    <w:rsid w:val="00AB4B16"/>
    <w:rsid w:val="00B054AB"/>
    <w:rsid w:val="00B1232A"/>
    <w:rsid w:val="00B144F8"/>
    <w:rsid w:val="00B51125"/>
    <w:rsid w:val="00B8337E"/>
    <w:rsid w:val="00BA546F"/>
    <w:rsid w:val="00C34ED1"/>
    <w:rsid w:val="00C55C1A"/>
    <w:rsid w:val="00C567ED"/>
    <w:rsid w:val="00C6428F"/>
    <w:rsid w:val="00C6554A"/>
    <w:rsid w:val="00C875FF"/>
    <w:rsid w:val="00CA1C94"/>
    <w:rsid w:val="00CB4914"/>
    <w:rsid w:val="00CE6D4A"/>
    <w:rsid w:val="00D038D7"/>
    <w:rsid w:val="00EF22C6"/>
    <w:rsid w:val="00F43DDE"/>
    <w:rsid w:val="00F448F1"/>
    <w:rsid w:val="00F95A68"/>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9.xml"/><Relationship Id="rId50" Type="http://schemas.openxmlformats.org/officeDocument/2006/relationships/image" Target="media/image19.png"/><Relationship Id="rId55" Type="http://schemas.openxmlformats.org/officeDocument/2006/relationships/header" Target="header11.xml"/><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7.png"/><Relationship Id="rId79" Type="http://schemas.openxmlformats.org/officeDocument/2006/relationships/image" Target="media/image39.png"/><Relationship Id="rId87"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image" Target="media/image42.png"/><Relationship Id="rId90"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comments" Target="comments.xml"/><Relationship Id="rId48" Type="http://schemas.openxmlformats.org/officeDocument/2006/relationships/image" Target="media/image17.png"/><Relationship Id="rId56" Type="http://schemas.openxmlformats.org/officeDocument/2006/relationships/footer" Target="footer10.xml"/><Relationship Id="rId64" Type="http://schemas.openxmlformats.org/officeDocument/2006/relationships/header" Target="header12.xml"/><Relationship Id="rId69" Type="http://schemas.openxmlformats.org/officeDocument/2006/relationships/header" Target="header13.xml"/><Relationship Id="rId77"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footer" Target="footer1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0.xml"/><Relationship Id="rId59" Type="http://schemas.openxmlformats.org/officeDocument/2006/relationships/image" Target="media/image26.tiff"/><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footer" Target="footer12.xml"/><Relationship Id="rId75"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image" Target="media/image44.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footer" Target="footer8.xml"/><Relationship Id="rId44" Type="http://schemas.microsoft.com/office/2011/relationships/commentsExtended" Target="commentsExtended.xml"/><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footer" Target="footer11.xml"/><Relationship Id="rId73" Type="http://schemas.openxmlformats.org/officeDocument/2006/relationships/image" Target="media/image36.png"/><Relationship Id="rId78" Type="http://schemas.openxmlformats.org/officeDocument/2006/relationships/hyperlink" Target="mailto:bonnie-feedback-list@lists.mitre.org" TargetMode="External"/><Relationship Id="rId81" Type="http://schemas.openxmlformats.org/officeDocument/2006/relationships/image" Target="media/image41.png"/><Relationship Id="rId86" Type="http://schemas.openxmlformats.org/officeDocument/2006/relationships/hyperlink" Target="http://jira.oncprojectracking.org/browse/BONNIE"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4.xml><?xml version="1.0" encoding="utf-8"?>
<ds:datastoreItem xmlns:ds="http://schemas.openxmlformats.org/officeDocument/2006/customXml" ds:itemID="{3A5E78FF-539E-4054-86A5-CB6A03484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21</TotalTime>
  <Pages>1</Pages>
  <Words>11385</Words>
  <Characters>64901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4</cp:revision>
  <cp:lastPrinted>2002-11-19T18:54:00Z</cp:lastPrinted>
  <dcterms:created xsi:type="dcterms:W3CDTF">2016-12-12T01:25:00Z</dcterms:created>
  <dcterms:modified xsi:type="dcterms:W3CDTF">2016-12-12T15:41:00Z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