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7777777" w:rsidR="00CA2EC7" w:rsidRDefault="00BF4F3D">
      <w:pPr>
        <w:pStyle w:val="CustomerProgram"/>
        <w:spacing w:before="720"/>
      </w:pPr>
      <w:r>
        <w:t>Technical Authority for the Unified Clinical Quality 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29EC2481" w:rsidR="00CA2EC7" w:rsidRDefault="00BF4F3D">
      <w:pPr>
        <w:pStyle w:val="Version"/>
      </w:pPr>
      <w:r>
        <w:t>Version 2.</w:t>
      </w:r>
      <w:ins w:id="0" w:author="Springate-Combs, Cole" w:date="2018-07-10T14:51:00Z">
        <w:r w:rsidR="00436AEB">
          <w:t>2.0</w:t>
        </w:r>
      </w:ins>
      <w:del w:id="1" w:author="Springate-Combs, Cole" w:date="2018-07-10T14:51:00Z">
        <w:r w:rsidDel="00436AEB">
          <w:delText>1</w:delText>
        </w:r>
        <w:r w:rsidR="005B790B" w:rsidDel="00436AEB">
          <w:delText>.2</w:delText>
        </w:r>
      </w:del>
    </w:p>
    <w:p w14:paraId="7B943EC6" w14:textId="70922B8D" w:rsidR="00CA2EC7" w:rsidRDefault="00BF4F3D">
      <w:pPr>
        <w:pStyle w:val="PubDate"/>
      </w:pPr>
      <w:del w:id="2" w:author="Springate-Combs, Cole" w:date="2018-07-10T14:51:00Z">
        <w:r w:rsidRPr="008E587F" w:rsidDel="00436AEB">
          <w:delText xml:space="preserve">May </w:delText>
        </w:r>
        <w:r w:rsidR="005B790B" w:rsidDel="00436AEB">
          <w:delText>3</w:delText>
        </w:r>
        <w:r w:rsidR="001941B7" w:rsidDel="00436AEB">
          <w:delText>1</w:delText>
        </w:r>
      </w:del>
      <w:ins w:id="3" w:author="Springate-Combs, Cole" w:date="2018-07-10T14:51:00Z">
        <w:r w:rsidR="00436AEB">
          <w:t>July 10</w:t>
        </w:r>
      </w:ins>
      <w:r w:rsidRPr="008E587F">
        <w:t>, 2018</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23128B41" w:rsidR="00CA2EC7" w:rsidRDefault="00BF4F3D">
      <w:pPr>
        <w:pStyle w:val="Disclaimer"/>
        <w:spacing w:before="120" w:after="120"/>
      </w:pPr>
      <w:r>
        <w:t>© 201</w:t>
      </w:r>
      <w:r w:rsidR="008E587F">
        <w:t>8</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4"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 xml:space="preserve">Andre </w:t>
            </w:r>
            <w:proofErr w:type="spellStart"/>
            <w:r>
              <w:t>Quina</w:t>
            </w:r>
            <w:proofErr w:type="spellEnd"/>
            <w:r>
              <w:t xml:space="preserve">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 xml:space="preserve">Pace </w:t>
            </w:r>
            <w:proofErr w:type="spellStart"/>
            <w:r>
              <w:t>Ricciardelli</w:t>
            </w:r>
            <w:proofErr w:type="spellEnd"/>
            <w:r>
              <w:t xml:space="preserve">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 xml:space="preserve">Kristian </w:t>
            </w:r>
            <w:proofErr w:type="spellStart"/>
            <w:r>
              <w:t>Mulcahy</w:t>
            </w:r>
            <w:proofErr w:type="spellEnd"/>
            <w:r>
              <w:t xml:space="preserve"> and Chris </w:t>
            </w:r>
            <w:proofErr w:type="spellStart"/>
            <w:r>
              <w:t>Tohline</w:t>
            </w:r>
            <w:proofErr w:type="spellEnd"/>
            <w:r>
              <w:t xml:space="preserv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 xml:space="preserve">Chris </w:t>
            </w:r>
            <w:proofErr w:type="spellStart"/>
            <w:r>
              <w:t>Tohline</w:t>
            </w:r>
            <w:proofErr w:type="spellEnd"/>
            <w:r>
              <w:t xml:space="preserv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 xml:space="preserve">Rose Almonte, Lizzie Charbonneau, Chris </w:t>
            </w:r>
            <w:proofErr w:type="spellStart"/>
            <w:r>
              <w:t>Tohline</w:t>
            </w:r>
            <w:proofErr w:type="spellEnd"/>
            <w:r>
              <w:t>,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r w:rsidR="00436AEB" w14:paraId="5213C81C" w14:textId="77777777" w:rsidTr="001941B7">
        <w:trPr>
          <w:cantSplit/>
          <w:ins w:id="5" w:author="Springate-Combs, Cole" w:date="2018-07-10T14:52:00Z"/>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4F0DCEC" w14:textId="3B5423AF" w:rsidR="00436AEB" w:rsidRPr="008E587F" w:rsidRDefault="00436AEB" w:rsidP="00151F9E">
            <w:pPr>
              <w:pStyle w:val="TableTextCenter"/>
              <w:rPr>
                <w:ins w:id="6" w:author="Springate-Combs, Cole" w:date="2018-07-10T14:52:00Z"/>
              </w:rPr>
            </w:pPr>
            <w:ins w:id="7" w:author="Springate-Combs, Cole" w:date="2018-07-10T14:52:00Z">
              <w:r>
                <w:t>2.2.0</w:t>
              </w:r>
            </w:ins>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58363B" w14:textId="6BB4B349" w:rsidR="00436AEB" w:rsidRPr="008E587F" w:rsidRDefault="00436AEB" w:rsidP="00151F9E">
            <w:pPr>
              <w:pStyle w:val="TableText"/>
              <w:rPr>
                <w:ins w:id="8" w:author="Springate-Combs, Cole" w:date="2018-07-10T14:52:00Z"/>
              </w:rPr>
            </w:pPr>
            <w:ins w:id="9" w:author="Springate-Combs, Cole" w:date="2018-07-10T14:52:00Z">
              <w:r>
                <w:t>July 10, 2018</w:t>
              </w:r>
            </w:ins>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6E254FDF" w14:textId="66248322" w:rsidR="00436AEB" w:rsidRPr="008E587F" w:rsidRDefault="00436AEB" w:rsidP="00151F9E">
            <w:pPr>
              <w:pStyle w:val="TableText"/>
              <w:rPr>
                <w:ins w:id="10" w:author="Springate-Combs, Cole" w:date="2018-07-10T14:52:00Z"/>
              </w:rPr>
            </w:pPr>
            <w:ins w:id="11" w:author="Springate-Combs, Cole" w:date="2018-07-10T14:52:00Z">
              <w:r>
                <w:t>Cole Springate-Combs / M</w:t>
              </w:r>
            </w:ins>
            <w:ins w:id="12" w:author="Springate-Combs, Cole" w:date="2018-07-10T19:45:00Z">
              <w:r w:rsidR="00853E3D">
                <w:t>ITRE</w:t>
              </w:r>
            </w:ins>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8760112" w14:textId="541D8920" w:rsidR="00436AEB" w:rsidRPr="008E587F" w:rsidRDefault="00436AEB" w:rsidP="00151F9E">
            <w:pPr>
              <w:pStyle w:val="TableText"/>
              <w:rPr>
                <w:ins w:id="13" w:author="Springate-Combs, Cole" w:date="2018-07-10T14:52:00Z"/>
              </w:rPr>
            </w:pPr>
            <w:ins w:id="14" w:author="Springate-Combs, Cole" w:date="2018-07-10T14:52:00Z">
              <w:r>
                <w:t>Update for Bonnie v 2.2.0</w:t>
              </w:r>
            </w:ins>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4"/>
    <w:p w14:paraId="4AD9D8E1" w14:textId="77777777" w:rsidR="00CA2EC7" w:rsidRDefault="00BF4F3D">
      <w:pPr>
        <w:pStyle w:val="FrontMatterHeader"/>
        <w:spacing w:after="120"/>
      </w:pPr>
      <w:r>
        <w:lastRenderedPageBreak/>
        <w:t>Table of Contents</w:t>
      </w:r>
    </w:p>
    <w:p w14:paraId="5821D431" w14:textId="45DCDAFD" w:rsidR="00916064"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r w:rsidR="000F7132">
        <w:rPr>
          <w:rStyle w:val="Hyperlink"/>
        </w:rPr>
        <w:fldChar w:fldCharType="begin"/>
      </w:r>
      <w:r w:rsidR="000F7132">
        <w:rPr>
          <w:rStyle w:val="Hyperlink"/>
        </w:rPr>
        <w:instrText xml:space="preserve"> HYPERLINK \l "_Toc511999339" </w:instrText>
      </w:r>
      <w:ins w:id="15" w:author="Springate-Combs, Cole" w:date="2018-07-10T19:46:00Z">
        <w:r w:rsidR="002E3B54">
          <w:rPr>
            <w:rStyle w:val="Hyperlink"/>
          </w:rPr>
        </w:r>
      </w:ins>
      <w:r w:rsidR="000F7132">
        <w:rPr>
          <w:rStyle w:val="Hyperlink"/>
        </w:rPr>
        <w:fldChar w:fldCharType="separate"/>
      </w:r>
      <w:r w:rsidR="00916064" w:rsidRPr="00E27371">
        <w:rPr>
          <w:rStyle w:val="Hyperlink"/>
        </w:rPr>
        <w:t>1.</w:t>
      </w:r>
      <w:r w:rsidR="00916064">
        <w:rPr>
          <w:rFonts w:asciiTheme="minorHAnsi" w:eastAsiaTheme="minorEastAsia" w:hAnsiTheme="minorHAnsi" w:cstheme="minorBidi"/>
          <w:b w:val="0"/>
          <w:sz w:val="22"/>
          <w:szCs w:val="22"/>
        </w:rPr>
        <w:tab/>
      </w:r>
      <w:r w:rsidR="00916064" w:rsidRPr="00E27371">
        <w:rPr>
          <w:rStyle w:val="Hyperlink"/>
        </w:rPr>
        <w:t>Introduction</w:t>
      </w:r>
      <w:r w:rsidR="00916064">
        <w:rPr>
          <w:webHidden/>
        </w:rPr>
        <w:tab/>
      </w:r>
      <w:r w:rsidR="00916064">
        <w:rPr>
          <w:webHidden/>
        </w:rPr>
        <w:fldChar w:fldCharType="begin"/>
      </w:r>
      <w:r w:rsidR="00916064">
        <w:rPr>
          <w:webHidden/>
        </w:rPr>
        <w:instrText xml:space="preserve"> PAGEREF _Toc511999339 \h </w:instrText>
      </w:r>
      <w:r w:rsidR="00916064">
        <w:rPr>
          <w:webHidden/>
        </w:rPr>
      </w:r>
      <w:r w:rsidR="00916064">
        <w:rPr>
          <w:webHidden/>
        </w:rPr>
        <w:fldChar w:fldCharType="separate"/>
      </w:r>
      <w:r w:rsidR="002E3B54">
        <w:rPr>
          <w:webHidden/>
        </w:rPr>
        <w:t>1</w:t>
      </w:r>
      <w:r w:rsidR="00916064">
        <w:rPr>
          <w:webHidden/>
        </w:rPr>
        <w:fldChar w:fldCharType="end"/>
      </w:r>
      <w:r w:rsidR="000F7132">
        <w:fldChar w:fldCharType="end"/>
      </w:r>
    </w:p>
    <w:p w14:paraId="24D636C4" w14:textId="2EA188C8"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"_Toc511999340" </w:instrText>
      </w:r>
      <w:ins w:id="16" w:author="Springate-Combs, Cole" w:date="2018-07-10T19:46:00Z">
        <w:r w:rsidR="002E3B54">
          <w:rPr>
            <w:rStyle w:val="Hyperlink"/>
          </w:rPr>
        </w:r>
      </w:ins>
      <w:r>
        <w:rPr>
          <w:rStyle w:val="Hyperlink"/>
        </w:rPr>
        <w:fldChar w:fldCharType="separate"/>
      </w:r>
      <w:r w:rsidR="00916064" w:rsidRPr="00E27371">
        <w:rPr>
          <w:rStyle w:val="Hyperlink"/>
        </w:rPr>
        <w:t>1.1</w:t>
      </w:r>
      <w:r w:rsidR="00916064">
        <w:rPr>
          <w:rFonts w:asciiTheme="minorHAnsi" w:eastAsiaTheme="minorEastAsia" w:hAnsiTheme="minorHAnsi" w:cstheme="minorBidi"/>
          <w:sz w:val="22"/>
          <w:szCs w:val="22"/>
        </w:rPr>
        <w:tab/>
      </w:r>
      <w:r w:rsidR="00916064" w:rsidRPr="00E27371">
        <w:rPr>
          <w:rStyle w:val="Hyperlink"/>
        </w:rPr>
        <w:t>Background</w:t>
      </w:r>
      <w:r w:rsidR="00916064">
        <w:rPr>
          <w:webHidden/>
        </w:rPr>
        <w:tab/>
      </w:r>
      <w:r w:rsidR="00916064">
        <w:rPr>
          <w:webHidden/>
        </w:rPr>
        <w:fldChar w:fldCharType="begin"/>
      </w:r>
      <w:r w:rsidR="00916064">
        <w:rPr>
          <w:webHidden/>
        </w:rPr>
        <w:instrText xml:space="preserve"> PAGEREF _Toc511999340 \h </w:instrText>
      </w:r>
      <w:r w:rsidR="00916064">
        <w:rPr>
          <w:webHidden/>
        </w:rPr>
      </w:r>
      <w:r w:rsidR="00916064">
        <w:rPr>
          <w:webHidden/>
        </w:rPr>
        <w:fldChar w:fldCharType="separate"/>
      </w:r>
      <w:r w:rsidR="002E3B54">
        <w:rPr>
          <w:webHidden/>
        </w:rPr>
        <w:t>1</w:t>
      </w:r>
      <w:r w:rsidR="00916064">
        <w:rPr>
          <w:webHidden/>
        </w:rPr>
        <w:fldChar w:fldCharType="end"/>
      </w:r>
      <w:r>
        <w:fldChar w:fldCharType="end"/>
      </w:r>
    </w:p>
    <w:p w14:paraId="48FFC44F" w14:textId="661F894F"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"_Toc511999341" </w:instrText>
      </w:r>
      <w:ins w:id="17" w:author="Springate-Combs, Cole" w:date="2018-07-10T19:46:00Z">
        <w:r w:rsidR="002E3B54">
          <w:rPr>
            <w:rStyle w:val="Hyperlink"/>
          </w:rPr>
        </w:r>
      </w:ins>
      <w:r>
        <w:rPr>
          <w:rStyle w:val="Hyperlink"/>
        </w:rPr>
        <w:fldChar w:fldCharType="separate"/>
      </w:r>
      <w:r w:rsidR="00916064" w:rsidRPr="00E27371">
        <w:rPr>
          <w:rStyle w:val="Hyperlink"/>
        </w:rPr>
        <w:t>1.2</w:t>
      </w:r>
      <w:r w:rsidR="00916064">
        <w:rPr>
          <w:rFonts w:asciiTheme="minorHAnsi" w:eastAsiaTheme="minorEastAsia" w:hAnsiTheme="minorHAnsi" w:cstheme="minorBidi"/>
          <w:sz w:val="22"/>
          <w:szCs w:val="22"/>
        </w:rPr>
        <w:tab/>
      </w:r>
      <w:r w:rsidR="00916064" w:rsidRPr="00E27371">
        <w:rPr>
          <w:rStyle w:val="Hyperlink"/>
        </w:rPr>
        <w:t>Purpose</w:t>
      </w:r>
      <w:r w:rsidR="00916064">
        <w:rPr>
          <w:webHidden/>
        </w:rPr>
        <w:tab/>
      </w:r>
      <w:r w:rsidR="00916064">
        <w:rPr>
          <w:webHidden/>
        </w:rPr>
        <w:fldChar w:fldCharType="begin"/>
      </w:r>
      <w:r w:rsidR="00916064">
        <w:rPr>
          <w:webHidden/>
        </w:rPr>
        <w:instrText xml:space="preserve"> PAGEREF _Toc511999341 \h </w:instrText>
      </w:r>
      <w:r w:rsidR="00916064">
        <w:rPr>
          <w:webHidden/>
        </w:rPr>
      </w:r>
      <w:r w:rsidR="00916064">
        <w:rPr>
          <w:webHidden/>
        </w:rPr>
        <w:fldChar w:fldCharType="separate"/>
      </w:r>
      <w:r w:rsidR="002E3B54">
        <w:rPr>
          <w:webHidden/>
        </w:rPr>
        <w:t>1</w:t>
      </w:r>
      <w:r w:rsidR="00916064">
        <w:rPr>
          <w:webHidden/>
        </w:rPr>
        <w:fldChar w:fldCharType="end"/>
      </w:r>
      <w:r>
        <w:fldChar w:fldCharType="end"/>
      </w:r>
    </w:p>
    <w:p w14:paraId="171AF301" w14:textId="2A5E35DC"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"_Toc511999342" </w:instrText>
      </w:r>
      <w:ins w:id="18" w:author="Springate-Combs, Cole" w:date="2018-07-10T19:46:00Z">
        <w:r w:rsidR="002E3B54">
          <w:rPr>
            <w:rStyle w:val="Hyperlink"/>
          </w:rPr>
        </w:r>
      </w:ins>
      <w:r>
        <w:rPr>
          <w:rStyle w:val="Hyperlink"/>
        </w:rPr>
        <w:fldChar w:fldCharType="separate"/>
      </w:r>
      <w:r w:rsidR="00916064" w:rsidRPr="00E27371">
        <w:rPr>
          <w:rStyle w:val="Hyperlink"/>
        </w:rPr>
        <w:t>1.3</w:t>
      </w:r>
      <w:r w:rsidR="00916064">
        <w:rPr>
          <w:rFonts w:asciiTheme="minorHAnsi" w:eastAsiaTheme="minorEastAsia" w:hAnsiTheme="minorHAnsi" w:cstheme="minorBidi"/>
          <w:sz w:val="22"/>
          <w:szCs w:val="22"/>
        </w:rPr>
        <w:tab/>
      </w:r>
      <w:r w:rsidR="00916064" w:rsidRPr="00E27371">
        <w:rPr>
          <w:rStyle w:val="Hyperlink"/>
        </w:rPr>
        <w:t>Application Description</w:t>
      </w:r>
      <w:r w:rsidR="00916064">
        <w:rPr>
          <w:webHidden/>
        </w:rPr>
        <w:tab/>
      </w:r>
      <w:r w:rsidR="00916064">
        <w:rPr>
          <w:webHidden/>
        </w:rPr>
        <w:fldChar w:fldCharType="begin"/>
      </w:r>
      <w:r w:rsidR="00916064">
        <w:rPr>
          <w:webHidden/>
        </w:rPr>
        <w:instrText xml:space="preserve"> PAGEREF _Toc511999342 \h </w:instrText>
      </w:r>
      <w:r w:rsidR="00916064">
        <w:rPr>
          <w:webHidden/>
        </w:rPr>
      </w:r>
      <w:r w:rsidR="00916064">
        <w:rPr>
          <w:webHidden/>
        </w:rPr>
        <w:fldChar w:fldCharType="separate"/>
      </w:r>
      <w:r w:rsidR="002E3B54">
        <w:rPr>
          <w:webHidden/>
        </w:rPr>
        <w:t>1</w:t>
      </w:r>
      <w:r w:rsidR="00916064">
        <w:rPr>
          <w:webHidden/>
        </w:rPr>
        <w:fldChar w:fldCharType="end"/>
      </w:r>
      <w:r>
        <w:fldChar w:fldCharType="end"/>
      </w:r>
    </w:p>
    <w:p w14:paraId="7FE91AD7" w14:textId="6529061E"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"_Toc511999343" </w:instrText>
      </w:r>
      <w:ins w:id="19" w:author="Springate-Combs, Cole" w:date="2018-07-10T19:46:00Z">
        <w:r w:rsidR="002E3B54">
          <w:rPr>
            <w:rStyle w:val="Hyperlink"/>
          </w:rPr>
        </w:r>
      </w:ins>
      <w:r>
        <w:rPr>
          <w:rStyle w:val="Hyperlink"/>
        </w:rPr>
        <w:fldChar w:fldCharType="separate"/>
      </w:r>
      <w:r w:rsidR="00916064" w:rsidRPr="00E27371">
        <w:rPr>
          <w:rStyle w:val="Hyperlink"/>
        </w:rPr>
        <w:t>2.</w:t>
      </w:r>
      <w:r w:rsidR="00916064">
        <w:rPr>
          <w:rFonts w:asciiTheme="minorHAnsi" w:eastAsiaTheme="minorEastAsia" w:hAnsiTheme="minorHAnsi" w:cstheme="minorBidi"/>
          <w:b w:val="0"/>
          <w:sz w:val="22"/>
          <w:szCs w:val="22"/>
        </w:rPr>
        <w:tab/>
      </w:r>
      <w:r w:rsidR="00916064" w:rsidRPr="00E27371">
        <w:rPr>
          <w:rStyle w:val="Hyperlink"/>
        </w:rPr>
        <w:t>User Account Creation</w:t>
      </w:r>
      <w:r w:rsidR="00916064">
        <w:rPr>
          <w:webHidden/>
        </w:rPr>
        <w:tab/>
      </w:r>
      <w:r w:rsidR="00916064">
        <w:rPr>
          <w:webHidden/>
        </w:rPr>
        <w:fldChar w:fldCharType="begin"/>
      </w:r>
      <w:r w:rsidR="00916064">
        <w:rPr>
          <w:webHidden/>
        </w:rPr>
        <w:instrText xml:space="preserve"> PAGEREF _Toc511999343 \h </w:instrText>
      </w:r>
      <w:r w:rsidR="00916064">
        <w:rPr>
          <w:webHidden/>
        </w:rPr>
      </w:r>
      <w:r w:rsidR="00916064">
        <w:rPr>
          <w:webHidden/>
        </w:rPr>
        <w:fldChar w:fldCharType="separate"/>
      </w:r>
      <w:r w:rsidR="002E3B54">
        <w:rPr>
          <w:webHidden/>
        </w:rPr>
        <w:t>3</w:t>
      </w:r>
      <w:r w:rsidR="00916064">
        <w:rPr>
          <w:webHidden/>
        </w:rPr>
        <w:fldChar w:fldCharType="end"/>
      </w:r>
      <w:r>
        <w:fldChar w:fldCharType="end"/>
      </w:r>
    </w:p>
    <w:p w14:paraId="2CB7B420" w14:textId="1D813E87"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"_Toc511999344" </w:instrText>
      </w:r>
      <w:ins w:id="20" w:author="Springate-Combs, Cole" w:date="2018-07-10T19:46:00Z">
        <w:r w:rsidR="002E3B54">
          <w:rPr>
            <w:rStyle w:val="Hyperlink"/>
          </w:rPr>
        </w:r>
      </w:ins>
      <w:r>
        <w:rPr>
          <w:rStyle w:val="Hyperlink"/>
        </w:rPr>
        <w:fldChar w:fldCharType="separate"/>
      </w:r>
      <w:r w:rsidR="00916064" w:rsidRPr="00E27371">
        <w:rPr>
          <w:rStyle w:val="Hyperlink"/>
        </w:rPr>
        <w:t>2.1</w:t>
      </w:r>
      <w:r w:rsidR="00916064">
        <w:rPr>
          <w:rFonts w:asciiTheme="minorHAnsi" w:eastAsiaTheme="minorEastAsia" w:hAnsiTheme="minorHAnsi" w:cstheme="minorBidi"/>
          <w:sz w:val="22"/>
          <w:szCs w:val="22"/>
        </w:rPr>
        <w:tab/>
      </w:r>
      <w:r w:rsidR="00916064" w:rsidRPr="00E27371">
        <w:rPr>
          <w:rStyle w:val="Hyperlink"/>
        </w:rPr>
        <w:t>Login Page</w:t>
      </w:r>
      <w:r w:rsidR="00916064">
        <w:rPr>
          <w:webHidden/>
        </w:rPr>
        <w:tab/>
      </w:r>
      <w:r w:rsidR="00916064">
        <w:rPr>
          <w:webHidden/>
        </w:rPr>
        <w:fldChar w:fldCharType="begin"/>
      </w:r>
      <w:r w:rsidR="00916064">
        <w:rPr>
          <w:webHidden/>
        </w:rPr>
        <w:instrText xml:space="preserve"> PAGEREF _Toc511999344 \h </w:instrText>
      </w:r>
      <w:r w:rsidR="00916064">
        <w:rPr>
          <w:webHidden/>
        </w:rPr>
      </w:r>
      <w:r w:rsidR="00916064">
        <w:rPr>
          <w:webHidden/>
        </w:rPr>
        <w:fldChar w:fldCharType="separate"/>
      </w:r>
      <w:r w:rsidR="002E3B54">
        <w:rPr>
          <w:webHidden/>
        </w:rPr>
        <w:t>3</w:t>
      </w:r>
      <w:r w:rsidR="00916064">
        <w:rPr>
          <w:webHidden/>
        </w:rPr>
        <w:fldChar w:fldCharType="end"/>
      </w:r>
      <w:r>
        <w:fldChar w:fldCharType="end"/>
      </w:r>
    </w:p>
    <w:p w14:paraId="1E85F995" w14:textId="1A77DBF6"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"_Toc511999345" </w:instrText>
      </w:r>
      <w:ins w:id="21" w:author="Springate-Combs, Cole" w:date="2018-07-10T19:46:00Z">
        <w:r w:rsidR="002E3B54">
          <w:rPr>
            <w:rStyle w:val="Hyperlink"/>
          </w:rPr>
        </w:r>
      </w:ins>
      <w:r>
        <w:rPr>
          <w:rStyle w:val="Hyperlink"/>
        </w:rPr>
        <w:fldChar w:fldCharType="separate"/>
      </w:r>
      <w:r w:rsidR="00916064" w:rsidRPr="00E27371">
        <w:rPr>
          <w:rStyle w:val="Hyperlink"/>
        </w:rPr>
        <w:t>2.2</w:t>
      </w:r>
      <w:r w:rsidR="00916064">
        <w:rPr>
          <w:rFonts w:asciiTheme="minorHAnsi" w:eastAsiaTheme="minorEastAsia" w:hAnsiTheme="minorHAnsi" w:cstheme="minorBidi"/>
          <w:sz w:val="22"/>
          <w:szCs w:val="22"/>
        </w:rPr>
        <w:tab/>
      </w:r>
      <w:r w:rsidR="00916064" w:rsidRPr="00E27371">
        <w:rPr>
          <w:rStyle w:val="Hyperlink"/>
        </w:rPr>
        <w:t>Creating a New User</w:t>
      </w:r>
      <w:r w:rsidR="00916064">
        <w:rPr>
          <w:webHidden/>
        </w:rPr>
        <w:tab/>
      </w:r>
      <w:r w:rsidR="00916064">
        <w:rPr>
          <w:webHidden/>
        </w:rPr>
        <w:fldChar w:fldCharType="begin"/>
      </w:r>
      <w:r w:rsidR="00916064">
        <w:rPr>
          <w:webHidden/>
        </w:rPr>
        <w:instrText xml:space="preserve"> PAGEREF _Toc511999345 \h </w:instrText>
      </w:r>
      <w:r w:rsidR="00916064">
        <w:rPr>
          <w:webHidden/>
        </w:rPr>
      </w:r>
      <w:r w:rsidR="00916064">
        <w:rPr>
          <w:webHidden/>
        </w:rPr>
        <w:fldChar w:fldCharType="separate"/>
      </w:r>
      <w:r w:rsidR="002E3B54">
        <w:rPr>
          <w:webHidden/>
        </w:rPr>
        <w:t>3</w:t>
      </w:r>
      <w:r w:rsidR="00916064">
        <w:rPr>
          <w:webHidden/>
        </w:rPr>
        <w:fldChar w:fldCharType="end"/>
      </w:r>
      <w:r>
        <w:fldChar w:fldCharType="end"/>
      </w:r>
    </w:p>
    <w:p w14:paraId="14C48753" w14:textId="413EED0C"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"_Toc511999346" </w:instrText>
      </w:r>
      <w:ins w:id="22" w:author="Springate-Combs, Cole" w:date="2018-07-10T19:46:00Z">
        <w:r w:rsidR="002E3B54">
          <w:rPr>
            <w:rStyle w:val="Hyperlink"/>
          </w:rPr>
        </w:r>
      </w:ins>
      <w:r>
        <w:rPr>
          <w:rStyle w:val="Hyperlink"/>
        </w:rPr>
        <w:fldChar w:fldCharType="separate"/>
      </w:r>
      <w:r w:rsidR="00916064" w:rsidRPr="00E27371">
        <w:rPr>
          <w:rStyle w:val="Hyperlink"/>
        </w:rPr>
        <w:t>2.3</w:t>
      </w:r>
      <w:r w:rsidR="00916064">
        <w:rPr>
          <w:rFonts w:asciiTheme="minorHAnsi" w:eastAsiaTheme="minorEastAsia" w:hAnsiTheme="minorHAnsi" w:cstheme="minorBidi"/>
          <w:sz w:val="22"/>
          <w:szCs w:val="22"/>
        </w:rPr>
        <w:tab/>
      </w:r>
      <w:r w:rsidR="00916064" w:rsidRPr="00E27371">
        <w:rPr>
          <w:rStyle w:val="Hyperlink"/>
        </w:rPr>
        <w:t>Resetting a Password</w:t>
      </w:r>
      <w:r w:rsidR="00916064">
        <w:rPr>
          <w:webHidden/>
        </w:rPr>
        <w:tab/>
      </w:r>
      <w:r w:rsidR="00916064">
        <w:rPr>
          <w:webHidden/>
        </w:rPr>
        <w:fldChar w:fldCharType="begin"/>
      </w:r>
      <w:r w:rsidR="00916064">
        <w:rPr>
          <w:webHidden/>
        </w:rPr>
        <w:instrText xml:space="preserve"> PAGEREF _Toc511999346 \h </w:instrText>
      </w:r>
      <w:r w:rsidR="00916064">
        <w:rPr>
          <w:webHidden/>
        </w:rPr>
      </w:r>
      <w:r w:rsidR="00916064">
        <w:rPr>
          <w:webHidden/>
        </w:rPr>
        <w:fldChar w:fldCharType="separate"/>
      </w:r>
      <w:r w:rsidR="002E3B54">
        <w:rPr>
          <w:webHidden/>
        </w:rPr>
        <w:t>4</w:t>
      </w:r>
      <w:r w:rsidR="00916064">
        <w:rPr>
          <w:webHidden/>
        </w:rPr>
        <w:fldChar w:fldCharType="end"/>
      </w:r>
      <w:r>
        <w:fldChar w:fldCharType="end"/>
      </w:r>
    </w:p>
    <w:p w14:paraId="5288257C" w14:textId="4386FB5F"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"_Toc511999347" </w:instrText>
      </w:r>
      <w:ins w:id="23" w:author="Springate-Combs, Cole" w:date="2018-07-10T19:46:00Z">
        <w:r w:rsidR="002E3B54">
          <w:rPr>
            <w:rStyle w:val="Hyperlink"/>
          </w:rPr>
        </w:r>
      </w:ins>
      <w:r>
        <w:rPr>
          <w:rStyle w:val="Hyperlink"/>
        </w:rPr>
        <w:fldChar w:fldCharType="separate"/>
      </w:r>
      <w:r w:rsidR="00916064" w:rsidRPr="00E27371">
        <w:rPr>
          <w:rStyle w:val="Hyperlink"/>
        </w:rPr>
        <w:t>2.4</w:t>
      </w:r>
      <w:r w:rsidR="00916064">
        <w:rPr>
          <w:rFonts w:asciiTheme="minorHAnsi" w:eastAsiaTheme="minorEastAsia" w:hAnsiTheme="minorHAnsi" w:cstheme="minorBidi"/>
          <w:sz w:val="22"/>
          <w:szCs w:val="22"/>
        </w:rPr>
        <w:tab/>
      </w:r>
      <w:r w:rsidR="00916064" w:rsidRPr="00E27371">
        <w:rPr>
          <w:rStyle w:val="Hyperlink"/>
        </w:rPr>
        <w:t>Account Management</w:t>
      </w:r>
      <w:r w:rsidR="00916064">
        <w:rPr>
          <w:webHidden/>
        </w:rPr>
        <w:tab/>
      </w:r>
      <w:r w:rsidR="00916064">
        <w:rPr>
          <w:webHidden/>
        </w:rPr>
        <w:fldChar w:fldCharType="begin"/>
      </w:r>
      <w:r w:rsidR="00916064">
        <w:rPr>
          <w:webHidden/>
        </w:rPr>
        <w:instrText xml:space="preserve"> PAGEREF _Toc511999347 \h </w:instrText>
      </w:r>
      <w:r w:rsidR="00916064">
        <w:rPr>
          <w:webHidden/>
        </w:rPr>
      </w:r>
      <w:r w:rsidR="00916064">
        <w:rPr>
          <w:webHidden/>
        </w:rPr>
        <w:fldChar w:fldCharType="separate"/>
      </w:r>
      <w:r w:rsidR="002E3B54">
        <w:rPr>
          <w:webHidden/>
        </w:rPr>
        <w:t>5</w:t>
      </w:r>
      <w:r w:rsidR="00916064">
        <w:rPr>
          <w:webHidden/>
        </w:rPr>
        <w:fldChar w:fldCharType="end"/>
      </w:r>
      <w:r>
        <w:fldChar w:fldCharType="end"/>
      </w:r>
    </w:p>
    <w:p w14:paraId="4C12F7F0" w14:textId="394E3BD6"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"_Toc511999348" </w:instrText>
      </w:r>
      <w:ins w:id="24" w:author="Springate-Combs, Cole" w:date="2018-07-10T19:46:00Z">
        <w:r w:rsidR="002E3B54">
          <w:rPr>
            <w:rStyle w:val="Hyperlink"/>
          </w:rPr>
        </w:r>
      </w:ins>
      <w:r>
        <w:rPr>
          <w:rStyle w:val="Hyperlink"/>
        </w:rPr>
        <w:fldChar w:fldCharType="separate"/>
      </w:r>
      <w:r w:rsidR="00916064" w:rsidRPr="00E27371">
        <w:rPr>
          <w:rStyle w:val="Hyperlink"/>
        </w:rPr>
        <w:t>3.</w:t>
      </w:r>
      <w:r w:rsidR="00916064">
        <w:rPr>
          <w:rFonts w:asciiTheme="minorHAnsi" w:eastAsiaTheme="minorEastAsia" w:hAnsiTheme="minorHAnsi" w:cstheme="minorBidi"/>
          <w:b w:val="0"/>
          <w:sz w:val="22"/>
          <w:szCs w:val="22"/>
        </w:rPr>
        <w:tab/>
      </w:r>
      <w:r w:rsidR="00916064" w:rsidRPr="00E27371">
        <w:rPr>
          <w:rStyle w:val="Hyperlink"/>
        </w:rPr>
        <w:t>Measure Dashboard</w:t>
      </w:r>
      <w:r w:rsidR="00916064">
        <w:rPr>
          <w:webHidden/>
        </w:rPr>
        <w:tab/>
      </w:r>
      <w:r w:rsidR="00916064">
        <w:rPr>
          <w:webHidden/>
        </w:rPr>
        <w:fldChar w:fldCharType="begin"/>
      </w:r>
      <w:r w:rsidR="00916064">
        <w:rPr>
          <w:webHidden/>
        </w:rPr>
        <w:instrText xml:space="preserve"> PAGEREF _Toc511999348 \h </w:instrText>
      </w:r>
      <w:r w:rsidR="00916064">
        <w:rPr>
          <w:webHidden/>
        </w:rPr>
      </w:r>
      <w:r w:rsidR="00916064">
        <w:rPr>
          <w:webHidden/>
        </w:rPr>
        <w:fldChar w:fldCharType="separate"/>
      </w:r>
      <w:r w:rsidR="002E3B54">
        <w:rPr>
          <w:webHidden/>
        </w:rPr>
        <w:t>6</w:t>
      </w:r>
      <w:r w:rsidR="00916064">
        <w:rPr>
          <w:webHidden/>
        </w:rPr>
        <w:fldChar w:fldCharType="end"/>
      </w:r>
      <w:r>
        <w:fldChar w:fldCharType="end"/>
      </w:r>
    </w:p>
    <w:p w14:paraId="0EBE8FA0" w14:textId="39517E4D"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"_Toc511999349" </w:instrText>
      </w:r>
      <w:ins w:id="25" w:author="Springate-Combs, Cole" w:date="2018-07-10T19:46:00Z">
        <w:r w:rsidR="002E3B54">
          <w:rPr>
            <w:rStyle w:val="Hyperlink"/>
          </w:rPr>
        </w:r>
      </w:ins>
      <w:r>
        <w:rPr>
          <w:rStyle w:val="Hyperlink"/>
        </w:rPr>
        <w:fldChar w:fldCharType="separate"/>
      </w:r>
      <w:r w:rsidR="00916064" w:rsidRPr="00E27371">
        <w:rPr>
          <w:rStyle w:val="Hyperlink"/>
        </w:rPr>
        <w:t>3.1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_Toc511999349 \h </w:instrText>
      </w:r>
      <w:r w:rsidR="00916064">
        <w:rPr>
          <w:webHidden/>
        </w:rPr>
      </w:r>
      <w:r w:rsidR="00916064">
        <w:rPr>
          <w:webHidden/>
        </w:rPr>
        <w:fldChar w:fldCharType="separate"/>
      </w:r>
      <w:r w:rsidR="002E3B54">
        <w:rPr>
          <w:webHidden/>
        </w:rPr>
        <w:t>6</w:t>
      </w:r>
      <w:r w:rsidR="00916064">
        <w:rPr>
          <w:webHidden/>
        </w:rPr>
        <w:fldChar w:fldCharType="end"/>
      </w:r>
      <w:r>
        <w:fldChar w:fldCharType="end"/>
      </w:r>
    </w:p>
    <w:p w14:paraId="3F98B402" w14:textId="2D0B553A"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"_Toc511999350" </w:instrText>
      </w:r>
      <w:ins w:id="26" w:author="Springate-Combs, Cole" w:date="2018-07-10T19:46:00Z">
        <w:r w:rsidR="002E3B54">
          <w:rPr>
            <w:rStyle w:val="Hyperlink"/>
          </w:rPr>
        </w:r>
      </w:ins>
      <w:r>
        <w:rPr>
          <w:rStyle w:val="Hyperlink"/>
        </w:rPr>
        <w:fldChar w:fldCharType="separate"/>
      </w:r>
      <w:r w:rsidR="00916064" w:rsidRPr="00E27371">
        <w:rPr>
          <w:rStyle w:val="Hyperlink"/>
        </w:rPr>
        <w:t>3.2</w:t>
      </w:r>
      <w:r w:rsidR="00916064">
        <w:rPr>
          <w:rFonts w:asciiTheme="minorHAnsi" w:eastAsiaTheme="minorEastAsia" w:hAnsiTheme="minorHAnsi" w:cstheme="minorBidi"/>
          <w:sz w:val="22"/>
          <w:szCs w:val="22"/>
        </w:rPr>
        <w:tab/>
      </w:r>
      <w:r w:rsidR="00916064" w:rsidRPr="00E27371">
        <w:rPr>
          <w:rStyle w:val="Hyperlink"/>
        </w:rPr>
        <w:t>Loading a New Measure</w:t>
      </w:r>
      <w:r w:rsidR="00916064">
        <w:rPr>
          <w:webHidden/>
        </w:rPr>
        <w:tab/>
      </w:r>
      <w:r w:rsidR="00916064">
        <w:rPr>
          <w:webHidden/>
        </w:rPr>
        <w:fldChar w:fldCharType="begin"/>
      </w:r>
      <w:r w:rsidR="00916064">
        <w:rPr>
          <w:webHidden/>
        </w:rPr>
        <w:instrText xml:space="preserve"> PAGEREF _Toc511999350 \h </w:instrText>
      </w:r>
      <w:r w:rsidR="00916064">
        <w:rPr>
          <w:webHidden/>
        </w:rPr>
      </w:r>
      <w:r w:rsidR="00916064">
        <w:rPr>
          <w:webHidden/>
        </w:rPr>
        <w:fldChar w:fldCharType="separate"/>
      </w:r>
      <w:r w:rsidR="002E3B54">
        <w:rPr>
          <w:webHidden/>
        </w:rPr>
        <w:t>7</w:t>
      </w:r>
      <w:r w:rsidR="00916064">
        <w:rPr>
          <w:webHidden/>
        </w:rPr>
        <w:fldChar w:fldCharType="end"/>
      </w:r>
      <w:r>
        <w:fldChar w:fldCharType="end"/>
      </w:r>
    </w:p>
    <w:p w14:paraId="603E841F" w14:textId="134492E9" w:rsidR="00916064" w:rsidRDefault="000F7132">
      <w:pPr>
        <w:pStyle w:val="TOC3"/>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HYPERLINK \l "_Toc511999351" </w:instrText>
      </w:r>
      <w:ins w:id="27" w:author="Springate-Combs, Cole" w:date="2018-07-10T19:46:00Z">
        <w:r w:rsidR="002E3B54">
          <w:rPr>
            <w:rStyle w:val="Hyperlink"/>
            <w:noProof/>
          </w:rPr>
        </w:r>
      </w:ins>
      <w:r>
        <w:rPr>
          <w:rStyle w:val="Hyperlink"/>
          <w:noProof/>
        </w:rPr>
        <w:fldChar w:fldCharType="separate"/>
      </w:r>
      <w:r w:rsidR="00916064" w:rsidRPr="00E27371">
        <w:rPr>
          <w:rStyle w:val="Hyperlink"/>
          <w:noProof/>
        </w:rPr>
        <w:t>3.2.1</w:t>
      </w:r>
      <w:r w:rsidR="00916064">
        <w:rPr>
          <w:rFonts w:asciiTheme="minorHAnsi" w:eastAsiaTheme="minorEastAsia" w:hAnsiTheme="minorHAnsi" w:cstheme="minorBidi"/>
          <w:noProof/>
          <w:sz w:val="22"/>
          <w:szCs w:val="22"/>
        </w:rPr>
        <w:tab/>
      </w:r>
      <w:r w:rsidR="00916064" w:rsidRPr="00E27371">
        <w:rPr>
          <w:rStyle w:val="Hyperlink"/>
          <w:noProof/>
        </w:rPr>
        <w:t>Value Set Options</w:t>
      </w:r>
      <w:r w:rsidR="00916064">
        <w:rPr>
          <w:noProof/>
          <w:webHidden/>
        </w:rPr>
        <w:tab/>
      </w:r>
      <w:r w:rsidR="00916064">
        <w:rPr>
          <w:noProof/>
          <w:webHidden/>
        </w:rPr>
        <w:fldChar w:fldCharType="begin"/>
      </w:r>
      <w:r w:rsidR="00916064">
        <w:rPr>
          <w:noProof/>
          <w:webHidden/>
        </w:rPr>
        <w:instrText xml:space="preserve"> PAGEREF _Toc511999351 \h </w:instrText>
      </w:r>
      <w:r w:rsidR="00916064">
        <w:rPr>
          <w:noProof/>
          <w:webHidden/>
        </w:rPr>
      </w:r>
      <w:r w:rsidR="00916064">
        <w:rPr>
          <w:noProof/>
          <w:webHidden/>
        </w:rPr>
        <w:fldChar w:fldCharType="separate"/>
      </w:r>
      <w:r w:rsidR="002E3B54">
        <w:rPr>
          <w:noProof/>
          <w:webHidden/>
        </w:rPr>
        <w:t>9</w:t>
      </w:r>
      <w:r w:rsidR="00916064">
        <w:rPr>
          <w:noProof/>
          <w:webHidden/>
        </w:rPr>
        <w:fldChar w:fldCharType="end"/>
      </w:r>
      <w:r>
        <w:rPr>
          <w:noProof/>
        </w:rPr>
        <w:fldChar w:fldCharType="end"/>
      </w:r>
    </w:p>
    <w:p w14:paraId="595F7978" w14:textId="1E7E9EB9"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"_Toc511999352" </w:instrText>
      </w:r>
      <w:ins w:id="28" w:author="Springate-Combs, Cole" w:date="2018-07-10T19:46:00Z">
        <w:r w:rsidR="002E3B54">
          <w:rPr>
            <w:rStyle w:val="Hyperlink"/>
          </w:rPr>
        </w:r>
      </w:ins>
      <w:r>
        <w:rPr>
          <w:rStyle w:val="Hyperlink"/>
        </w:rPr>
        <w:fldChar w:fldCharType="separate"/>
      </w:r>
      <w:r w:rsidR="00916064" w:rsidRPr="00E27371">
        <w:rPr>
          <w:rStyle w:val="Hyperlink"/>
        </w:rPr>
        <w:t>3.3</w:t>
      </w:r>
      <w:r w:rsidR="00916064">
        <w:rPr>
          <w:rFonts w:asciiTheme="minorHAnsi" w:eastAsiaTheme="minorEastAsia" w:hAnsiTheme="minorHAnsi" w:cstheme="minorBidi"/>
          <w:sz w:val="22"/>
          <w:szCs w:val="22"/>
        </w:rPr>
        <w:tab/>
      </w:r>
      <w:r w:rsidR="00916064" w:rsidRPr="00E27371">
        <w:rPr>
          <w:rStyle w:val="Hyperlink"/>
        </w:rPr>
        <w:t>Updating a Measure</w:t>
      </w:r>
      <w:r w:rsidR="00916064">
        <w:rPr>
          <w:webHidden/>
        </w:rPr>
        <w:tab/>
      </w:r>
      <w:r w:rsidR="00916064">
        <w:rPr>
          <w:webHidden/>
        </w:rPr>
        <w:fldChar w:fldCharType="begin"/>
      </w:r>
      <w:r w:rsidR="00916064">
        <w:rPr>
          <w:webHidden/>
        </w:rPr>
        <w:instrText xml:space="preserve"> PAGEREF _Toc511999352 \h </w:instrText>
      </w:r>
      <w:r w:rsidR="00916064">
        <w:rPr>
          <w:webHidden/>
        </w:rPr>
      </w:r>
      <w:r w:rsidR="00916064">
        <w:rPr>
          <w:webHidden/>
        </w:rPr>
        <w:fldChar w:fldCharType="separate"/>
      </w:r>
      <w:r w:rsidR="002E3B54">
        <w:rPr>
          <w:webHidden/>
        </w:rPr>
        <w:t>10</w:t>
      </w:r>
      <w:r w:rsidR="00916064">
        <w:rPr>
          <w:webHidden/>
        </w:rPr>
        <w:fldChar w:fldCharType="end"/>
      </w:r>
      <w:r>
        <w:fldChar w:fldCharType="end"/>
      </w:r>
    </w:p>
    <w:p w14:paraId="3EC3D320" w14:textId="0ADE2ED0"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"_Toc511999353" </w:instrText>
      </w:r>
      <w:ins w:id="29" w:author="Springate-Combs, Cole" w:date="2018-07-10T19:46:00Z">
        <w:r w:rsidR="002E3B54">
          <w:rPr>
            <w:rStyle w:val="Hyperlink"/>
          </w:rPr>
        </w:r>
      </w:ins>
      <w:r>
        <w:rPr>
          <w:rStyle w:val="Hyperlink"/>
        </w:rPr>
        <w:fldChar w:fldCharType="separate"/>
      </w:r>
      <w:r w:rsidR="00916064" w:rsidRPr="00E27371">
        <w:rPr>
          <w:rStyle w:val="Hyperlink"/>
        </w:rPr>
        <w:t>3.4</w:t>
      </w:r>
      <w:r w:rsidR="00916064">
        <w:rPr>
          <w:rFonts w:asciiTheme="minorHAnsi" w:eastAsiaTheme="minorEastAsia" w:hAnsiTheme="minorHAnsi" w:cstheme="minorBidi"/>
          <w:sz w:val="22"/>
          <w:szCs w:val="22"/>
        </w:rPr>
        <w:tab/>
      </w:r>
      <w:r w:rsidR="00916064" w:rsidRPr="00E27371">
        <w:rPr>
          <w:rStyle w:val="Hyperlink"/>
        </w:rPr>
        <w:t>Creating Synthetic Test Records</w:t>
      </w:r>
      <w:r w:rsidR="00916064">
        <w:rPr>
          <w:webHidden/>
        </w:rPr>
        <w:tab/>
      </w:r>
      <w:r w:rsidR="00916064">
        <w:rPr>
          <w:webHidden/>
        </w:rPr>
        <w:fldChar w:fldCharType="begin"/>
      </w:r>
      <w:r w:rsidR="00916064">
        <w:rPr>
          <w:webHidden/>
        </w:rPr>
        <w:instrText xml:space="preserve"> PAGEREF _Toc511999353 \h </w:instrText>
      </w:r>
      <w:r w:rsidR="00916064">
        <w:rPr>
          <w:webHidden/>
        </w:rPr>
      </w:r>
      <w:r w:rsidR="00916064">
        <w:rPr>
          <w:webHidden/>
        </w:rPr>
        <w:fldChar w:fldCharType="separate"/>
      </w:r>
      <w:r w:rsidR="002E3B54">
        <w:rPr>
          <w:webHidden/>
        </w:rPr>
        <w:t>11</w:t>
      </w:r>
      <w:r w:rsidR="00916064">
        <w:rPr>
          <w:webHidden/>
        </w:rPr>
        <w:fldChar w:fldCharType="end"/>
      </w:r>
      <w:r>
        <w:fldChar w:fldCharType="end"/>
      </w:r>
    </w:p>
    <w:p w14:paraId="798746FE" w14:textId="10B597C7"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"_Toc511999354" </w:instrText>
      </w:r>
      <w:ins w:id="30" w:author="Springate-Combs, Cole" w:date="2018-07-10T19:46:00Z">
        <w:r w:rsidR="002E3B54">
          <w:rPr>
            <w:rStyle w:val="Hyperlink"/>
          </w:rPr>
        </w:r>
      </w:ins>
      <w:r>
        <w:rPr>
          <w:rStyle w:val="Hyperlink"/>
        </w:rPr>
        <w:fldChar w:fldCharType="separate"/>
      </w:r>
      <w:r w:rsidR="00916064" w:rsidRPr="00E27371">
        <w:rPr>
          <w:rStyle w:val="Hyperlink"/>
        </w:rPr>
        <w:t>4.</w:t>
      </w:r>
      <w:r w:rsidR="00916064">
        <w:rPr>
          <w:rFonts w:asciiTheme="minorHAnsi" w:eastAsiaTheme="minorEastAsia" w:hAnsiTheme="minorHAnsi" w:cstheme="minorBidi"/>
          <w:b w:val="0"/>
          <w:sz w:val="22"/>
          <w:szCs w:val="22"/>
        </w:rPr>
        <w:tab/>
      </w:r>
      <w:r w:rsidR="00916064" w:rsidRPr="00E27371">
        <w:rPr>
          <w:rStyle w:val="Hyperlink"/>
        </w:rPr>
        <w:t>Measure Results View</w:t>
      </w:r>
      <w:r w:rsidR="00916064">
        <w:rPr>
          <w:webHidden/>
        </w:rPr>
        <w:tab/>
      </w:r>
      <w:r w:rsidR="00916064">
        <w:rPr>
          <w:webHidden/>
        </w:rPr>
        <w:fldChar w:fldCharType="begin"/>
      </w:r>
      <w:r w:rsidR="00916064">
        <w:rPr>
          <w:webHidden/>
        </w:rPr>
        <w:instrText xml:space="preserve"> PAGEREF _Toc511999354 \h </w:instrText>
      </w:r>
      <w:r w:rsidR="00916064">
        <w:rPr>
          <w:webHidden/>
        </w:rPr>
      </w:r>
      <w:r w:rsidR="00916064">
        <w:rPr>
          <w:webHidden/>
        </w:rPr>
        <w:fldChar w:fldCharType="separate"/>
      </w:r>
      <w:r w:rsidR="002E3B54">
        <w:rPr>
          <w:webHidden/>
        </w:rPr>
        <w:t>12</w:t>
      </w:r>
      <w:r w:rsidR="00916064">
        <w:rPr>
          <w:webHidden/>
        </w:rPr>
        <w:fldChar w:fldCharType="end"/>
      </w:r>
      <w:r>
        <w:fldChar w:fldCharType="end"/>
      </w:r>
    </w:p>
    <w:p w14:paraId="55BB6C58" w14:textId="16FD0FC0"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"_Toc511999355" </w:instrText>
      </w:r>
      <w:ins w:id="31" w:author="Springate-Combs, Cole" w:date="2018-07-10T19:46:00Z">
        <w:r w:rsidR="002E3B54">
          <w:rPr>
            <w:rStyle w:val="Hyperlink"/>
          </w:rPr>
        </w:r>
      </w:ins>
      <w:r>
        <w:rPr>
          <w:rStyle w:val="Hyperlink"/>
        </w:rPr>
        <w:fldChar w:fldCharType="separate"/>
      </w:r>
      <w:r w:rsidR="00916064" w:rsidRPr="00E27371">
        <w:rPr>
          <w:rStyle w:val="Hyperlink"/>
        </w:rPr>
        <w:t>4.1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_Toc511999355 \h </w:instrText>
      </w:r>
      <w:r w:rsidR="00916064">
        <w:rPr>
          <w:webHidden/>
        </w:rPr>
      </w:r>
      <w:r w:rsidR="00916064">
        <w:rPr>
          <w:webHidden/>
        </w:rPr>
        <w:fldChar w:fldCharType="separate"/>
      </w:r>
      <w:r w:rsidR="002E3B54">
        <w:rPr>
          <w:webHidden/>
        </w:rPr>
        <w:t>12</w:t>
      </w:r>
      <w:r w:rsidR="00916064">
        <w:rPr>
          <w:webHidden/>
        </w:rPr>
        <w:fldChar w:fldCharType="end"/>
      </w:r>
      <w:r>
        <w:fldChar w:fldCharType="end"/>
      </w:r>
    </w:p>
    <w:p w14:paraId="12383F5E" w14:textId="261E9F51"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"_Toc511999356" </w:instrText>
      </w:r>
      <w:ins w:id="32" w:author="Springate-Combs, Cole" w:date="2018-07-10T19:46:00Z">
        <w:r w:rsidR="002E3B54">
          <w:rPr>
            <w:rStyle w:val="Hyperlink"/>
          </w:rPr>
        </w:r>
      </w:ins>
      <w:r>
        <w:rPr>
          <w:rStyle w:val="Hyperlink"/>
        </w:rPr>
        <w:fldChar w:fldCharType="separate"/>
      </w:r>
      <w:r w:rsidR="00916064" w:rsidRPr="00E27371">
        <w:rPr>
          <w:rStyle w:val="Hyperlink"/>
        </w:rPr>
        <w:t>4.2</w:t>
      </w:r>
      <w:r w:rsidR="00916064">
        <w:rPr>
          <w:rFonts w:asciiTheme="minorHAnsi" w:eastAsiaTheme="minorEastAsia" w:hAnsiTheme="minorHAnsi" w:cstheme="minorBidi"/>
          <w:sz w:val="22"/>
          <w:szCs w:val="22"/>
        </w:rPr>
        <w:tab/>
      </w:r>
      <w:r w:rsidR="00916064" w:rsidRPr="00E27371">
        <w:rPr>
          <w:rStyle w:val="Hyperlink"/>
        </w:rPr>
        <w:t>Measure Logic</w:t>
      </w:r>
      <w:r w:rsidR="00916064">
        <w:rPr>
          <w:webHidden/>
        </w:rPr>
        <w:tab/>
      </w:r>
      <w:r w:rsidR="00916064">
        <w:rPr>
          <w:webHidden/>
        </w:rPr>
        <w:fldChar w:fldCharType="begin"/>
      </w:r>
      <w:r w:rsidR="00916064">
        <w:rPr>
          <w:webHidden/>
        </w:rPr>
        <w:instrText xml:space="preserve"> PAGEREF _Toc511999356 \h </w:instrText>
      </w:r>
      <w:r w:rsidR="00916064">
        <w:rPr>
          <w:webHidden/>
        </w:rPr>
      </w:r>
      <w:r w:rsidR="00916064">
        <w:rPr>
          <w:webHidden/>
        </w:rPr>
        <w:fldChar w:fldCharType="separate"/>
      </w:r>
      <w:ins w:id="33" w:author="Springate-Combs, Cole" w:date="2018-07-10T19:46:00Z">
        <w:r w:rsidR="002E3B54">
          <w:rPr>
            <w:webHidden/>
          </w:rPr>
          <w:t>14</w:t>
        </w:r>
      </w:ins>
      <w:del w:id="34" w:author="Springate-Combs, Cole" w:date="2018-07-10T09:08:00Z">
        <w:r w:rsidR="00D32855" w:rsidDel="003E783F">
          <w:rPr>
            <w:webHidden/>
          </w:rPr>
          <w:delText>14</w:delText>
        </w:r>
      </w:del>
      <w:r w:rsidR="00916064">
        <w:rPr>
          <w:webHidden/>
        </w:rPr>
        <w:fldChar w:fldCharType="end"/>
      </w:r>
      <w:r>
        <w:fldChar w:fldCharType="end"/>
      </w:r>
    </w:p>
    <w:p w14:paraId="12E3B2FF" w14:textId="055423AC"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"_Toc511999357" </w:instrText>
      </w:r>
      <w:ins w:id="35" w:author="Springate-Combs, Cole" w:date="2018-07-10T19:46:00Z">
        <w:r w:rsidR="002E3B54">
          <w:rPr>
            <w:rStyle w:val="Hyperlink"/>
          </w:rPr>
        </w:r>
      </w:ins>
      <w:r>
        <w:rPr>
          <w:rStyle w:val="Hyperlink"/>
        </w:rPr>
        <w:fldChar w:fldCharType="separate"/>
      </w:r>
      <w:r w:rsidR="00916064" w:rsidRPr="00E27371">
        <w:rPr>
          <w:rStyle w:val="Hyperlink"/>
        </w:rPr>
        <w:t>4.3</w:t>
      </w:r>
      <w:r w:rsidR="00916064">
        <w:rPr>
          <w:rFonts w:asciiTheme="minorHAnsi" w:eastAsiaTheme="minorEastAsia" w:hAnsiTheme="minorHAnsi" w:cstheme="minorBidi"/>
          <w:sz w:val="22"/>
          <w:szCs w:val="22"/>
        </w:rPr>
        <w:tab/>
      </w:r>
      <w:r w:rsidR="00916064" w:rsidRPr="00E27371">
        <w:rPr>
          <w:rStyle w:val="Hyperlink"/>
        </w:rPr>
        <w:t>Creating a New Test Record</w:t>
      </w:r>
      <w:r w:rsidR="00916064">
        <w:rPr>
          <w:webHidden/>
        </w:rPr>
        <w:tab/>
      </w:r>
      <w:r w:rsidR="00916064">
        <w:rPr>
          <w:webHidden/>
        </w:rPr>
        <w:fldChar w:fldCharType="begin"/>
      </w:r>
      <w:r w:rsidR="00916064">
        <w:rPr>
          <w:webHidden/>
        </w:rPr>
        <w:instrText xml:space="preserve"> PAGEREF _Toc511999357 \h </w:instrText>
      </w:r>
      <w:r w:rsidR="00916064">
        <w:rPr>
          <w:webHidden/>
        </w:rPr>
      </w:r>
      <w:r w:rsidR="00916064">
        <w:rPr>
          <w:webHidden/>
        </w:rPr>
        <w:fldChar w:fldCharType="separate"/>
      </w:r>
      <w:ins w:id="36" w:author="Springate-Combs, Cole" w:date="2018-07-10T19:46:00Z">
        <w:r w:rsidR="002E3B54">
          <w:rPr>
            <w:webHidden/>
          </w:rPr>
          <w:t>14</w:t>
        </w:r>
      </w:ins>
      <w:del w:id="37" w:author="Springate-Combs, Cole" w:date="2018-07-10T09:08:00Z">
        <w:r w:rsidR="00D32855" w:rsidDel="003E783F">
          <w:rPr>
            <w:webHidden/>
          </w:rPr>
          <w:delText>14</w:delText>
        </w:r>
      </w:del>
      <w:r w:rsidR="00916064">
        <w:rPr>
          <w:webHidden/>
        </w:rPr>
        <w:fldChar w:fldCharType="end"/>
      </w:r>
      <w:r>
        <w:fldChar w:fldCharType="end"/>
      </w:r>
    </w:p>
    <w:p w14:paraId="44569CCE" w14:textId="18876A02"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"_Toc511999358" </w:instrText>
      </w:r>
      <w:ins w:id="38" w:author="Springate-Combs, Cole" w:date="2018-07-10T19:46:00Z">
        <w:r w:rsidR="002E3B54">
          <w:rPr>
            <w:rStyle w:val="Hyperlink"/>
          </w:rPr>
        </w:r>
      </w:ins>
      <w:r>
        <w:rPr>
          <w:rStyle w:val="Hyperlink"/>
        </w:rPr>
        <w:fldChar w:fldCharType="separate"/>
      </w:r>
      <w:r w:rsidR="00916064" w:rsidRPr="00E27371">
        <w:rPr>
          <w:rStyle w:val="Hyperlink"/>
        </w:rPr>
        <w:t>4.4</w:t>
      </w:r>
      <w:r w:rsidR="00916064">
        <w:rPr>
          <w:rFonts w:asciiTheme="minorHAnsi" w:eastAsiaTheme="minorEastAsia" w:hAnsiTheme="minorHAnsi" w:cstheme="minorBidi"/>
          <w:sz w:val="22"/>
          <w:szCs w:val="22"/>
        </w:rPr>
        <w:tab/>
      </w:r>
      <w:r w:rsidR="00916064" w:rsidRPr="00E27371">
        <w:rPr>
          <w:rStyle w:val="Hyperlink"/>
        </w:rPr>
        <w:t>Calculation Results</w:t>
      </w:r>
      <w:r w:rsidR="00916064">
        <w:rPr>
          <w:webHidden/>
        </w:rPr>
        <w:tab/>
      </w:r>
      <w:r w:rsidR="00916064">
        <w:rPr>
          <w:webHidden/>
        </w:rPr>
        <w:fldChar w:fldCharType="begin"/>
      </w:r>
      <w:r w:rsidR="00916064">
        <w:rPr>
          <w:webHidden/>
        </w:rPr>
        <w:instrText xml:space="preserve"> PAGEREF _Toc511999358 \h </w:instrText>
      </w:r>
      <w:r w:rsidR="00916064">
        <w:rPr>
          <w:webHidden/>
        </w:rPr>
      </w:r>
      <w:r w:rsidR="00916064">
        <w:rPr>
          <w:webHidden/>
        </w:rPr>
        <w:fldChar w:fldCharType="separate"/>
      </w:r>
      <w:ins w:id="39" w:author="Springate-Combs, Cole" w:date="2018-07-10T19:46:00Z">
        <w:r w:rsidR="002E3B54">
          <w:rPr>
            <w:webHidden/>
          </w:rPr>
          <w:t>15</w:t>
        </w:r>
      </w:ins>
      <w:del w:id="40" w:author="Springate-Combs, Cole" w:date="2018-07-10T09:08:00Z">
        <w:r w:rsidR="00D32855" w:rsidDel="003E783F">
          <w:rPr>
            <w:webHidden/>
          </w:rPr>
          <w:delText>15</w:delText>
        </w:r>
      </w:del>
      <w:r w:rsidR="00916064">
        <w:rPr>
          <w:webHidden/>
        </w:rPr>
        <w:fldChar w:fldCharType="end"/>
      </w:r>
      <w:r>
        <w:fldChar w:fldCharType="end"/>
      </w:r>
    </w:p>
    <w:p w14:paraId="49CA5F34" w14:textId="083DDC95"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"_Toc511999360" </w:instrText>
      </w:r>
      <w:ins w:id="41" w:author="Springate-Combs, Cole" w:date="2018-07-10T19:46:00Z">
        <w:r w:rsidR="002E3B54">
          <w:rPr>
            <w:rStyle w:val="Hyperlink"/>
          </w:rPr>
        </w:r>
      </w:ins>
      <w:r>
        <w:rPr>
          <w:rStyle w:val="Hyperlink"/>
        </w:rPr>
        <w:fldChar w:fldCharType="separate"/>
      </w:r>
      <w:r w:rsidR="00916064" w:rsidRPr="00E27371">
        <w:rPr>
          <w:rStyle w:val="Hyperlink"/>
        </w:rPr>
        <w:t>4.5</w:t>
      </w:r>
      <w:r w:rsidR="00916064">
        <w:rPr>
          <w:rFonts w:asciiTheme="minorHAnsi" w:eastAsiaTheme="minorEastAsia" w:hAnsiTheme="minorHAnsi" w:cstheme="minorBidi"/>
          <w:sz w:val="22"/>
          <w:szCs w:val="22"/>
        </w:rPr>
        <w:tab/>
      </w:r>
      <w:r w:rsidR="00916064" w:rsidRPr="00E27371">
        <w:rPr>
          <w:rStyle w:val="Hyperlink"/>
        </w:rPr>
        <w:t>Editing a Test Record</w:t>
      </w:r>
      <w:r w:rsidR="00916064">
        <w:rPr>
          <w:webHidden/>
        </w:rPr>
        <w:tab/>
      </w:r>
      <w:r w:rsidR="00916064">
        <w:rPr>
          <w:webHidden/>
        </w:rPr>
        <w:fldChar w:fldCharType="begin"/>
      </w:r>
      <w:r w:rsidR="00916064">
        <w:rPr>
          <w:webHidden/>
        </w:rPr>
        <w:instrText xml:space="preserve"> PAGEREF _Toc511999360 \h </w:instrText>
      </w:r>
      <w:r w:rsidR="00916064">
        <w:rPr>
          <w:webHidden/>
        </w:rPr>
      </w:r>
      <w:r w:rsidR="00916064">
        <w:rPr>
          <w:webHidden/>
        </w:rPr>
        <w:fldChar w:fldCharType="separate"/>
      </w:r>
      <w:ins w:id="42" w:author="Springate-Combs, Cole" w:date="2018-07-10T19:46:00Z">
        <w:r w:rsidR="002E3B54">
          <w:rPr>
            <w:webHidden/>
          </w:rPr>
          <w:t>17</w:t>
        </w:r>
      </w:ins>
      <w:del w:id="43" w:author="Springate-Combs, Cole" w:date="2018-07-10T09:08:00Z">
        <w:r w:rsidR="00D32855" w:rsidDel="003E783F">
          <w:rPr>
            <w:webHidden/>
          </w:rPr>
          <w:delText>16</w:delText>
        </w:r>
      </w:del>
      <w:r w:rsidR="00916064">
        <w:rPr>
          <w:webHidden/>
        </w:rPr>
        <w:fldChar w:fldCharType="end"/>
      </w:r>
      <w:r>
        <w:fldChar w:fldCharType="end"/>
      </w:r>
    </w:p>
    <w:p w14:paraId="73B33BF5" w14:textId="060A97E6"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"_Toc511999361" </w:instrText>
      </w:r>
      <w:ins w:id="44" w:author="Springate-Combs, Cole" w:date="2018-07-10T19:46:00Z">
        <w:r w:rsidR="002E3B54">
          <w:rPr>
            <w:rStyle w:val="Hyperlink"/>
          </w:rPr>
        </w:r>
      </w:ins>
      <w:r>
        <w:rPr>
          <w:rStyle w:val="Hyperlink"/>
        </w:rPr>
        <w:fldChar w:fldCharType="separate"/>
      </w:r>
      <w:r w:rsidR="00916064" w:rsidRPr="00E27371">
        <w:rPr>
          <w:rStyle w:val="Hyperlink"/>
        </w:rPr>
        <w:t>4.6</w:t>
      </w:r>
      <w:r w:rsidR="00916064">
        <w:rPr>
          <w:rFonts w:asciiTheme="minorHAnsi" w:eastAsiaTheme="minorEastAsia" w:hAnsiTheme="minorHAnsi" w:cstheme="minorBidi"/>
          <w:sz w:val="22"/>
          <w:szCs w:val="22"/>
        </w:rPr>
        <w:tab/>
      </w:r>
      <w:r w:rsidR="00916064" w:rsidRPr="00E27371">
        <w:rPr>
          <w:rStyle w:val="Hyperlink"/>
        </w:rPr>
        <w:t>Cloning a Test Record</w:t>
      </w:r>
      <w:r w:rsidR="00916064">
        <w:rPr>
          <w:webHidden/>
        </w:rPr>
        <w:tab/>
      </w:r>
      <w:r w:rsidR="00916064">
        <w:rPr>
          <w:webHidden/>
        </w:rPr>
        <w:fldChar w:fldCharType="begin"/>
      </w:r>
      <w:r w:rsidR="00916064">
        <w:rPr>
          <w:webHidden/>
        </w:rPr>
        <w:instrText xml:space="preserve"> PAGEREF _Toc511999361 \h </w:instrText>
      </w:r>
      <w:r w:rsidR="00916064">
        <w:rPr>
          <w:webHidden/>
        </w:rPr>
      </w:r>
      <w:r w:rsidR="00916064">
        <w:rPr>
          <w:webHidden/>
        </w:rPr>
        <w:fldChar w:fldCharType="separate"/>
      </w:r>
      <w:ins w:id="45" w:author="Springate-Combs, Cole" w:date="2018-07-10T19:46:00Z">
        <w:r w:rsidR="002E3B54">
          <w:rPr>
            <w:webHidden/>
          </w:rPr>
          <w:t>17</w:t>
        </w:r>
      </w:ins>
      <w:del w:id="46" w:author="Springate-Combs, Cole" w:date="2018-07-10T09:08:00Z">
        <w:r w:rsidR="00D32855" w:rsidDel="003E783F">
          <w:rPr>
            <w:webHidden/>
          </w:rPr>
          <w:delText>17</w:delText>
        </w:r>
      </w:del>
      <w:r w:rsidR="00916064">
        <w:rPr>
          <w:webHidden/>
        </w:rPr>
        <w:fldChar w:fldCharType="end"/>
      </w:r>
      <w:r>
        <w:fldChar w:fldCharType="end"/>
      </w:r>
    </w:p>
    <w:p w14:paraId="3E101FB0" w14:textId="502C2C87"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"_Toc511999362" </w:instrText>
      </w:r>
      <w:ins w:id="47" w:author="Springate-Combs, Cole" w:date="2018-07-10T19:46:00Z">
        <w:r w:rsidR="002E3B54">
          <w:rPr>
            <w:rStyle w:val="Hyperlink"/>
          </w:rPr>
        </w:r>
      </w:ins>
      <w:r>
        <w:rPr>
          <w:rStyle w:val="Hyperlink"/>
        </w:rPr>
        <w:fldChar w:fldCharType="separate"/>
      </w:r>
      <w:r w:rsidR="00916064" w:rsidRPr="00E27371">
        <w:rPr>
          <w:rStyle w:val="Hyperlink"/>
        </w:rPr>
        <w:t>4.7</w:t>
      </w:r>
      <w:r w:rsidR="00916064">
        <w:rPr>
          <w:rFonts w:asciiTheme="minorHAnsi" w:eastAsiaTheme="minorEastAsia" w:hAnsiTheme="minorHAnsi" w:cstheme="minorBidi"/>
          <w:sz w:val="22"/>
          <w:szCs w:val="22"/>
        </w:rPr>
        <w:tab/>
      </w:r>
      <w:r w:rsidR="00916064" w:rsidRPr="00E27371">
        <w:rPr>
          <w:rStyle w:val="Hyperlink"/>
        </w:rPr>
        <w:t>Deleting a Test Record</w:t>
      </w:r>
      <w:r w:rsidR="00916064">
        <w:rPr>
          <w:webHidden/>
        </w:rPr>
        <w:tab/>
      </w:r>
      <w:r w:rsidR="00916064">
        <w:rPr>
          <w:webHidden/>
        </w:rPr>
        <w:fldChar w:fldCharType="begin"/>
      </w:r>
      <w:r w:rsidR="00916064">
        <w:rPr>
          <w:webHidden/>
        </w:rPr>
        <w:instrText xml:space="preserve"> PAGEREF _Toc511999362 \h </w:instrText>
      </w:r>
      <w:r w:rsidR="00916064">
        <w:rPr>
          <w:webHidden/>
        </w:rPr>
      </w:r>
      <w:r w:rsidR="00916064">
        <w:rPr>
          <w:webHidden/>
        </w:rPr>
        <w:fldChar w:fldCharType="separate"/>
      </w:r>
      <w:ins w:id="48" w:author="Springate-Combs, Cole" w:date="2018-07-10T19:46:00Z">
        <w:r w:rsidR="002E3B54">
          <w:rPr>
            <w:webHidden/>
          </w:rPr>
          <w:t>17</w:t>
        </w:r>
      </w:ins>
      <w:del w:id="49" w:author="Springate-Combs, Cole" w:date="2018-07-10T09:08:00Z">
        <w:r w:rsidR="00D32855" w:rsidDel="003E783F">
          <w:rPr>
            <w:webHidden/>
          </w:rPr>
          <w:delText>17</w:delText>
        </w:r>
      </w:del>
      <w:r w:rsidR="00916064">
        <w:rPr>
          <w:webHidden/>
        </w:rPr>
        <w:fldChar w:fldCharType="end"/>
      </w:r>
      <w:r>
        <w:fldChar w:fldCharType="end"/>
      </w:r>
    </w:p>
    <w:p w14:paraId="0B9C7C2E" w14:textId="2E3E3C24"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"_Toc511999363" </w:instrText>
      </w:r>
      <w:ins w:id="50" w:author="Springate-Combs, Cole" w:date="2018-07-10T19:46:00Z">
        <w:r w:rsidR="002E3B54">
          <w:rPr>
            <w:rStyle w:val="Hyperlink"/>
          </w:rPr>
        </w:r>
      </w:ins>
      <w:r>
        <w:rPr>
          <w:rStyle w:val="Hyperlink"/>
        </w:rPr>
        <w:fldChar w:fldCharType="separate"/>
      </w:r>
      <w:r w:rsidR="00916064" w:rsidRPr="00E27371">
        <w:rPr>
          <w:rStyle w:val="Hyperlink"/>
        </w:rPr>
        <w:t>4.8</w:t>
      </w:r>
      <w:r w:rsidR="00916064">
        <w:rPr>
          <w:rFonts w:asciiTheme="minorHAnsi" w:eastAsiaTheme="minorEastAsia" w:hAnsiTheme="minorHAnsi" w:cstheme="minorBidi"/>
          <w:sz w:val="22"/>
          <w:szCs w:val="22"/>
        </w:rPr>
        <w:tab/>
      </w:r>
      <w:r w:rsidR="00916064" w:rsidRPr="00E27371">
        <w:rPr>
          <w:rStyle w:val="Hyperlink"/>
        </w:rPr>
        <w:t>Updating a Measure</w:t>
      </w:r>
      <w:r w:rsidR="00916064">
        <w:rPr>
          <w:webHidden/>
        </w:rPr>
        <w:tab/>
      </w:r>
      <w:r w:rsidR="00916064">
        <w:rPr>
          <w:webHidden/>
        </w:rPr>
        <w:fldChar w:fldCharType="begin"/>
      </w:r>
      <w:r w:rsidR="00916064">
        <w:rPr>
          <w:webHidden/>
        </w:rPr>
        <w:instrText xml:space="preserve"> PAGEREF _Toc511999363 \h </w:instrText>
      </w:r>
      <w:r w:rsidR="00916064">
        <w:rPr>
          <w:webHidden/>
        </w:rPr>
      </w:r>
      <w:r w:rsidR="00916064">
        <w:rPr>
          <w:webHidden/>
        </w:rPr>
        <w:fldChar w:fldCharType="separate"/>
      </w:r>
      <w:ins w:id="51" w:author="Springate-Combs, Cole" w:date="2018-07-10T19:46:00Z">
        <w:r w:rsidR="002E3B54">
          <w:rPr>
            <w:webHidden/>
          </w:rPr>
          <w:t>18</w:t>
        </w:r>
      </w:ins>
      <w:del w:id="52" w:author="Springate-Combs, Cole" w:date="2018-07-10T09:08:00Z">
        <w:r w:rsidR="00D32855" w:rsidDel="003E783F">
          <w:rPr>
            <w:webHidden/>
          </w:rPr>
          <w:delText>17</w:delText>
        </w:r>
      </w:del>
      <w:r w:rsidR="00916064">
        <w:rPr>
          <w:webHidden/>
        </w:rPr>
        <w:fldChar w:fldCharType="end"/>
      </w:r>
      <w:r>
        <w:fldChar w:fldCharType="end"/>
      </w:r>
    </w:p>
    <w:p w14:paraId="0D54B101" w14:textId="54E1F47B"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"_Toc511999364" </w:instrText>
      </w:r>
      <w:ins w:id="53" w:author="Springate-Combs, Cole" w:date="2018-07-10T19:46:00Z">
        <w:r w:rsidR="002E3B54">
          <w:rPr>
            <w:rStyle w:val="Hyperlink"/>
          </w:rPr>
        </w:r>
      </w:ins>
      <w:r>
        <w:rPr>
          <w:rStyle w:val="Hyperlink"/>
        </w:rPr>
        <w:fldChar w:fldCharType="separate"/>
      </w:r>
      <w:r w:rsidR="00916064" w:rsidRPr="00E27371">
        <w:rPr>
          <w:rStyle w:val="Hyperlink"/>
        </w:rPr>
        <w:t>4.9</w:t>
      </w:r>
      <w:r w:rsidR="00916064">
        <w:rPr>
          <w:rFonts w:asciiTheme="minorHAnsi" w:eastAsiaTheme="minorEastAsia" w:hAnsiTheme="minorHAnsi" w:cstheme="minorBidi"/>
          <w:sz w:val="22"/>
          <w:szCs w:val="22"/>
        </w:rPr>
        <w:tab/>
      </w:r>
      <w:r w:rsidR="00916064" w:rsidRPr="00E27371">
        <w:rPr>
          <w:rStyle w:val="Hyperlink"/>
        </w:rPr>
        <w:t>Deleting a Measure</w:t>
      </w:r>
      <w:r w:rsidR="00916064">
        <w:rPr>
          <w:webHidden/>
        </w:rPr>
        <w:tab/>
      </w:r>
      <w:r w:rsidR="00916064">
        <w:rPr>
          <w:webHidden/>
        </w:rPr>
        <w:fldChar w:fldCharType="begin"/>
      </w:r>
      <w:r w:rsidR="00916064">
        <w:rPr>
          <w:webHidden/>
        </w:rPr>
        <w:instrText xml:space="preserve"> PAGEREF _Toc511999364 \h </w:instrText>
      </w:r>
      <w:r w:rsidR="00916064">
        <w:rPr>
          <w:webHidden/>
        </w:rPr>
      </w:r>
      <w:r w:rsidR="00916064">
        <w:rPr>
          <w:webHidden/>
        </w:rPr>
        <w:fldChar w:fldCharType="separate"/>
      </w:r>
      <w:ins w:id="54" w:author="Springate-Combs, Cole" w:date="2018-07-10T19:46:00Z">
        <w:r w:rsidR="002E3B54">
          <w:rPr>
            <w:webHidden/>
          </w:rPr>
          <w:t>18</w:t>
        </w:r>
      </w:ins>
      <w:del w:id="55" w:author="Springate-Combs, Cole" w:date="2018-07-10T09:08:00Z">
        <w:r w:rsidR="00D32855" w:rsidDel="003E783F">
          <w:rPr>
            <w:webHidden/>
          </w:rPr>
          <w:delText>17</w:delText>
        </w:r>
      </w:del>
      <w:r w:rsidR="00916064">
        <w:rPr>
          <w:webHidden/>
        </w:rPr>
        <w:fldChar w:fldCharType="end"/>
      </w:r>
      <w:r>
        <w:fldChar w:fldCharType="end"/>
      </w:r>
    </w:p>
    <w:p w14:paraId="05172100" w14:textId="4894C196"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"_Toc511999365" </w:instrText>
      </w:r>
      <w:ins w:id="56" w:author="Springate-Combs, Cole" w:date="2018-07-10T19:46:00Z">
        <w:r w:rsidR="002E3B54">
          <w:rPr>
            <w:rStyle w:val="Hyperlink"/>
          </w:rPr>
        </w:r>
      </w:ins>
      <w:r>
        <w:rPr>
          <w:rStyle w:val="Hyperlink"/>
        </w:rPr>
        <w:fldChar w:fldCharType="separate"/>
      </w:r>
      <w:r w:rsidR="00916064" w:rsidRPr="00E27371">
        <w:rPr>
          <w:rStyle w:val="Hyperlink"/>
        </w:rPr>
        <w:t>5.</w:t>
      </w:r>
      <w:r w:rsidR="00916064">
        <w:rPr>
          <w:rFonts w:asciiTheme="minorHAnsi" w:eastAsiaTheme="minorEastAsia" w:hAnsiTheme="minorHAnsi" w:cstheme="minorBidi"/>
          <w:b w:val="0"/>
          <w:sz w:val="22"/>
          <w:szCs w:val="22"/>
        </w:rPr>
        <w:tab/>
      </w:r>
      <w:r w:rsidR="00916064" w:rsidRPr="00E27371">
        <w:rPr>
          <w:rStyle w:val="Hyperlink"/>
        </w:rPr>
        <w:t>Building a Patient Test Record</w:t>
      </w:r>
      <w:r w:rsidR="00916064">
        <w:rPr>
          <w:webHidden/>
        </w:rPr>
        <w:tab/>
      </w:r>
      <w:r w:rsidR="00916064">
        <w:rPr>
          <w:webHidden/>
        </w:rPr>
        <w:fldChar w:fldCharType="begin"/>
      </w:r>
      <w:r w:rsidR="00916064">
        <w:rPr>
          <w:webHidden/>
        </w:rPr>
        <w:instrText xml:space="preserve"> PAGEREF _Toc511999365 \h </w:instrText>
      </w:r>
      <w:r w:rsidR="00916064">
        <w:rPr>
          <w:webHidden/>
        </w:rPr>
      </w:r>
      <w:r w:rsidR="00916064">
        <w:rPr>
          <w:webHidden/>
        </w:rPr>
        <w:fldChar w:fldCharType="separate"/>
      </w:r>
      <w:ins w:id="57" w:author="Springate-Combs, Cole" w:date="2018-07-10T19:46:00Z">
        <w:r w:rsidR="002E3B54">
          <w:rPr>
            <w:webHidden/>
          </w:rPr>
          <w:t>19</w:t>
        </w:r>
      </w:ins>
      <w:del w:id="58" w:author="Springate-Combs, Cole" w:date="2018-07-10T09:08:00Z">
        <w:r w:rsidR="00D32855" w:rsidDel="003E783F">
          <w:rPr>
            <w:webHidden/>
          </w:rPr>
          <w:delText>18</w:delText>
        </w:r>
      </w:del>
      <w:r w:rsidR="00916064">
        <w:rPr>
          <w:webHidden/>
        </w:rPr>
        <w:fldChar w:fldCharType="end"/>
      </w:r>
      <w:r>
        <w:fldChar w:fldCharType="end"/>
      </w:r>
    </w:p>
    <w:p w14:paraId="6359A1DD" w14:textId="7135B380"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"_Toc511999366" </w:instrText>
      </w:r>
      <w:ins w:id="59" w:author="Springate-Combs, Cole" w:date="2018-07-10T19:46:00Z">
        <w:r w:rsidR="002E3B54">
          <w:rPr>
            <w:rStyle w:val="Hyperlink"/>
          </w:rPr>
        </w:r>
      </w:ins>
      <w:r>
        <w:rPr>
          <w:rStyle w:val="Hyperlink"/>
        </w:rPr>
        <w:fldChar w:fldCharType="separate"/>
      </w:r>
      <w:r w:rsidR="00916064" w:rsidRPr="00E27371">
        <w:rPr>
          <w:rStyle w:val="Hyperlink"/>
        </w:rPr>
        <w:t>5.1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_Toc511999366 \h </w:instrText>
      </w:r>
      <w:r w:rsidR="00916064">
        <w:rPr>
          <w:webHidden/>
        </w:rPr>
      </w:r>
      <w:r w:rsidR="00916064">
        <w:rPr>
          <w:webHidden/>
        </w:rPr>
        <w:fldChar w:fldCharType="separate"/>
      </w:r>
      <w:ins w:id="60" w:author="Springate-Combs, Cole" w:date="2018-07-10T19:46:00Z">
        <w:r w:rsidR="002E3B54">
          <w:rPr>
            <w:webHidden/>
          </w:rPr>
          <w:t>19</w:t>
        </w:r>
      </w:ins>
      <w:del w:id="61" w:author="Springate-Combs, Cole" w:date="2018-07-10T09:08:00Z">
        <w:r w:rsidR="00D32855" w:rsidDel="003E783F">
          <w:rPr>
            <w:webHidden/>
          </w:rPr>
          <w:delText>18</w:delText>
        </w:r>
      </w:del>
      <w:r w:rsidR="00916064">
        <w:rPr>
          <w:webHidden/>
        </w:rPr>
        <w:fldChar w:fldCharType="end"/>
      </w:r>
      <w:r>
        <w:fldChar w:fldCharType="end"/>
      </w:r>
    </w:p>
    <w:p w14:paraId="00A38337" w14:textId="56856F79"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"_Toc511999367" </w:instrText>
      </w:r>
      <w:ins w:id="62" w:author="Springate-Combs, Cole" w:date="2018-07-10T19:46:00Z">
        <w:r w:rsidR="002E3B54">
          <w:rPr>
            <w:rStyle w:val="Hyperlink"/>
          </w:rPr>
        </w:r>
      </w:ins>
      <w:r>
        <w:rPr>
          <w:rStyle w:val="Hyperlink"/>
        </w:rPr>
        <w:fldChar w:fldCharType="separate"/>
      </w:r>
      <w:r w:rsidR="00916064" w:rsidRPr="00E27371">
        <w:rPr>
          <w:rStyle w:val="Hyperlink"/>
        </w:rPr>
        <w:t>5.2</w:t>
      </w:r>
      <w:r w:rsidR="00916064">
        <w:rPr>
          <w:rFonts w:asciiTheme="minorHAnsi" w:eastAsiaTheme="minorEastAsia" w:hAnsiTheme="minorHAnsi" w:cstheme="minorBidi"/>
          <w:sz w:val="22"/>
          <w:szCs w:val="22"/>
        </w:rPr>
        <w:tab/>
      </w:r>
      <w:r w:rsidR="00916064" w:rsidRPr="00E27371">
        <w:rPr>
          <w:rStyle w:val="Hyperlink"/>
        </w:rPr>
        <w:t>Building a Synthetic Patient</w:t>
      </w:r>
      <w:r w:rsidR="00916064">
        <w:rPr>
          <w:webHidden/>
        </w:rPr>
        <w:tab/>
      </w:r>
      <w:r w:rsidR="00916064">
        <w:rPr>
          <w:webHidden/>
        </w:rPr>
        <w:fldChar w:fldCharType="begin"/>
      </w:r>
      <w:r w:rsidR="00916064">
        <w:rPr>
          <w:webHidden/>
        </w:rPr>
        <w:instrText xml:space="preserve"> PAGEREF _Toc511999367 \h </w:instrText>
      </w:r>
      <w:r w:rsidR="00916064">
        <w:rPr>
          <w:webHidden/>
        </w:rPr>
      </w:r>
      <w:r w:rsidR="00916064">
        <w:rPr>
          <w:webHidden/>
        </w:rPr>
        <w:fldChar w:fldCharType="separate"/>
      </w:r>
      <w:ins w:id="63" w:author="Springate-Combs, Cole" w:date="2018-07-10T19:46:00Z">
        <w:r w:rsidR="002E3B54">
          <w:rPr>
            <w:webHidden/>
          </w:rPr>
          <w:t>20</w:t>
        </w:r>
      </w:ins>
      <w:del w:id="64" w:author="Springate-Combs, Cole" w:date="2018-07-10T09:08:00Z">
        <w:r w:rsidR="00D32855" w:rsidDel="003E783F">
          <w:rPr>
            <w:webHidden/>
          </w:rPr>
          <w:delText>19</w:delText>
        </w:r>
      </w:del>
      <w:r w:rsidR="00916064">
        <w:rPr>
          <w:webHidden/>
        </w:rPr>
        <w:fldChar w:fldCharType="end"/>
      </w:r>
      <w:r>
        <w:fldChar w:fldCharType="end"/>
      </w:r>
    </w:p>
    <w:p w14:paraId="1BED85FC" w14:textId="582F800C"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"_Toc511999368" </w:instrText>
      </w:r>
      <w:ins w:id="65" w:author="Springate-Combs, Cole" w:date="2018-07-10T19:46:00Z">
        <w:r w:rsidR="002E3B54">
          <w:rPr>
            <w:rStyle w:val="Hyperlink"/>
          </w:rPr>
        </w:r>
      </w:ins>
      <w:r>
        <w:rPr>
          <w:rStyle w:val="Hyperlink"/>
        </w:rPr>
        <w:fldChar w:fldCharType="separate"/>
      </w:r>
      <w:r w:rsidR="00916064" w:rsidRPr="00E27371">
        <w:rPr>
          <w:rStyle w:val="Hyperlink"/>
        </w:rPr>
        <w:t>5.3</w:t>
      </w:r>
      <w:r w:rsidR="00916064">
        <w:rPr>
          <w:rFonts w:asciiTheme="minorHAnsi" w:eastAsiaTheme="minorEastAsia" w:hAnsiTheme="minorHAnsi" w:cstheme="minorBidi"/>
          <w:sz w:val="22"/>
          <w:szCs w:val="22"/>
        </w:rPr>
        <w:tab/>
      </w:r>
      <w:r w:rsidR="00916064" w:rsidRPr="00E27371">
        <w:rPr>
          <w:rStyle w:val="Hyperlink"/>
        </w:rPr>
        <w:t>Building the Patient History</w:t>
      </w:r>
      <w:r w:rsidR="00916064">
        <w:rPr>
          <w:webHidden/>
        </w:rPr>
        <w:tab/>
      </w:r>
      <w:r w:rsidR="00916064">
        <w:rPr>
          <w:webHidden/>
        </w:rPr>
        <w:fldChar w:fldCharType="begin"/>
      </w:r>
      <w:r w:rsidR="00916064">
        <w:rPr>
          <w:webHidden/>
        </w:rPr>
        <w:instrText xml:space="preserve"> PAGEREF _Toc511999368 \h </w:instrText>
      </w:r>
      <w:r w:rsidR="00916064">
        <w:rPr>
          <w:webHidden/>
        </w:rPr>
      </w:r>
      <w:r w:rsidR="00916064">
        <w:rPr>
          <w:webHidden/>
        </w:rPr>
        <w:fldChar w:fldCharType="separate"/>
      </w:r>
      <w:ins w:id="66" w:author="Springate-Combs, Cole" w:date="2018-07-10T19:46:00Z">
        <w:r w:rsidR="002E3B54">
          <w:rPr>
            <w:webHidden/>
          </w:rPr>
          <w:t>21</w:t>
        </w:r>
      </w:ins>
      <w:del w:id="67" w:author="Springate-Combs, Cole" w:date="2018-07-10T09:08:00Z">
        <w:r w:rsidR="00D32855" w:rsidDel="003E783F">
          <w:rPr>
            <w:webHidden/>
          </w:rPr>
          <w:delText>20</w:delText>
        </w:r>
      </w:del>
      <w:r w:rsidR="00916064">
        <w:rPr>
          <w:webHidden/>
        </w:rPr>
        <w:fldChar w:fldCharType="end"/>
      </w:r>
      <w:r>
        <w:fldChar w:fldCharType="end"/>
      </w:r>
    </w:p>
    <w:p w14:paraId="0239E673" w14:textId="4C6571E0" w:rsidR="00916064" w:rsidRDefault="000F7132">
      <w:pPr>
        <w:pStyle w:val="TOC3"/>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HYPERLINK \l "_Toc511999369" </w:instrText>
      </w:r>
      <w:ins w:id="68" w:author="Springate-Combs, Cole" w:date="2018-07-10T19:46:00Z">
        <w:r w:rsidR="002E3B54">
          <w:rPr>
            <w:rStyle w:val="Hyperlink"/>
            <w:noProof/>
          </w:rPr>
        </w:r>
      </w:ins>
      <w:r>
        <w:rPr>
          <w:rStyle w:val="Hyperlink"/>
          <w:noProof/>
        </w:rPr>
        <w:fldChar w:fldCharType="separate"/>
      </w:r>
      <w:r w:rsidR="00916064" w:rsidRPr="00E27371">
        <w:rPr>
          <w:rStyle w:val="Hyperlink"/>
          <w:noProof/>
        </w:rPr>
        <w:t>5.3.1</w:t>
      </w:r>
      <w:r w:rsidR="00916064">
        <w:rPr>
          <w:rFonts w:asciiTheme="minorHAnsi" w:eastAsiaTheme="minorEastAsia" w:hAnsiTheme="minorHAnsi" w:cstheme="minorBidi"/>
          <w:noProof/>
          <w:sz w:val="22"/>
          <w:szCs w:val="22"/>
        </w:rPr>
        <w:tab/>
      </w:r>
      <w:r w:rsidR="00916064" w:rsidRPr="00E27371">
        <w:rPr>
          <w:rStyle w:val="Hyperlink"/>
          <w:noProof/>
        </w:rPr>
        <w:t>Patient History Items that Are Related to Past Items</w:t>
      </w:r>
      <w:r w:rsidR="00916064">
        <w:rPr>
          <w:noProof/>
          <w:webHidden/>
        </w:rPr>
        <w:tab/>
      </w:r>
      <w:r w:rsidR="00916064">
        <w:rPr>
          <w:noProof/>
          <w:webHidden/>
        </w:rPr>
        <w:fldChar w:fldCharType="begin"/>
      </w:r>
      <w:r w:rsidR="00916064">
        <w:rPr>
          <w:noProof/>
          <w:webHidden/>
        </w:rPr>
        <w:instrText xml:space="preserve"> PAGEREF _Toc511999369 \h </w:instrText>
      </w:r>
      <w:r w:rsidR="00916064">
        <w:rPr>
          <w:noProof/>
          <w:webHidden/>
        </w:rPr>
      </w:r>
      <w:r w:rsidR="00916064">
        <w:rPr>
          <w:noProof/>
          <w:webHidden/>
        </w:rPr>
        <w:fldChar w:fldCharType="separate"/>
      </w:r>
      <w:ins w:id="69" w:author="Springate-Combs, Cole" w:date="2018-07-10T19:46:00Z">
        <w:r w:rsidR="002E3B54">
          <w:rPr>
            <w:noProof/>
            <w:webHidden/>
          </w:rPr>
          <w:t>23</w:t>
        </w:r>
      </w:ins>
      <w:del w:id="70" w:author="Springate-Combs, Cole" w:date="2018-07-10T09:08:00Z">
        <w:r w:rsidR="00D32855" w:rsidDel="003E783F">
          <w:rPr>
            <w:noProof/>
            <w:webHidden/>
          </w:rPr>
          <w:delText>22</w:delText>
        </w:r>
      </w:del>
      <w:r w:rsidR="00916064">
        <w:rPr>
          <w:noProof/>
          <w:webHidden/>
        </w:rPr>
        <w:fldChar w:fldCharType="end"/>
      </w:r>
      <w:r>
        <w:rPr>
          <w:noProof/>
        </w:rPr>
        <w:fldChar w:fldCharType="end"/>
      </w:r>
    </w:p>
    <w:p w14:paraId="024A76DA" w14:textId="50BCB9B6"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"_Toc511999370" </w:instrText>
      </w:r>
      <w:ins w:id="71" w:author="Springate-Combs, Cole" w:date="2018-07-10T19:46:00Z">
        <w:r w:rsidR="002E3B54">
          <w:rPr>
            <w:rStyle w:val="Hyperlink"/>
          </w:rPr>
        </w:r>
      </w:ins>
      <w:r>
        <w:rPr>
          <w:rStyle w:val="Hyperlink"/>
        </w:rPr>
        <w:fldChar w:fldCharType="separate"/>
      </w:r>
      <w:r w:rsidR="00916064" w:rsidRPr="00E27371">
        <w:rPr>
          <w:rStyle w:val="Hyperlink"/>
        </w:rPr>
        <w:t>5.4</w:t>
      </w:r>
      <w:r w:rsidR="00916064">
        <w:rPr>
          <w:rFonts w:asciiTheme="minorHAnsi" w:eastAsiaTheme="minorEastAsia" w:hAnsiTheme="minorHAnsi" w:cstheme="minorBidi"/>
          <w:sz w:val="22"/>
          <w:szCs w:val="22"/>
        </w:rPr>
        <w:tab/>
      </w:r>
      <w:r w:rsidR="00916064" w:rsidRPr="00E27371">
        <w:rPr>
          <w:rStyle w:val="Hyperlink"/>
        </w:rPr>
        <w:t>Incremental Calculation</w:t>
      </w:r>
      <w:r w:rsidR="00916064">
        <w:rPr>
          <w:webHidden/>
        </w:rPr>
        <w:tab/>
      </w:r>
      <w:r w:rsidR="00916064">
        <w:rPr>
          <w:webHidden/>
        </w:rPr>
        <w:fldChar w:fldCharType="begin"/>
      </w:r>
      <w:r w:rsidR="00916064">
        <w:rPr>
          <w:webHidden/>
        </w:rPr>
        <w:instrText xml:space="preserve"> PAGEREF _Toc511999370 \h </w:instrText>
      </w:r>
      <w:r w:rsidR="00916064">
        <w:rPr>
          <w:webHidden/>
        </w:rPr>
      </w:r>
      <w:r w:rsidR="00916064">
        <w:rPr>
          <w:webHidden/>
        </w:rPr>
        <w:fldChar w:fldCharType="separate"/>
      </w:r>
      <w:ins w:id="72" w:author="Springate-Combs, Cole" w:date="2018-07-10T19:46:00Z">
        <w:r w:rsidR="002E3B54">
          <w:rPr>
            <w:webHidden/>
          </w:rPr>
          <w:t>23</w:t>
        </w:r>
      </w:ins>
      <w:del w:id="73" w:author="Springate-Combs, Cole" w:date="2018-07-10T09:08:00Z">
        <w:r w:rsidR="00D32855" w:rsidDel="003E783F">
          <w:rPr>
            <w:webHidden/>
          </w:rPr>
          <w:delText>22</w:delText>
        </w:r>
      </w:del>
      <w:r w:rsidR="00916064">
        <w:rPr>
          <w:webHidden/>
        </w:rPr>
        <w:fldChar w:fldCharType="end"/>
      </w:r>
      <w:r>
        <w:fldChar w:fldCharType="end"/>
      </w:r>
    </w:p>
    <w:p w14:paraId="7DBE3357" w14:textId="51AE156F"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"_Toc511999371" </w:instrText>
      </w:r>
      <w:ins w:id="74" w:author="Springate-Combs, Cole" w:date="2018-07-10T19:46:00Z">
        <w:r w:rsidR="002E3B54">
          <w:rPr>
            <w:rStyle w:val="Hyperlink"/>
          </w:rPr>
        </w:r>
      </w:ins>
      <w:r>
        <w:rPr>
          <w:rStyle w:val="Hyperlink"/>
        </w:rPr>
        <w:fldChar w:fldCharType="separate"/>
      </w:r>
      <w:r w:rsidR="00916064" w:rsidRPr="00E27371">
        <w:rPr>
          <w:rStyle w:val="Hyperlink"/>
        </w:rPr>
        <w:t>6.</w:t>
      </w:r>
      <w:r w:rsidR="00916064">
        <w:rPr>
          <w:rFonts w:asciiTheme="minorHAnsi" w:eastAsiaTheme="minorEastAsia" w:hAnsiTheme="minorHAnsi" w:cstheme="minorBidi"/>
          <w:b w:val="0"/>
          <w:sz w:val="22"/>
          <w:szCs w:val="22"/>
        </w:rPr>
        <w:tab/>
      </w:r>
      <w:r w:rsidR="00916064" w:rsidRPr="00E27371">
        <w:rPr>
          <w:rStyle w:val="Hyperlink"/>
        </w:rPr>
        <w:t>Feedback and Support</w:t>
      </w:r>
      <w:r w:rsidR="00916064">
        <w:rPr>
          <w:webHidden/>
        </w:rPr>
        <w:tab/>
      </w:r>
      <w:r w:rsidR="00916064">
        <w:rPr>
          <w:webHidden/>
        </w:rPr>
        <w:fldChar w:fldCharType="begin"/>
      </w:r>
      <w:r w:rsidR="00916064">
        <w:rPr>
          <w:webHidden/>
        </w:rPr>
        <w:instrText xml:space="preserve"> PAGEREF _Toc511999371 \h </w:instrText>
      </w:r>
      <w:r w:rsidR="00916064">
        <w:rPr>
          <w:webHidden/>
        </w:rPr>
      </w:r>
      <w:r w:rsidR="00916064">
        <w:rPr>
          <w:webHidden/>
        </w:rPr>
        <w:fldChar w:fldCharType="separate"/>
      </w:r>
      <w:ins w:id="75" w:author="Springate-Combs, Cole" w:date="2018-07-10T19:46:00Z">
        <w:r w:rsidR="002E3B54">
          <w:rPr>
            <w:webHidden/>
          </w:rPr>
          <w:t>24</w:t>
        </w:r>
      </w:ins>
      <w:del w:id="76" w:author="Springate-Combs, Cole" w:date="2018-07-10T09:08:00Z">
        <w:r w:rsidR="00D32855" w:rsidDel="003E783F">
          <w:rPr>
            <w:webHidden/>
          </w:rPr>
          <w:delText>23</w:delText>
        </w:r>
      </w:del>
      <w:r w:rsidR="00916064">
        <w:rPr>
          <w:webHidden/>
        </w:rPr>
        <w:fldChar w:fldCharType="end"/>
      </w:r>
      <w:r>
        <w:fldChar w:fldCharType="end"/>
      </w:r>
    </w:p>
    <w:p w14:paraId="04C49B42" w14:textId="76F7372D"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"_Toc511999372" </w:instrText>
      </w:r>
      <w:ins w:id="77" w:author="Springate-Combs, Cole" w:date="2018-07-10T19:46:00Z">
        <w:r w:rsidR="002E3B54">
          <w:rPr>
            <w:rStyle w:val="Hyperlink"/>
          </w:rPr>
        </w:r>
      </w:ins>
      <w:r>
        <w:rPr>
          <w:rStyle w:val="Hyperlink"/>
        </w:rPr>
        <w:fldChar w:fldCharType="separate"/>
      </w:r>
      <w:r w:rsidR="00916064" w:rsidRPr="00E27371">
        <w:rPr>
          <w:rStyle w:val="Hyperlink"/>
        </w:rPr>
        <w:t>7.</w:t>
      </w:r>
      <w:r w:rsidR="00916064">
        <w:rPr>
          <w:rFonts w:asciiTheme="minorHAnsi" w:eastAsiaTheme="minorEastAsia" w:hAnsiTheme="minorHAnsi" w:cstheme="minorBidi"/>
          <w:b w:val="0"/>
          <w:sz w:val="22"/>
          <w:szCs w:val="22"/>
        </w:rPr>
        <w:tab/>
      </w:r>
      <w:r w:rsidR="00916064" w:rsidRPr="00E27371">
        <w:rPr>
          <w:rStyle w:val="Hyperlink"/>
        </w:rPr>
        <w:t>Frequently Asked Questions</w:t>
      </w:r>
      <w:r w:rsidR="00916064">
        <w:rPr>
          <w:webHidden/>
        </w:rPr>
        <w:tab/>
      </w:r>
      <w:r w:rsidR="00916064">
        <w:rPr>
          <w:webHidden/>
        </w:rPr>
        <w:fldChar w:fldCharType="begin"/>
      </w:r>
      <w:r w:rsidR="00916064">
        <w:rPr>
          <w:webHidden/>
        </w:rPr>
        <w:instrText xml:space="preserve"> PAGEREF _Toc511999372 \h </w:instrText>
      </w:r>
      <w:r w:rsidR="00916064">
        <w:rPr>
          <w:webHidden/>
        </w:rPr>
      </w:r>
      <w:r w:rsidR="00916064">
        <w:rPr>
          <w:webHidden/>
        </w:rPr>
        <w:fldChar w:fldCharType="separate"/>
      </w:r>
      <w:ins w:id="78" w:author="Springate-Combs, Cole" w:date="2018-07-10T19:46:00Z">
        <w:r w:rsidR="002E3B54">
          <w:rPr>
            <w:webHidden/>
          </w:rPr>
          <w:t>25</w:t>
        </w:r>
      </w:ins>
      <w:del w:id="79" w:author="Springate-Combs, Cole" w:date="2018-07-10T09:08:00Z">
        <w:r w:rsidR="00D32855" w:rsidDel="003E783F">
          <w:rPr>
            <w:webHidden/>
          </w:rPr>
          <w:delText>24</w:delText>
        </w:r>
      </w:del>
      <w:r w:rsidR="00916064">
        <w:rPr>
          <w:webHidden/>
        </w:rPr>
        <w:fldChar w:fldCharType="end"/>
      </w:r>
      <w:r>
        <w:fldChar w:fldCharType="end"/>
      </w:r>
    </w:p>
    <w:p w14:paraId="0584F6F1" w14:textId="2842E40A"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"_Toc511999373" </w:instrText>
      </w:r>
      <w:ins w:id="80" w:author="Springate-Combs, Cole" w:date="2018-07-10T19:46:00Z">
        <w:r w:rsidR="002E3B54">
          <w:rPr>
            <w:rStyle w:val="Hyperlink"/>
          </w:rPr>
        </w:r>
      </w:ins>
      <w:r>
        <w:rPr>
          <w:rStyle w:val="Hyperlink"/>
        </w:rPr>
        <w:fldChar w:fldCharType="separate"/>
      </w:r>
      <w:r w:rsidR="00916064" w:rsidRPr="00E27371">
        <w:rPr>
          <w:rStyle w:val="Hyperlink"/>
        </w:rPr>
        <w:t>Acronyms</w:t>
      </w:r>
      <w:r w:rsidR="00916064">
        <w:rPr>
          <w:webHidden/>
        </w:rPr>
        <w:tab/>
      </w:r>
      <w:r w:rsidR="00916064">
        <w:rPr>
          <w:webHidden/>
        </w:rPr>
        <w:fldChar w:fldCharType="begin"/>
      </w:r>
      <w:r w:rsidR="00916064">
        <w:rPr>
          <w:webHidden/>
        </w:rPr>
        <w:instrText xml:space="preserve"> PAGEREF _Toc511999373 \h </w:instrText>
      </w:r>
      <w:r w:rsidR="00916064">
        <w:rPr>
          <w:webHidden/>
        </w:rPr>
      </w:r>
      <w:r w:rsidR="00916064">
        <w:rPr>
          <w:webHidden/>
        </w:rPr>
        <w:fldChar w:fldCharType="separate"/>
      </w:r>
      <w:ins w:id="81" w:author="Springate-Combs, Cole" w:date="2018-07-10T19:46:00Z">
        <w:r w:rsidR="002E3B54">
          <w:rPr>
            <w:webHidden/>
          </w:rPr>
          <w:t>27</w:t>
        </w:r>
      </w:ins>
      <w:del w:id="82" w:author="Springate-Combs, Cole" w:date="2018-07-10T09:08:00Z">
        <w:r w:rsidR="00D32855" w:rsidDel="003E783F">
          <w:rPr>
            <w:webHidden/>
          </w:rPr>
          <w:delText>26</w:delText>
        </w:r>
      </w:del>
      <w:r w:rsidR="00916064">
        <w:rPr>
          <w:webHidden/>
        </w:rPr>
        <w:fldChar w:fldCharType="end"/>
      </w:r>
      <w:r>
        <w:fldChar w:fldCharType="end"/>
      </w:r>
    </w:p>
    <w:p w14:paraId="6B51F2D4" w14:textId="77777777" w:rsidR="00CA2EC7" w:rsidRDefault="00BF4F3D">
      <w:pPr>
        <w:rPr>
          <w:noProof/>
        </w:rPr>
      </w:pPr>
      <w:r>
        <w:rPr>
          <w:noProof/>
        </w:rPr>
        <w:fldChar w:fldCharType="end"/>
      </w:r>
    </w:p>
    <w:p w14:paraId="41DDA4CE" w14:textId="77777777" w:rsidR="00CA2EC7" w:rsidRDefault="00BF4F3D">
      <w:pPr>
        <w:pStyle w:val="FrontMatterHeader"/>
        <w:spacing w:after="120"/>
      </w:pPr>
      <w:bookmarkStart w:id="83" w:name="_Toc497634056"/>
      <w:bookmarkStart w:id="84" w:name="_Toc498235584"/>
      <w:bookmarkStart w:id="85" w:name="_Toc498325024"/>
      <w:bookmarkStart w:id="86" w:name="_Toc499106663"/>
      <w:r>
        <w:lastRenderedPageBreak/>
        <w:t>List of Figures</w:t>
      </w:r>
    </w:p>
    <w:p w14:paraId="05A281D6" w14:textId="35CCBEAD" w:rsidR="002E3B54" w:rsidRDefault="00BF4F3D">
      <w:pPr>
        <w:pStyle w:val="TableofFigures"/>
        <w:tabs>
          <w:tab w:val="right" w:leader="dot" w:pos="9350"/>
        </w:tabs>
        <w:rPr>
          <w:ins w:id="87" w:author="Springate-Combs, Cole" w:date="2018-07-10T19:46:00Z"/>
          <w:rFonts w:asciiTheme="minorHAnsi" w:eastAsiaTheme="minorEastAsia" w:hAnsiTheme="minorHAnsi" w:cstheme="minorBidi"/>
          <w:noProof/>
        </w:rPr>
      </w:pPr>
      <w:r>
        <w:rPr>
          <w:noProof/>
        </w:rPr>
        <w:fldChar w:fldCharType="begin"/>
      </w:r>
      <w:r>
        <w:rPr>
          <w:noProof/>
        </w:rPr>
        <w:instrText xml:space="preserve"> TOC \c "Figure" </w:instrText>
      </w:r>
      <w:r>
        <w:rPr>
          <w:noProof/>
        </w:rPr>
        <w:fldChar w:fldCharType="separate"/>
      </w:r>
      <w:ins w:id="88" w:author="Springate-Combs, Cole" w:date="2018-07-10T19:46:00Z">
        <w:r w:rsidR="002E3B54">
          <w:rPr>
            <w:noProof/>
          </w:rPr>
          <w:t>Figure 1. Bonnie Login Page</w:t>
        </w:r>
        <w:r w:rsidR="002E3B54">
          <w:rPr>
            <w:noProof/>
          </w:rPr>
          <w:tab/>
        </w:r>
        <w:r w:rsidR="002E3B54">
          <w:rPr>
            <w:noProof/>
          </w:rPr>
          <w:fldChar w:fldCharType="begin"/>
        </w:r>
        <w:r w:rsidR="002E3B54">
          <w:rPr>
            <w:noProof/>
          </w:rPr>
          <w:instrText xml:space="preserve"> PAGEREF _Toc519015323 \h </w:instrText>
        </w:r>
        <w:r w:rsidR="002E3B54">
          <w:rPr>
            <w:noProof/>
          </w:rPr>
        </w:r>
      </w:ins>
      <w:r w:rsidR="002E3B54">
        <w:rPr>
          <w:noProof/>
        </w:rPr>
        <w:fldChar w:fldCharType="separate"/>
      </w:r>
      <w:ins w:id="89" w:author="Springate-Combs, Cole" w:date="2018-07-10T19:46:00Z">
        <w:r w:rsidR="002E3B54">
          <w:rPr>
            <w:noProof/>
          </w:rPr>
          <w:t>3</w:t>
        </w:r>
        <w:r w:rsidR="002E3B54">
          <w:rPr>
            <w:noProof/>
          </w:rPr>
          <w:fldChar w:fldCharType="end"/>
        </w:r>
      </w:ins>
    </w:p>
    <w:p w14:paraId="465BB147" w14:textId="1C5DC5A9" w:rsidR="002E3B54" w:rsidRDefault="002E3B54">
      <w:pPr>
        <w:pStyle w:val="TableofFigures"/>
        <w:tabs>
          <w:tab w:val="right" w:leader="dot" w:pos="9350"/>
        </w:tabs>
        <w:rPr>
          <w:ins w:id="90" w:author="Springate-Combs, Cole" w:date="2018-07-10T19:46:00Z"/>
          <w:rFonts w:asciiTheme="minorHAnsi" w:eastAsiaTheme="minorEastAsia" w:hAnsiTheme="minorHAnsi" w:cstheme="minorBidi"/>
          <w:noProof/>
        </w:rPr>
      </w:pPr>
      <w:ins w:id="91" w:author="Springate-Combs, Cole" w:date="2018-07-10T19:46:00Z">
        <w:r>
          <w:rPr>
            <w:noProof/>
          </w:rPr>
          <w:t>Figure 2</w:t>
        </w:r>
        <w:r w:rsidRPr="00C81829">
          <w:rPr>
            <w:bCs/>
            <w:noProof/>
          </w:rPr>
          <w:t>.</w:t>
        </w:r>
        <w:r>
          <w:rPr>
            <w:noProof/>
          </w:rPr>
          <w:t xml:space="preserve"> Account Registration Page</w:t>
        </w:r>
        <w:r>
          <w:rPr>
            <w:noProof/>
          </w:rPr>
          <w:tab/>
        </w:r>
        <w:r>
          <w:rPr>
            <w:noProof/>
          </w:rPr>
          <w:fldChar w:fldCharType="begin"/>
        </w:r>
        <w:r>
          <w:rPr>
            <w:noProof/>
          </w:rPr>
          <w:instrText xml:space="preserve"> PAGEREF _Toc519015324 \h </w:instrText>
        </w:r>
        <w:r>
          <w:rPr>
            <w:noProof/>
          </w:rPr>
        </w:r>
      </w:ins>
      <w:r>
        <w:rPr>
          <w:noProof/>
        </w:rPr>
        <w:fldChar w:fldCharType="separate"/>
      </w:r>
      <w:ins w:id="92" w:author="Springate-Combs, Cole" w:date="2018-07-10T19:46:00Z">
        <w:r>
          <w:rPr>
            <w:noProof/>
          </w:rPr>
          <w:t>4</w:t>
        </w:r>
        <w:r>
          <w:rPr>
            <w:noProof/>
          </w:rPr>
          <w:fldChar w:fldCharType="end"/>
        </w:r>
      </w:ins>
    </w:p>
    <w:p w14:paraId="46ACD605" w14:textId="59842DE5" w:rsidR="002E3B54" w:rsidRDefault="002E3B54">
      <w:pPr>
        <w:pStyle w:val="TableofFigures"/>
        <w:tabs>
          <w:tab w:val="right" w:leader="dot" w:pos="9350"/>
        </w:tabs>
        <w:rPr>
          <w:ins w:id="93" w:author="Springate-Combs, Cole" w:date="2018-07-10T19:46:00Z"/>
          <w:rFonts w:asciiTheme="minorHAnsi" w:eastAsiaTheme="minorEastAsia" w:hAnsiTheme="minorHAnsi" w:cstheme="minorBidi"/>
          <w:noProof/>
        </w:rPr>
      </w:pPr>
      <w:ins w:id="94" w:author="Springate-Combs, Cole" w:date="2018-07-10T19:46:00Z">
        <w:r>
          <w:rPr>
            <w:noProof/>
          </w:rPr>
          <w:t>Figure 3. Password Reset Page</w:t>
        </w:r>
        <w:r>
          <w:rPr>
            <w:noProof/>
          </w:rPr>
          <w:tab/>
        </w:r>
        <w:r>
          <w:rPr>
            <w:noProof/>
          </w:rPr>
          <w:fldChar w:fldCharType="begin"/>
        </w:r>
        <w:r>
          <w:rPr>
            <w:noProof/>
          </w:rPr>
          <w:instrText xml:space="preserve"> PAGEREF _Toc519015325 \h </w:instrText>
        </w:r>
        <w:r>
          <w:rPr>
            <w:noProof/>
          </w:rPr>
        </w:r>
      </w:ins>
      <w:r>
        <w:rPr>
          <w:noProof/>
        </w:rPr>
        <w:fldChar w:fldCharType="separate"/>
      </w:r>
      <w:ins w:id="95" w:author="Springate-Combs, Cole" w:date="2018-07-10T19:46:00Z">
        <w:r>
          <w:rPr>
            <w:noProof/>
          </w:rPr>
          <w:t>4</w:t>
        </w:r>
        <w:r>
          <w:rPr>
            <w:noProof/>
          </w:rPr>
          <w:fldChar w:fldCharType="end"/>
        </w:r>
      </w:ins>
    </w:p>
    <w:p w14:paraId="6F9B66DD" w14:textId="4B4031BA" w:rsidR="002E3B54" w:rsidRDefault="002E3B54">
      <w:pPr>
        <w:pStyle w:val="TableofFigures"/>
        <w:tabs>
          <w:tab w:val="right" w:leader="dot" w:pos="9350"/>
        </w:tabs>
        <w:rPr>
          <w:ins w:id="96" w:author="Springate-Combs, Cole" w:date="2018-07-10T19:46:00Z"/>
          <w:rFonts w:asciiTheme="minorHAnsi" w:eastAsiaTheme="minorEastAsia" w:hAnsiTheme="minorHAnsi" w:cstheme="minorBidi"/>
          <w:noProof/>
        </w:rPr>
      </w:pPr>
      <w:ins w:id="97" w:author="Springate-Combs, Cole" w:date="2018-07-10T19:46:00Z">
        <w:r>
          <w:rPr>
            <w:noProof/>
          </w:rPr>
          <w:t>Figure 4. Account Management Page</w:t>
        </w:r>
        <w:r>
          <w:rPr>
            <w:noProof/>
          </w:rPr>
          <w:tab/>
        </w:r>
        <w:r>
          <w:rPr>
            <w:noProof/>
          </w:rPr>
          <w:fldChar w:fldCharType="begin"/>
        </w:r>
        <w:r>
          <w:rPr>
            <w:noProof/>
          </w:rPr>
          <w:instrText xml:space="preserve"> PAGEREF _Toc519015326 \h </w:instrText>
        </w:r>
        <w:r>
          <w:rPr>
            <w:noProof/>
          </w:rPr>
        </w:r>
      </w:ins>
      <w:r>
        <w:rPr>
          <w:noProof/>
        </w:rPr>
        <w:fldChar w:fldCharType="separate"/>
      </w:r>
      <w:ins w:id="98" w:author="Springate-Combs, Cole" w:date="2018-07-10T19:46:00Z">
        <w:r>
          <w:rPr>
            <w:noProof/>
          </w:rPr>
          <w:t>5</w:t>
        </w:r>
        <w:r>
          <w:rPr>
            <w:noProof/>
          </w:rPr>
          <w:fldChar w:fldCharType="end"/>
        </w:r>
      </w:ins>
    </w:p>
    <w:p w14:paraId="37C61F73" w14:textId="531AB3F7" w:rsidR="002E3B54" w:rsidRDefault="002E3B54">
      <w:pPr>
        <w:pStyle w:val="TableofFigures"/>
        <w:tabs>
          <w:tab w:val="right" w:leader="dot" w:pos="9350"/>
        </w:tabs>
        <w:rPr>
          <w:ins w:id="99" w:author="Springate-Combs, Cole" w:date="2018-07-10T19:46:00Z"/>
          <w:rFonts w:asciiTheme="minorHAnsi" w:eastAsiaTheme="minorEastAsia" w:hAnsiTheme="minorHAnsi" w:cstheme="minorBidi"/>
          <w:noProof/>
        </w:rPr>
      </w:pPr>
      <w:ins w:id="100" w:author="Springate-Combs, Cole" w:date="2018-07-10T19:46:00Z">
        <w:r>
          <w:rPr>
            <w:noProof/>
          </w:rPr>
          <w:t>Figure 5. Measure Dashboard View</w:t>
        </w:r>
        <w:r>
          <w:rPr>
            <w:noProof/>
          </w:rPr>
          <w:tab/>
        </w:r>
        <w:r>
          <w:rPr>
            <w:noProof/>
          </w:rPr>
          <w:fldChar w:fldCharType="begin"/>
        </w:r>
        <w:r>
          <w:rPr>
            <w:noProof/>
          </w:rPr>
          <w:instrText xml:space="preserve"> PAGEREF _Toc519015327 \h </w:instrText>
        </w:r>
        <w:r>
          <w:rPr>
            <w:noProof/>
          </w:rPr>
        </w:r>
      </w:ins>
      <w:r>
        <w:rPr>
          <w:noProof/>
        </w:rPr>
        <w:fldChar w:fldCharType="separate"/>
      </w:r>
      <w:ins w:id="101" w:author="Springate-Combs, Cole" w:date="2018-07-10T19:46:00Z">
        <w:r>
          <w:rPr>
            <w:noProof/>
          </w:rPr>
          <w:t>6</w:t>
        </w:r>
        <w:r>
          <w:rPr>
            <w:noProof/>
          </w:rPr>
          <w:fldChar w:fldCharType="end"/>
        </w:r>
      </w:ins>
    </w:p>
    <w:p w14:paraId="46B15FA9" w14:textId="0F93C0BD" w:rsidR="002E3B54" w:rsidRDefault="002E3B54">
      <w:pPr>
        <w:pStyle w:val="TableofFigures"/>
        <w:tabs>
          <w:tab w:val="right" w:leader="dot" w:pos="9350"/>
        </w:tabs>
        <w:rPr>
          <w:ins w:id="102" w:author="Springate-Combs, Cole" w:date="2018-07-10T19:46:00Z"/>
          <w:rFonts w:asciiTheme="minorHAnsi" w:eastAsiaTheme="minorEastAsia" w:hAnsiTheme="minorHAnsi" w:cstheme="minorBidi"/>
          <w:noProof/>
        </w:rPr>
      </w:pPr>
      <w:ins w:id="103" w:author="Springate-Combs, Cole" w:date="2018-07-10T19:46:00Z">
        <w:r>
          <w:rPr>
            <w:noProof/>
          </w:rPr>
          <w:t>Figure 6. New Measure Dialog</w:t>
        </w:r>
        <w:r>
          <w:rPr>
            <w:noProof/>
          </w:rPr>
          <w:tab/>
        </w:r>
        <w:r>
          <w:rPr>
            <w:noProof/>
          </w:rPr>
          <w:fldChar w:fldCharType="begin"/>
        </w:r>
        <w:r>
          <w:rPr>
            <w:noProof/>
          </w:rPr>
          <w:instrText xml:space="preserve"> PAGEREF _Toc519015328 \h </w:instrText>
        </w:r>
        <w:r>
          <w:rPr>
            <w:noProof/>
          </w:rPr>
        </w:r>
      </w:ins>
      <w:r>
        <w:rPr>
          <w:noProof/>
        </w:rPr>
        <w:fldChar w:fldCharType="separate"/>
      </w:r>
      <w:ins w:id="104" w:author="Springate-Combs, Cole" w:date="2018-07-10T19:46:00Z">
        <w:r>
          <w:rPr>
            <w:noProof/>
          </w:rPr>
          <w:t>7</w:t>
        </w:r>
        <w:r>
          <w:rPr>
            <w:noProof/>
          </w:rPr>
          <w:fldChar w:fldCharType="end"/>
        </w:r>
      </w:ins>
    </w:p>
    <w:p w14:paraId="1DAFAAEB" w14:textId="6A2F287D" w:rsidR="002E3B54" w:rsidRDefault="002E3B54">
      <w:pPr>
        <w:pStyle w:val="TableofFigures"/>
        <w:tabs>
          <w:tab w:val="right" w:leader="dot" w:pos="9350"/>
        </w:tabs>
        <w:rPr>
          <w:ins w:id="105" w:author="Springate-Combs, Cole" w:date="2018-07-10T19:46:00Z"/>
          <w:rFonts w:asciiTheme="minorHAnsi" w:eastAsiaTheme="minorEastAsia" w:hAnsiTheme="minorHAnsi" w:cstheme="minorBidi"/>
          <w:noProof/>
        </w:rPr>
      </w:pPr>
      <w:ins w:id="106" w:author="Springate-Combs, Cole" w:date="2018-07-10T19:46:00Z">
        <w:r>
          <w:rPr>
            <w:noProof/>
          </w:rPr>
          <w:t>Figure 7. Finalize Measure Dialog</w:t>
        </w:r>
        <w:r>
          <w:rPr>
            <w:noProof/>
          </w:rPr>
          <w:tab/>
        </w:r>
        <w:r>
          <w:rPr>
            <w:noProof/>
          </w:rPr>
          <w:fldChar w:fldCharType="begin"/>
        </w:r>
        <w:r>
          <w:rPr>
            <w:noProof/>
          </w:rPr>
          <w:instrText xml:space="preserve"> PAGEREF _Toc519015329 \h </w:instrText>
        </w:r>
        <w:r>
          <w:rPr>
            <w:noProof/>
          </w:rPr>
        </w:r>
      </w:ins>
      <w:r>
        <w:rPr>
          <w:noProof/>
        </w:rPr>
        <w:fldChar w:fldCharType="separate"/>
      </w:r>
      <w:ins w:id="107" w:author="Springate-Combs, Cole" w:date="2018-07-10T19:46:00Z">
        <w:r>
          <w:rPr>
            <w:noProof/>
          </w:rPr>
          <w:t>8</w:t>
        </w:r>
        <w:r>
          <w:rPr>
            <w:noProof/>
          </w:rPr>
          <w:fldChar w:fldCharType="end"/>
        </w:r>
      </w:ins>
    </w:p>
    <w:p w14:paraId="773CA8A6" w14:textId="2C8516B5" w:rsidR="002E3B54" w:rsidRDefault="002E3B54">
      <w:pPr>
        <w:pStyle w:val="TableofFigures"/>
        <w:tabs>
          <w:tab w:val="right" w:leader="dot" w:pos="9350"/>
        </w:tabs>
        <w:rPr>
          <w:ins w:id="108" w:author="Springate-Combs, Cole" w:date="2018-07-10T19:46:00Z"/>
          <w:rFonts w:asciiTheme="minorHAnsi" w:eastAsiaTheme="minorEastAsia" w:hAnsiTheme="minorHAnsi" w:cstheme="minorBidi"/>
          <w:noProof/>
        </w:rPr>
      </w:pPr>
      <w:ins w:id="109" w:author="Springate-Combs, Cole" w:date="2018-07-10T19:46:00Z">
        <w:r>
          <w:rPr>
            <w:noProof/>
          </w:rPr>
          <w:t>Figure 8. Value Set Options – Profile</w:t>
        </w:r>
        <w:r>
          <w:rPr>
            <w:noProof/>
          </w:rPr>
          <w:tab/>
        </w:r>
        <w:r>
          <w:rPr>
            <w:noProof/>
          </w:rPr>
          <w:fldChar w:fldCharType="begin"/>
        </w:r>
        <w:r>
          <w:rPr>
            <w:noProof/>
          </w:rPr>
          <w:instrText xml:space="preserve"> PAGEREF _Toc519015330 \h </w:instrText>
        </w:r>
        <w:r>
          <w:rPr>
            <w:noProof/>
          </w:rPr>
        </w:r>
      </w:ins>
      <w:r>
        <w:rPr>
          <w:noProof/>
        </w:rPr>
        <w:fldChar w:fldCharType="separate"/>
      </w:r>
      <w:ins w:id="110" w:author="Springate-Combs, Cole" w:date="2018-07-10T19:46:00Z">
        <w:r>
          <w:rPr>
            <w:noProof/>
          </w:rPr>
          <w:t>9</w:t>
        </w:r>
        <w:r>
          <w:rPr>
            <w:noProof/>
          </w:rPr>
          <w:fldChar w:fldCharType="end"/>
        </w:r>
      </w:ins>
    </w:p>
    <w:p w14:paraId="6D1ED9BE" w14:textId="3421E310" w:rsidR="002E3B54" w:rsidRDefault="002E3B54">
      <w:pPr>
        <w:pStyle w:val="TableofFigures"/>
        <w:tabs>
          <w:tab w:val="right" w:leader="dot" w:pos="9350"/>
        </w:tabs>
        <w:rPr>
          <w:ins w:id="111" w:author="Springate-Combs, Cole" w:date="2018-07-10T19:46:00Z"/>
          <w:rFonts w:asciiTheme="minorHAnsi" w:eastAsiaTheme="minorEastAsia" w:hAnsiTheme="minorHAnsi" w:cstheme="minorBidi"/>
          <w:noProof/>
        </w:rPr>
      </w:pPr>
      <w:ins w:id="112" w:author="Springate-Combs, Cole" w:date="2018-07-10T19:46:00Z">
        <w:r>
          <w:rPr>
            <w:noProof/>
          </w:rPr>
          <w:t>Figure 9.Value Set Options - Release</w:t>
        </w:r>
        <w:r>
          <w:rPr>
            <w:noProof/>
          </w:rPr>
          <w:tab/>
        </w:r>
        <w:r>
          <w:rPr>
            <w:noProof/>
          </w:rPr>
          <w:fldChar w:fldCharType="begin"/>
        </w:r>
        <w:r>
          <w:rPr>
            <w:noProof/>
          </w:rPr>
          <w:instrText xml:space="preserve"> PAGEREF _Toc519015331 \h </w:instrText>
        </w:r>
        <w:r>
          <w:rPr>
            <w:noProof/>
          </w:rPr>
        </w:r>
      </w:ins>
      <w:r>
        <w:rPr>
          <w:noProof/>
        </w:rPr>
        <w:fldChar w:fldCharType="separate"/>
      </w:r>
      <w:ins w:id="113" w:author="Springate-Combs, Cole" w:date="2018-07-10T19:46:00Z">
        <w:r>
          <w:rPr>
            <w:noProof/>
          </w:rPr>
          <w:t>10</w:t>
        </w:r>
        <w:r>
          <w:rPr>
            <w:noProof/>
          </w:rPr>
          <w:fldChar w:fldCharType="end"/>
        </w:r>
      </w:ins>
    </w:p>
    <w:p w14:paraId="53944E86" w14:textId="4206BB2B" w:rsidR="002E3B54" w:rsidRDefault="002E3B54">
      <w:pPr>
        <w:pStyle w:val="TableofFigures"/>
        <w:tabs>
          <w:tab w:val="right" w:leader="dot" w:pos="9350"/>
        </w:tabs>
        <w:rPr>
          <w:ins w:id="114" w:author="Springate-Combs, Cole" w:date="2018-07-10T19:46:00Z"/>
          <w:rFonts w:asciiTheme="minorHAnsi" w:eastAsiaTheme="minorEastAsia" w:hAnsiTheme="minorHAnsi" w:cstheme="minorBidi"/>
          <w:noProof/>
        </w:rPr>
      </w:pPr>
      <w:ins w:id="115" w:author="Springate-Combs, Cole" w:date="2018-07-10T19:46:00Z">
        <w:r>
          <w:rPr>
            <w:noProof/>
          </w:rPr>
          <w:t>Figure 10. Updating Measure Dialog</w:t>
        </w:r>
        <w:r>
          <w:rPr>
            <w:noProof/>
          </w:rPr>
          <w:tab/>
        </w:r>
        <w:r>
          <w:rPr>
            <w:noProof/>
          </w:rPr>
          <w:fldChar w:fldCharType="begin"/>
        </w:r>
        <w:r>
          <w:rPr>
            <w:noProof/>
          </w:rPr>
          <w:instrText xml:space="preserve"> PAGEREF _Toc519015332 \h </w:instrText>
        </w:r>
        <w:r>
          <w:rPr>
            <w:noProof/>
          </w:rPr>
        </w:r>
      </w:ins>
      <w:r>
        <w:rPr>
          <w:noProof/>
        </w:rPr>
        <w:fldChar w:fldCharType="separate"/>
      </w:r>
      <w:ins w:id="116" w:author="Springate-Combs, Cole" w:date="2018-07-10T19:46:00Z">
        <w:r>
          <w:rPr>
            <w:noProof/>
          </w:rPr>
          <w:t>11</w:t>
        </w:r>
        <w:r>
          <w:rPr>
            <w:noProof/>
          </w:rPr>
          <w:fldChar w:fldCharType="end"/>
        </w:r>
      </w:ins>
    </w:p>
    <w:p w14:paraId="7B95584C" w14:textId="3C74D756" w:rsidR="002E3B54" w:rsidRDefault="002E3B54">
      <w:pPr>
        <w:pStyle w:val="TableofFigures"/>
        <w:tabs>
          <w:tab w:val="right" w:leader="dot" w:pos="9350"/>
        </w:tabs>
        <w:rPr>
          <w:ins w:id="117" w:author="Springate-Combs, Cole" w:date="2018-07-10T19:46:00Z"/>
          <w:rFonts w:asciiTheme="minorHAnsi" w:eastAsiaTheme="minorEastAsia" w:hAnsiTheme="minorHAnsi" w:cstheme="minorBidi"/>
          <w:noProof/>
        </w:rPr>
      </w:pPr>
      <w:ins w:id="118" w:author="Springate-Combs, Cole" w:date="2018-07-10T19:46:00Z">
        <w:r>
          <w:rPr>
            <w:noProof/>
          </w:rPr>
          <w:t>Figure 11. Measure View</w:t>
        </w:r>
        <w:r>
          <w:rPr>
            <w:noProof/>
          </w:rPr>
          <w:tab/>
        </w:r>
        <w:r>
          <w:rPr>
            <w:noProof/>
          </w:rPr>
          <w:fldChar w:fldCharType="begin"/>
        </w:r>
        <w:r>
          <w:rPr>
            <w:noProof/>
          </w:rPr>
          <w:instrText xml:space="preserve"> PAGEREF _Toc519015333 \h </w:instrText>
        </w:r>
        <w:r>
          <w:rPr>
            <w:noProof/>
          </w:rPr>
        </w:r>
      </w:ins>
      <w:r>
        <w:rPr>
          <w:noProof/>
        </w:rPr>
        <w:fldChar w:fldCharType="separate"/>
      </w:r>
      <w:ins w:id="119" w:author="Springate-Combs, Cole" w:date="2018-07-10T19:46:00Z">
        <w:r>
          <w:rPr>
            <w:noProof/>
          </w:rPr>
          <w:t>13</w:t>
        </w:r>
        <w:r>
          <w:rPr>
            <w:noProof/>
          </w:rPr>
          <w:fldChar w:fldCharType="end"/>
        </w:r>
      </w:ins>
    </w:p>
    <w:p w14:paraId="2B6951D9" w14:textId="136CF661" w:rsidR="002E3B54" w:rsidRDefault="002E3B54">
      <w:pPr>
        <w:pStyle w:val="TableofFigures"/>
        <w:tabs>
          <w:tab w:val="right" w:leader="dot" w:pos="9350"/>
        </w:tabs>
        <w:rPr>
          <w:ins w:id="120" w:author="Springate-Combs, Cole" w:date="2018-07-10T19:46:00Z"/>
          <w:rFonts w:asciiTheme="minorHAnsi" w:eastAsiaTheme="minorEastAsia" w:hAnsiTheme="minorHAnsi" w:cstheme="minorBidi"/>
          <w:noProof/>
        </w:rPr>
      </w:pPr>
      <w:ins w:id="121" w:author="Springate-Combs, Cole" w:date="2018-07-10T19:46:00Z">
        <w:r>
          <w:rPr>
            <w:noProof/>
          </w:rPr>
          <w:t>Figure 12. Measure Terminology and Overlapping Value Sets</w:t>
        </w:r>
        <w:r>
          <w:rPr>
            <w:noProof/>
          </w:rPr>
          <w:tab/>
        </w:r>
        <w:r>
          <w:rPr>
            <w:noProof/>
          </w:rPr>
          <w:fldChar w:fldCharType="begin"/>
        </w:r>
        <w:r>
          <w:rPr>
            <w:noProof/>
          </w:rPr>
          <w:instrText xml:space="preserve"> PAGEREF _Toc519015334 \h </w:instrText>
        </w:r>
        <w:r>
          <w:rPr>
            <w:noProof/>
          </w:rPr>
        </w:r>
      </w:ins>
      <w:r>
        <w:rPr>
          <w:noProof/>
        </w:rPr>
        <w:fldChar w:fldCharType="separate"/>
      </w:r>
      <w:ins w:id="122" w:author="Springate-Combs, Cole" w:date="2018-07-10T19:46:00Z">
        <w:r>
          <w:rPr>
            <w:noProof/>
          </w:rPr>
          <w:t>14</w:t>
        </w:r>
        <w:r>
          <w:rPr>
            <w:noProof/>
          </w:rPr>
          <w:fldChar w:fldCharType="end"/>
        </w:r>
      </w:ins>
    </w:p>
    <w:p w14:paraId="0275BD97" w14:textId="2F720C98" w:rsidR="002E3B54" w:rsidRDefault="002E3B54">
      <w:pPr>
        <w:pStyle w:val="TableofFigures"/>
        <w:tabs>
          <w:tab w:val="right" w:leader="dot" w:pos="9350"/>
        </w:tabs>
        <w:rPr>
          <w:ins w:id="123" w:author="Springate-Combs, Cole" w:date="2018-07-10T19:46:00Z"/>
          <w:rFonts w:asciiTheme="minorHAnsi" w:eastAsiaTheme="minorEastAsia" w:hAnsiTheme="minorHAnsi" w:cstheme="minorBidi"/>
          <w:noProof/>
        </w:rPr>
      </w:pPr>
      <w:ins w:id="124" w:author="Springate-Combs, Cole" w:date="2018-07-10T19:46:00Z">
        <w:r>
          <w:rPr>
            <w:noProof/>
          </w:rPr>
          <w:t>Figure 13. Expanded Results View</w:t>
        </w:r>
        <w:r>
          <w:rPr>
            <w:noProof/>
          </w:rPr>
          <w:tab/>
        </w:r>
        <w:r>
          <w:rPr>
            <w:noProof/>
          </w:rPr>
          <w:fldChar w:fldCharType="begin"/>
        </w:r>
        <w:r>
          <w:rPr>
            <w:noProof/>
          </w:rPr>
          <w:instrText xml:space="preserve"> PAGEREF _Toc519015335 \h </w:instrText>
        </w:r>
        <w:r>
          <w:rPr>
            <w:noProof/>
          </w:rPr>
        </w:r>
      </w:ins>
      <w:r>
        <w:rPr>
          <w:noProof/>
        </w:rPr>
        <w:fldChar w:fldCharType="separate"/>
      </w:r>
      <w:ins w:id="125" w:author="Springate-Combs, Cole" w:date="2018-07-10T19:46:00Z">
        <w:r>
          <w:rPr>
            <w:noProof/>
          </w:rPr>
          <w:t>15</w:t>
        </w:r>
        <w:r>
          <w:rPr>
            <w:noProof/>
          </w:rPr>
          <w:fldChar w:fldCharType="end"/>
        </w:r>
      </w:ins>
    </w:p>
    <w:p w14:paraId="79F6EF77" w14:textId="1DD102C1" w:rsidR="002E3B54" w:rsidRDefault="002E3B54">
      <w:pPr>
        <w:pStyle w:val="TableofFigures"/>
        <w:tabs>
          <w:tab w:val="right" w:leader="dot" w:pos="9350"/>
        </w:tabs>
        <w:rPr>
          <w:ins w:id="126" w:author="Springate-Combs, Cole" w:date="2018-07-10T19:46:00Z"/>
          <w:rFonts w:asciiTheme="minorHAnsi" w:eastAsiaTheme="minorEastAsia" w:hAnsiTheme="minorHAnsi" w:cstheme="minorBidi"/>
          <w:noProof/>
        </w:rPr>
      </w:pPr>
      <w:ins w:id="127" w:author="Springate-Combs, Cole" w:date="2018-07-10T19:46:00Z">
        <w:r>
          <w:rPr>
            <w:noProof/>
          </w:rPr>
          <w:t>Figure 14. Logic Calculation Highlight – Passing Results</w:t>
        </w:r>
        <w:r>
          <w:rPr>
            <w:noProof/>
          </w:rPr>
          <w:tab/>
        </w:r>
        <w:r>
          <w:rPr>
            <w:noProof/>
          </w:rPr>
          <w:fldChar w:fldCharType="begin"/>
        </w:r>
        <w:r>
          <w:rPr>
            <w:noProof/>
          </w:rPr>
          <w:instrText xml:space="preserve"> PAGEREF _Toc519015336 \h </w:instrText>
        </w:r>
        <w:r>
          <w:rPr>
            <w:noProof/>
          </w:rPr>
        </w:r>
      </w:ins>
      <w:r>
        <w:rPr>
          <w:noProof/>
        </w:rPr>
        <w:fldChar w:fldCharType="separate"/>
      </w:r>
      <w:ins w:id="128" w:author="Springate-Combs, Cole" w:date="2018-07-10T19:46:00Z">
        <w:r>
          <w:rPr>
            <w:noProof/>
          </w:rPr>
          <w:t>16</w:t>
        </w:r>
        <w:r>
          <w:rPr>
            <w:noProof/>
          </w:rPr>
          <w:fldChar w:fldCharType="end"/>
        </w:r>
      </w:ins>
    </w:p>
    <w:p w14:paraId="114DAF7B" w14:textId="480B1516" w:rsidR="002E3B54" w:rsidRDefault="002E3B54">
      <w:pPr>
        <w:pStyle w:val="TableofFigures"/>
        <w:tabs>
          <w:tab w:val="right" w:leader="dot" w:pos="9350"/>
        </w:tabs>
        <w:rPr>
          <w:ins w:id="129" w:author="Springate-Combs, Cole" w:date="2018-07-10T19:46:00Z"/>
          <w:rFonts w:asciiTheme="minorHAnsi" w:eastAsiaTheme="minorEastAsia" w:hAnsiTheme="minorHAnsi" w:cstheme="minorBidi"/>
          <w:noProof/>
        </w:rPr>
      </w:pPr>
      <w:ins w:id="130" w:author="Springate-Combs, Cole" w:date="2018-07-10T19:46:00Z">
        <w:r>
          <w:rPr>
            <w:noProof/>
          </w:rPr>
          <w:t>Figure 15. Logic Calculation Highlight – Expanded Result</w:t>
        </w:r>
        <w:r>
          <w:rPr>
            <w:noProof/>
          </w:rPr>
          <w:tab/>
        </w:r>
        <w:r>
          <w:rPr>
            <w:noProof/>
          </w:rPr>
          <w:fldChar w:fldCharType="begin"/>
        </w:r>
        <w:r>
          <w:rPr>
            <w:noProof/>
          </w:rPr>
          <w:instrText xml:space="preserve"> PAGEREF _Toc519015337 \h </w:instrText>
        </w:r>
        <w:r>
          <w:rPr>
            <w:noProof/>
          </w:rPr>
        </w:r>
      </w:ins>
      <w:r>
        <w:rPr>
          <w:noProof/>
        </w:rPr>
        <w:fldChar w:fldCharType="separate"/>
      </w:r>
      <w:ins w:id="131" w:author="Springate-Combs, Cole" w:date="2018-07-10T19:46:00Z">
        <w:r>
          <w:rPr>
            <w:noProof/>
          </w:rPr>
          <w:t>16</w:t>
        </w:r>
        <w:r>
          <w:rPr>
            <w:noProof/>
          </w:rPr>
          <w:fldChar w:fldCharType="end"/>
        </w:r>
      </w:ins>
    </w:p>
    <w:p w14:paraId="6C51C6D7" w14:textId="55B4814C" w:rsidR="002E3B54" w:rsidRDefault="002E3B54">
      <w:pPr>
        <w:pStyle w:val="TableofFigures"/>
        <w:tabs>
          <w:tab w:val="right" w:leader="dot" w:pos="9350"/>
        </w:tabs>
        <w:rPr>
          <w:ins w:id="132" w:author="Springate-Combs, Cole" w:date="2018-07-10T19:46:00Z"/>
          <w:rFonts w:asciiTheme="minorHAnsi" w:eastAsiaTheme="minorEastAsia" w:hAnsiTheme="minorHAnsi" w:cstheme="minorBidi"/>
          <w:noProof/>
        </w:rPr>
      </w:pPr>
      <w:ins w:id="133" w:author="Springate-Combs, Cole" w:date="2018-07-10T19:46:00Z">
        <w:r>
          <w:rPr>
            <w:noProof/>
          </w:rPr>
          <w:t>Figure 16. Logic Calculation Highlight – Failing Results</w:t>
        </w:r>
        <w:r>
          <w:rPr>
            <w:noProof/>
          </w:rPr>
          <w:tab/>
        </w:r>
        <w:r>
          <w:rPr>
            <w:noProof/>
          </w:rPr>
          <w:fldChar w:fldCharType="begin"/>
        </w:r>
        <w:r>
          <w:rPr>
            <w:noProof/>
          </w:rPr>
          <w:instrText xml:space="preserve"> PAGEREF _Toc519015338 \h </w:instrText>
        </w:r>
        <w:r>
          <w:rPr>
            <w:noProof/>
          </w:rPr>
        </w:r>
      </w:ins>
      <w:r>
        <w:rPr>
          <w:noProof/>
        </w:rPr>
        <w:fldChar w:fldCharType="separate"/>
      </w:r>
      <w:ins w:id="134" w:author="Springate-Combs, Cole" w:date="2018-07-10T19:46:00Z">
        <w:r>
          <w:rPr>
            <w:noProof/>
          </w:rPr>
          <w:t>17</w:t>
        </w:r>
        <w:r>
          <w:rPr>
            <w:noProof/>
          </w:rPr>
          <w:fldChar w:fldCharType="end"/>
        </w:r>
      </w:ins>
    </w:p>
    <w:p w14:paraId="1846190C" w14:textId="40E8817E" w:rsidR="002E3B54" w:rsidRDefault="002E3B54">
      <w:pPr>
        <w:pStyle w:val="TableofFigures"/>
        <w:tabs>
          <w:tab w:val="right" w:leader="dot" w:pos="9350"/>
        </w:tabs>
        <w:rPr>
          <w:ins w:id="135" w:author="Springate-Combs, Cole" w:date="2018-07-10T19:46:00Z"/>
          <w:rFonts w:asciiTheme="minorHAnsi" w:eastAsiaTheme="minorEastAsia" w:hAnsiTheme="minorHAnsi" w:cstheme="minorBidi"/>
          <w:noProof/>
        </w:rPr>
      </w:pPr>
      <w:ins w:id="136" w:author="Springate-Combs, Cole" w:date="2018-07-10T19:46:00Z">
        <w:r>
          <w:rPr>
            <w:noProof/>
          </w:rPr>
          <w:t>Figure 17. Patient Builder View</w:t>
        </w:r>
        <w:r>
          <w:rPr>
            <w:noProof/>
          </w:rPr>
          <w:tab/>
        </w:r>
        <w:r>
          <w:rPr>
            <w:noProof/>
          </w:rPr>
          <w:fldChar w:fldCharType="begin"/>
        </w:r>
        <w:r>
          <w:rPr>
            <w:noProof/>
          </w:rPr>
          <w:instrText xml:space="preserve"> PAGEREF _Toc519015339 \h </w:instrText>
        </w:r>
        <w:r>
          <w:rPr>
            <w:noProof/>
          </w:rPr>
        </w:r>
      </w:ins>
      <w:r>
        <w:rPr>
          <w:noProof/>
        </w:rPr>
        <w:fldChar w:fldCharType="separate"/>
      </w:r>
      <w:ins w:id="137" w:author="Springate-Combs, Cole" w:date="2018-07-10T19:46:00Z">
        <w:r>
          <w:rPr>
            <w:noProof/>
          </w:rPr>
          <w:t>19</w:t>
        </w:r>
        <w:r>
          <w:rPr>
            <w:noProof/>
          </w:rPr>
          <w:fldChar w:fldCharType="end"/>
        </w:r>
      </w:ins>
    </w:p>
    <w:p w14:paraId="543BAD69" w14:textId="50C462BD" w:rsidR="002E3B54" w:rsidRDefault="002E3B54">
      <w:pPr>
        <w:pStyle w:val="TableofFigures"/>
        <w:tabs>
          <w:tab w:val="right" w:leader="dot" w:pos="9350"/>
        </w:tabs>
        <w:rPr>
          <w:ins w:id="138" w:author="Springate-Combs, Cole" w:date="2018-07-10T19:46:00Z"/>
          <w:rFonts w:asciiTheme="minorHAnsi" w:eastAsiaTheme="minorEastAsia" w:hAnsiTheme="minorHAnsi" w:cstheme="minorBidi"/>
          <w:noProof/>
        </w:rPr>
      </w:pPr>
      <w:ins w:id="139" w:author="Springate-Combs, Cole" w:date="2018-07-10T19:46:00Z">
        <w:r>
          <w:rPr>
            <w:noProof/>
          </w:rPr>
          <w:t>Figure 18. Continuous Variable Measures Expected Populations</w:t>
        </w:r>
        <w:r>
          <w:rPr>
            <w:noProof/>
          </w:rPr>
          <w:tab/>
        </w:r>
        <w:r>
          <w:rPr>
            <w:noProof/>
          </w:rPr>
          <w:fldChar w:fldCharType="begin"/>
        </w:r>
        <w:r>
          <w:rPr>
            <w:noProof/>
          </w:rPr>
          <w:instrText xml:space="preserve"> PAGEREF _Toc519015340 \h </w:instrText>
        </w:r>
        <w:r>
          <w:rPr>
            <w:noProof/>
          </w:rPr>
        </w:r>
      </w:ins>
      <w:r>
        <w:rPr>
          <w:noProof/>
        </w:rPr>
        <w:fldChar w:fldCharType="separate"/>
      </w:r>
      <w:ins w:id="140" w:author="Springate-Combs, Cole" w:date="2018-07-10T19:46:00Z">
        <w:r>
          <w:rPr>
            <w:noProof/>
          </w:rPr>
          <w:t>21</w:t>
        </w:r>
        <w:r>
          <w:rPr>
            <w:noProof/>
          </w:rPr>
          <w:fldChar w:fldCharType="end"/>
        </w:r>
      </w:ins>
    </w:p>
    <w:p w14:paraId="10787D00" w14:textId="26884A4C" w:rsidR="002E3B54" w:rsidRDefault="002E3B54">
      <w:pPr>
        <w:pStyle w:val="TableofFigures"/>
        <w:tabs>
          <w:tab w:val="right" w:leader="dot" w:pos="9350"/>
        </w:tabs>
        <w:rPr>
          <w:ins w:id="141" w:author="Springate-Combs, Cole" w:date="2018-07-10T19:46:00Z"/>
          <w:rFonts w:asciiTheme="minorHAnsi" w:eastAsiaTheme="minorEastAsia" w:hAnsiTheme="minorHAnsi" w:cstheme="minorBidi"/>
          <w:noProof/>
        </w:rPr>
      </w:pPr>
      <w:ins w:id="142" w:author="Springate-Combs, Cole" w:date="2018-07-10T19:46:00Z">
        <w:r>
          <w:rPr>
            <w:noProof/>
          </w:rPr>
          <w:t>Figure 19. Building Patient History, Including Edit Clinical Element View</w:t>
        </w:r>
        <w:r>
          <w:rPr>
            <w:noProof/>
          </w:rPr>
          <w:tab/>
        </w:r>
        <w:r>
          <w:rPr>
            <w:noProof/>
          </w:rPr>
          <w:fldChar w:fldCharType="begin"/>
        </w:r>
        <w:r>
          <w:rPr>
            <w:noProof/>
          </w:rPr>
          <w:instrText xml:space="preserve"> PAGEREF _Toc519015341 \h </w:instrText>
        </w:r>
        <w:r>
          <w:rPr>
            <w:noProof/>
          </w:rPr>
        </w:r>
      </w:ins>
      <w:r>
        <w:rPr>
          <w:noProof/>
        </w:rPr>
        <w:fldChar w:fldCharType="separate"/>
      </w:r>
      <w:ins w:id="143" w:author="Springate-Combs, Cole" w:date="2018-07-10T19:46:00Z">
        <w:r>
          <w:rPr>
            <w:noProof/>
          </w:rPr>
          <w:t>22</w:t>
        </w:r>
        <w:r>
          <w:rPr>
            <w:noProof/>
          </w:rPr>
          <w:fldChar w:fldCharType="end"/>
        </w:r>
      </w:ins>
    </w:p>
    <w:p w14:paraId="79601308" w14:textId="20FBF6B8" w:rsidR="002E3B54" w:rsidRDefault="002E3B54">
      <w:pPr>
        <w:pStyle w:val="TableofFigures"/>
        <w:tabs>
          <w:tab w:val="right" w:leader="dot" w:pos="9350"/>
        </w:tabs>
        <w:rPr>
          <w:ins w:id="144" w:author="Springate-Combs, Cole" w:date="2018-07-10T19:46:00Z"/>
          <w:rFonts w:asciiTheme="minorHAnsi" w:eastAsiaTheme="minorEastAsia" w:hAnsiTheme="minorHAnsi" w:cstheme="minorBidi"/>
          <w:noProof/>
        </w:rPr>
      </w:pPr>
      <w:ins w:id="145" w:author="Springate-Combs, Cole" w:date="2018-07-10T19:46:00Z">
        <w:r>
          <w:rPr>
            <w:noProof/>
          </w:rPr>
          <w:t>Figure 20. References Section of the Patient History Builder</w:t>
        </w:r>
        <w:r>
          <w:rPr>
            <w:noProof/>
          </w:rPr>
          <w:tab/>
        </w:r>
        <w:r>
          <w:rPr>
            <w:noProof/>
          </w:rPr>
          <w:fldChar w:fldCharType="begin"/>
        </w:r>
        <w:r>
          <w:rPr>
            <w:noProof/>
          </w:rPr>
          <w:instrText xml:space="preserve"> PAGEREF _Toc519015342 \h </w:instrText>
        </w:r>
        <w:r>
          <w:rPr>
            <w:noProof/>
          </w:rPr>
        </w:r>
      </w:ins>
      <w:r>
        <w:rPr>
          <w:noProof/>
        </w:rPr>
        <w:fldChar w:fldCharType="separate"/>
      </w:r>
      <w:ins w:id="146" w:author="Springate-Combs, Cole" w:date="2018-07-10T19:46:00Z">
        <w:r>
          <w:rPr>
            <w:noProof/>
          </w:rPr>
          <w:t>23</w:t>
        </w:r>
        <w:r>
          <w:rPr>
            <w:noProof/>
          </w:rPr>
          <w:fldChar w:fldCharType="end"/>
        </w:r>
      </w:ins>
    </w:p>
    <w:p w14:paraId="75C71649" w14:textId="30BB3619" w:rsidR="002E3B54" w:rsidRDefault="002E3B54">
      <w:pPr>
        <w:pStyle w:val="TableofFigures"/>
        <w:tabs>
          <w:tab w:val="right" w:leader="dot" w:pos="9350"/>
        </w:tabs>
        <w:rPr>
          <w:ins w:id="147" w:author="Springate-Combs, Cole" w:date="2018-07-10T19:46:00Z"/>
          <w:rFonts w:asciiTheme="minorHAnsi" w:eastAsiaTheme="minorEastAsia" w:hAnsiTheme="minorHAnsi" w:cstheme="minorBidi"/>
          <w:noProof/>
        </w:rPr>
      </w:pPr>
      <w:ins w:id="148" w:author="Springate-Combs, Cole" w:date="2018-07-10T19:46:00Z">
        <w:r>
          <w:rPr>
            <w:noProof/>
          </w:rPr>
          <w:t>Figure 21. User Group Link on Bonnie Splash Page</w:t>
        </w:r>
        <w:r>
          <w:rPr>
            <w:noProof/>
          </w:rPr>
          <w:tab/>
        </w:r>
        <w:r>
          <w:rPr>
            <w:noProof/>
          </w:rPr>
          <w:fldChar w:fldCharType="begin"/>
        </w:r>
        <w:r>
          <w:rPr>
            <w:noProof/>
          </w:rPr>
          <w:instrText xml:space="preserve"> PAGEREF _Toc519015343 \h </w:instrText>
        </w:r>
        <w:r>
          <w:rPr>
            <w:noProof/>
          </w:rPr>
        </w:r>
      </w:ins>
      <w:r>
        <w:rPr>
          <w:noProof/>
        </w:rPr>
        <w:fldChar w:fldCharType="separate"/>
      </w:r>
      <w:ins w:id="149" w:author="Springate-Combs, Cole" w:date="2018-07-10T19:46:00Z">
        <w:r>
          <w:rPr>
            <w:noProof/>
          </w:rPr>
          <w:t>24</w:t>
        </w:r>
        <w:r>
          <w:rPr>
            <w:noProof/>
          </w:rPr>
          <w:fldChar w:fldCharType="end"/>
        </w:r>
      </w:ins>
    </w:p>
    <w:p w14:paraId="71AEDC70" w14:textId="7A00C8C6" w:rsidR="002E3B54" w:rsidRDefault="002E3B54">
      <w:pPr>
        <w:pStyle w:val="TableofFigures"/>
        <w:tabs>
          <w:tab w:val="right" w:leader="dot" w:pos="9350"/>
        </w:tabs>
        <w:rPr>
          <w:ins w:id="150" w:author="Springate-Combs, Cole" w:date="2018-07-10T19:46:00Z"/>
          <w:rFonts w:asciiTheme="minorHAnsi" w:eastAsiaTheme="minorEastAsia" w:hAnsiTheme="minorHAnsi" w:cstheme="minorBidi"/>
          <w:noProof/>
        </w:rPr>
      </w:pPr>
      <w:ins w:id="151" w:author="Springate-Combs, Cole" w:date="2018-07-10T19:46:00Z">
        <w:r>
          <w:rPr>
            <w:noProof/>
          </w:rPr>
          <w:t>Figure 22. User Group Link in the Application Header</w:t>
        </w:r>
        <w:r>
          <w:rPr>
            <w:noProof/>
          </w:rPr>
          <w:tab/>
        </w:r>
        <w:r>
          <w:rPr>
            <w:noProof/>
          </w:rPr>
          <w:fldChar w:fldCharType="begin"/>
        </w:r>
        <w:r>
          <w:rPr>
            <w:noProof/>
          </w:rPr>
          <w:instrText xml:space="preserve"> PAGEREF _Toc519015344 \h </w:instrText>
        </w:r>
        <w:r>
          <w:rPr>
            <w:noProof/>
          </w:rPr>
        </w:r>
      </w:ins>
      <w:r>
        <w:rPr>
          <w:noProof/>
        </w:rPr>
        <w:fldChar w:fldCharType="separate"/>
      </w:r>
      <w:ins w:id="152" w:author="Springate-Combs, Cole" w:date="2018-07-10T19:46:00Z">
        <w:r>
          <w:rPr>
            <w:noProof/>
          </w:rPr>
          <w:t>24</w:t>
        </w:r>
        <w:r>
          <w:rPr>
            <w:noProof/>
          </w:rPr>
          <w:fldChar w:fldCharType="end"/>
        </w:r>
      </w:ins>
    </w:p>
    <w:p w14:paraId="609D3A7E" w14:textId="4847CD79" w:rsidR="00916064" w:rsidDel="003E783F" w:rsidRDefault="00916064">
      <w:pPr>
        <w:pStyle w:val="TableofFigures"/>
        <w:tabs>
          <w:tab w:val="right" w:leader="dot" w:pos="9350"/>
        </w:tabs>
        <w:rPr>
          <w:del w:id="153" w:author="Springate-Combs, Cole" w:date="2018-07-10T09:09:00Z"/>
          <w:rFonts w:asciiTheme="minorHAnsi" w:eastAsiaTheme="minorEastAsia" w:hAnsiTheme="minorHAnsi" w:cstheme="minorBidi"/>
          <w:noProof/>
          <w:sz w:val="22"/>
          <w:szCs w:val="22"/>
        </w:rPr>
      </w:pPr>
      <w:del w:id="154" w:author="Springate-Combs, Cole" w:date="2018-07-10T09:09:00Z">
        <w:r w:rsidDel="003E783F">
          <w:rPr>
            <w:noProof/>
          </w:rPr>
          <w:delText>Figure 1. Bonnie Login Page</w:delText>
        </w:r>
        <w:r w:rsidDel="003E783F">
          <w:rPr>
            <w:noProof/>
          </w:rPr>
          <w:tab/>
        </w:r>
        <w:r w:rsidR="00D32855" w:rsidDel="003E783F">
          <w:rPr>
            <w:noProof/>
          </w:rPr>
          <w:delText>3</w:delText>
        </w:r>
      </w:del>
    </w:p>
    <w:p w14:paraId="0AD9DF4D" w14:textId="248CB339" w:rsidR="00916064" w:rsidDel="003E783F" w:rsidRDefault="00916064">
      <w:pPr>
        <w:pStyle w:val="TableofFigures"/>
        <w:tabs>
          <w:tab w:val="right" w:leader="dot" w:pos="9350"/>
        </w:tabs>
        <w:rPr>
          <w:del w:id="155" w:author="Springate-Combs, Cole" w:date="2018-07-10T09:09:00Z"/>
          <w:rFonts w:asciiTheme="minorHAnsi" w:eastAsiaTheme="minorEastAsia" w:hAnsiTheme="minorHAnsi" w:cstheme="minorBidi"/>
          <w:noProof/>
          <w:sz w:val="22"/>
          <w:szCs w:val="22"/>
        </w:rPr>
      </w:pPr>
      <w:del w:id="156" w:author="Springate-Combs, Cole" w:date="2018-07-10T09:09:00Z">
        <w:r w:rsidDel="003E783F">
          <w:rPr>
            <w:noProof/>
          </w:rPr>
          <w:delText>Figure 2</w:delText>
        </w:r>
        <w:r w:rsidRPr="000128AF" w:rsidDel="003E783F">
          <w:rPr>
            <w:bCs/>
            <w:noProof/>
          </w:rPr>
          <w:delText>.</w:delText>
        </w:r>
        <w:r w:rsidDel="003E783F">
          <w:rPr>
            <w:noProof/>
          </w:rPr>
          <w:delText xml:space="preserve"> Account Registration Page</w:delText>
        </w:r>
        <w:r w:rsidDel="003E783F">
          <w:rPr>
            <w:noProof/>
          </w:rPr>
          <w:tab/>
        </w:r>
        <w:r w:rsidR="00D32855" w:rsidDel="003E783F">
          <w:rPr>
            <w:noProof/>
          </w:rPr>
          <w:delText>4</w:delText>
        </w:r>
      </w:del>
    </w:p>
    <w:p w14:paraId="6358332F" w14:textId="31EDD31B" w:rsidR="00916064" w:rsidDel="003E783F" w:rsidRDefault="00916064">
      <w:pPr>
        <w:pStyle w:val="TableofFigures"/>
        <w:tabs>
          <w:tab w:val="right" w:leader="dot" w:pos="9350"/>
        </w:tabs>
        <w:rPr>
          <w:del w:id="157" w:author="Springate-Combs, Cole" w:date="2018-07-10T09:09:00Z"/>
          <w:rFonts w:asciiTheme="minorHAnsi" w:eastAsiaTheme="minorEastAsia" w:hAnsiTheme="minorHAnsi" w:cstheme="minorBidi"/>
          <w:noProof/>
          <w:sz w:val="22"/>
          <w:szCs w:val="22"/>
        </w:rPr>
      </w:pPr>
      <w:del w:id="158" w:author="Springate-Combs, Cole" w:date="2018-07-10T09:09:00Z">
        <w:r w:rsidDel="003E783F">
          <w:rPr>
            <w:noProof/>
          </w:rPr>
          <w:delText>Figure 3. Password Reset Page</w:delText>
        </w:r>
        <w:r w:rsidDel="003E783F">
          <w:rPr>
            <w:noProof/>
          </w:rPr>
          <w:tab/>
        </w:r>
        <w:r w:rsidR="00D32855" w:rsidDel="003E783F">
          <w:rPr>
            <w:noProof/>
          </w:rPr>
          <w:delText>4</w:delText>
        </w:r>
      </w:del>
    </w:p>
    <w:p w14:paraId="49B08457" w14:textId="27F61776" w:rsidR="00916064" w:rsidDel="003E783F" w:rsidRDefault="00916064">
      <w:pPr>
        <w:pStyle w:val="TableofFigures"/>
        <w:tabs>
          <w:tab w:val="right" w:leader="dot" w:pos="9350"/>
        </w:tabs>
        <w:rPr>
          <w:del w:id="159" w:author="Springate-Combs, Cole" w:date="2018-07-10T09:09:00Z"/>
          <w:rFonts w:asciiTheme="minorHAnsi" w:eastAsiaTheme="minorEastAsia" w:hAnsiTheme="minorHAnsi" w:cstheme="minorBidi"/>
          <w:noProof/>
          <w:sz w:val="22"/>
          <w:szCs w:val="22"/>
        </w:rPr>
      </w:pPr>
      <w:del w:id="160" w:author="Springate-Combs, Cole" w:date="2018-07-10T09:09:00Z">
        <w:r w:rsidDel="003E783F">
          <w:rPr>
            <w:noProof/>
          </w:rPr>
          <w:delText>Figure 4. Account Management Page</w:delText>
        </w:r>
        <w:r w:rsidDel="003E783F">
          <w:rPr>
            <w:noProof/>
          </w:rPr>
          <w:tab/>
        </w:r>
        <w:r w:rsidR="00D32855" w:rsidDel="003E783F">
          <w:rPr>
            <w:noProof/>
          </w:rPr>
          <w:delText>5</w:delText>
        </w:r>
      </w:del>
    </w:p>
    <w:p w14:paraId="13D1D786" w14:textId="2667879D" w:rsidR="00916064" w:rsidDel="003E783F" w:rsidRDefault="00916064">
      <w:pPr>
        <w:pStyle w:val="TableofFigures"/>
        <w:tabs>
          <w:tab w:val="right" w:leader="dot" w:pos="9350"/>
        </w:tabs>
        <w:rPr>
          <w:del w:id="161" w:author="Springate-Combs, Cole" w:date="2018-07-10T09:09:00Z"/>
          <w:rFonts w:asciiTheme="minorHAnsi" w:eastAsiaTheme="minorEastAsia" w:hAnsiTheme="minorHAnsi" w:cstheme="minorBidi"/>
          <w:noProof/>
          <w:sz w:val="22"/>
          <w:szCs w:val="22"/>
        </w:rPr>
      </w:pPr>
      <w:del w:id="162" w:author="Springate-Combs, Cole" w:date="2018-07-10T09:09:00Z">
        <w:r w:rsidDel="003E783F">
          <w:rPr>
            <w:noProof/>
          </w:rPr>
          <w:delText>Figure 5. Measure Dashboard View</w:delText>
        </w:r>
        <w:r w:rsidDel="003E783F">
          <w:rPr>
            <w:noProof/>
          </w:rPr>
          <w:tab/>
        </w:r>
        <w:r w:rsidR="00D32855" w:rsidDel="003E783F">
          <w:rPr>
            <w:noProof/>
          </w:rPr>
          <w:delText>6</w:delText>
        </w:r>
      </w:del>
    </w:p>
    <w:p w14:paraId="7445E1F4" w14:textId="627C2E2B" w:rsidR="00916064" w:rsidDel="003E783F" w:rsidRDefault="00916064">
      <w:pPr>
        <w:pStyle w:val="TableofFigures"/>
        <w:tabs>
          <w:tab w:val="right" w:leader="dot" w:pos="9350"/>
        </w:tabs>
        <w:rPr>
          <w:del w:id="163" w:author="Springate-Combs, Cole" w:date="2018-07-10T09:09:00Z"/>
          <w:rFonts w:asciiTheme="minorHAnsi" w:eastAsiaTheme="minorEastAsia" w:hAnsiTheme="minorHAnsi" w:cstheme="minorBidi"/>
          <w:noProof/>
          <w:sz w:val="22"/>
          <w:szCs w:val="22"/>
        </w:rPr>
      </w:pPr>
      <w:del w:id="164" w:author="Springate-Combs, Cole" w:date="2018-07-10T09:09:00Z">
        <w:r w:rsidDel="003E783F">
          <w:rPr>
            <w:noProof/>
          </w:rPr>
          <w:delText>Figure 6. New Measure Dialog</w:delText>
        </w:r>
        <w:r w:rsidDel="003E783F">
          <w:rPr>
            <w:noProof/>
          </w:rPr>
          <w:tab/>
        </w:r>
        <w:r w:rsidR="00D32855" w:rsidDel="003E783F">
          <w:rPr>
            <w:noProof/>
          </w:rPr>
          <w:delText>7</w:delText>
        </w:r>
      </w:del>
    </w:p>
    <w:p w14:paraId="37FA4946" w14:textId="30FA74A2" w:rsidR="00916064" w:rsidDel="003E783F" w:rsidRDefault="00916064">
      <w:pPr>
        <w:pStyle w:val="TableofFigures"/>
        <w:tabs>
          <w:tab w:val="right" w:leader="dot" w:pos="9350"/>
        </w:tabs>
        <w:rPr>
          <w:del w:id="165" w:author="Springate-Combs, Cole" w:date="2018-07-10T09:09:00Z"/>
          <w:rFonts w:asciiTheme="minorHAnsi" w:eastAsiaTheme="minorEastAsia" w:hAnsiTheme="minorHAnsi" w:cstheme="minorBidi"/>
          <w:noProof/>
          <w:sz w:val="22"/>
          <w:szCs w:val="22"/>
        </w:rPr>
      </w:pPr>
      <w:del w:id="166" w:author="Springate-Combs, Cole" w:date="2018-07-10T09:09:00Z">
        <w:r w:rsidDel="003E783F">
          <w:rPr>
            <w:noProof/>
          </w:rPr>
          <w:delText>Figure 7. Finalize Measure Dialog</w:delText>
        </w:r>
        <w:r w:rsidDel="003E783F">
          <w:rPr>
            <w:noProof/>
          </w:rPr>
          <w:tab/>
        </w:r>
        <w:r w:rsidR="00D32855" w:rsidDel="003E783F">
          <w:rPr>
            <w:noProof/>
          </w:rPr>
          <w:delText>8</w:delText>
        </w:r>
      </w:del>
    </w:p>
    <w:p w14:paraId="17D9D12F" w14:textId="03EFA46F" w:rsidR="00916064" w:rsidDel="003E783F" w:rsidRDefault="00916064">
      <w:pPr>
        <w:pStyle w:val="TableofFigures"/>
        <w:tabs>
          <w:tab w:val="right" w:leader="dot" w:pos="9350"/>
        </w:tabs>
        <w:rPr>
          <w:del w:id="167" w:author="Springate-Combs, Cole" w:date="2018-07-10T09:09:00Z"/>
          <w:rFonts w:asciiTheme="minorHAnsi" w:eastAsiaTheme="minorEastAsia" w:hAnsiTheme="minorHAnsi" w:cstheme="minorBidi"/>
          <w:noProof/>
          <w:sz w:val="22"/>
          <w:szCs w:val="22"/>
        </w:rPr>
      </w:pPr>
      <w:del w:id="168" w:author="Springate-Combs, Cole" w:date="2018-07-10T09:09:00Z">
        <w:r w:rsidDel="003E783F">
          <w:rPr>
            <w:noProof/>
          </w:rPr>
          <w:delText>Figure 8. Value Set Options – Profile</w:delText>
        </w:r>
        <w:r w:rsidDel="003E783F">
          <w:rPr>
            <w:noProof/>
          </w:rPr>
          <w:tab/>
        </w:r>
        <w:r w:rsidR="00D32855" w:rsidDel="003E783F">
          <w:rPr>
            <w:noProof/>
          </w:rPr>
          <w:delText>9</w:delText>
        </w:r>
      </w:del>
    </w:p>
    <w:p w14:paraId="1A3AA7E2" w14:textId="56EFF863" w:rsidR="00916064" w:rsidDel="003E783F" w:rsidRDefault="00916064">
      <w:pPr>
        <w:pStyle w:val="TableofFigures"/>
        <w:tabs>
          <w:tab w:val="right" w:leader="dot" w:pos="9350"/>
        </w:tabs>
        <w:rPr>
          <w:del w:id="169" w:author="Springate-Combs, Cole" w:date="2018-07-10T09:09:00Z"/>
          <w:rFonts w:asciiTheme="minorHAnsi" w:eastAsiaTheme="minorEastAsia" w:hAnsiTheme="minorHAnsi" w:cstheme="minorBidi"/>
          <w:noProof/>
          <w:sz w:val="22"/>
          <w:szCs w:val="22"/>
        </w:rPr>
      </w:pPr>
      <w:del w:id="170" w:author="Springate-Combs, Cole" w:date="2018-07-10T09:09:00Z">
        <w:r w:rsidDel="003E783F">
          <w:rPr>
            <w:noProof/>
          </w:rPr>
          <w:delText>Figure 9.Value Set Options - Release</w:delText>
        </w:r>
        <w:r w:rsidDel="003E783F">
          <w:rPr>
            <w:noProof/>
          </w:rPr>
          <w:tab/>
        </w:r>
        <w:r w:rsidR="00D32855" w:rsidDel="003E783F">
          <w:rPr>
            <w:noProof/>
          </w:rPr>
          <w:delText>10</w:delText>
        </w:r>
      </w:del>
    </w:p>
    <w:p w14:paraId="5747383B" w14:textId="787E38C4" w:rsidR="00916064" w:rsidDel="003E783F" w:rsidRDefault="00916064">
      <w:pPr>
        <w:pStyle w:val="TableofFigures"/>
        <w:tabs>
          <w:tab w:val="right" w:leader="dot" w:pos="9350"/>
        </w:tabs>
        <w:rPr>
          <w:del w:id="171" w:author="Springate-Combs, Cole" w:date="2018-07-10T09:09:00Z"/>
          <w:rFonts w:asciiTheme="minorHAnsi" w:eastAsiaTheme="minorEastAsia" w:hAnsiTheme="minorHAnsi" w:cstheme="minorBidi"/>
          <w:noProof/>
          <w:sz w:val="22"/>
          <w:szCs w:val="22"/>
        </w:rPr>
      </w:pPr>
      <w:del w:id="172" w:author="Springate-Combs, Cole" w:date="2018-07-10T09:09:00Z">
        <w:r w:rsidDel="003E783F">
          <w:rPr>
            <w:noProof/>
          </w:rPr>
          <w:delText>Figure 10. Updating Measure Dialog</w:delText>
        </w:r>
        <w:r w:rsidDel="003E783F">
          <w:rPr>
            <w:noProof/>
          </w:rPr>
          <w:tab/>
        </w:r>
        <w:r w:rsidR="00D32855" w:rsidDel="003E783F">
          <w:rPr>
            <w:noProof/>
          </w:rPr>
          <w:delText>11</w:delText>
        </w:r>
      </w:del>
    </w:p>
    <w:p w14:paraId="624512F0" w14:textId="0FEAA951" w:rsidR="00916064" w:rsidDel="003E783F" w:rsidRDefault="00916064">
      <w:pPr>
        <w:pStyle w:val="TableofFigures"/>
        <w:tabs>
          <w:tab w:val="right" w:leader="dot" w:pos="9350"/>
        </w:tabs>
        <w:rPr>
          <w:del w:id="173" w:author="Springate-Combs, Cole" w:date="2018-07-10T09:09:00Z"/>
          <w:rFonts w:asciiTheme="minorHAnsi" w:eastAsiaTheme="minorEastAsia" w:hAnsiTheme="minorHAnsi" w:cstheme="minorBidi"/>
          <w:noProof/>
          <w:sz w:val="22"/>
          <w:szCs w:val="22"/>
        </w:rPr>
      </w:pPr>
      <w:del w:id="174" w:author="Springate-Combs, Cole" w:date="2018-07-10T09:09:00Z">
        <w:r w:rsidDel="003E783F">
          <w:rPr>
            <w:noProof/>
          </w:rPr>
          <w:delText>Figure 11. Measure View</w:delText>
        </w:r>
        <w:r w:rsidDel="003E783F">
          <w:rPr>
            <w:noProof/>
          </w:rPr>
          <w:tab/>
        </w:r>
        <w:r w:rsidR="00D32855" w:rsidDel="003E783F">
          <w:rPr>
            <w:noProof/>
          </w:rPr>
          <w:delText>13</w:delText>
        </w:r>
      </w:del>
    </w:p>
    <w:p w14:paraId="0EF4636C" w14:textId="57D1354F" w:rsidR="00916064" w:rsidDel="003E783F" w:rsidRDefault="00916064">
      <w:pPr>
        <w:pStyle w:val="TableofFigures"/>
        <w:tabs>
          <w:tab w:val="right" w:leader="dot" w:pos="9350"/>
        </w:tabs>
        <w:rPr>
          <w:del w:id="175" w:author="Springate-Combs, Cole" w:date="2018-07-10T09:09:00Z"/>
          <w:rFonts w:asciiTheme="minorHAnsi" w:eastAsiaTheme="minorEastAsia" w:hAnsiTheme="minorHAnsi" w:cstheme="minorBidi"/>
          <w:noProof/>
          <w:sz w:val="22"/>
          <w:szCs w:val="22"/>
        </w:rPr>
      </w:pPr>
      <w:del w:id="176" w:author="Springate-Combs, Cole" w:date="2018-07-10T09:09:00Z">
        <w:r w:rsidDel="003E783F">
          <w:rPr>
            <w:noProof/>
          </w:rPr>
          <w:delText>Figure 12. Measure Terminology and Overlapping Value Sets</w:delText>
        </w:r>
        <w:r w:rsidDel="003E783F">
          <w:rPr>
            <w:noProof/>
          </w:rPr>
          <w:tab/>
        </w:r>
        <w:r w:rsidR="00D32855" w:rsidDel="003E783F">
          <w:rPr>
            <w:noProof/>
          </w:rPr>
          <w:delText>14</w:delText>
        </w:r>
      </w:del>
    </w:p>
    <w:p w14:paraId="5096DEBB" w14:textId="73949196" w:rsidR="00916064" w:rsidDel="003E783F" w:rsidRDefault="00916064">
      <w:pPr>
        <w:pStyle w:val="TableofFigures"/>
        <w:tabs>
          <w:tab w:val="right" w:leader="dot" w:pos="9350"/>
        </w:tabs>
        <w:rPr>
          <w:del w:id="177" w:author="Springate-Combs, Cole" w:date="2018-07-10T09:09:00Z"/>
          <w:rFonts w:asciiTheme="minorHAnsi" w:eastAsiaTheme="minorEastAsia" w:hAnsiTheme="minorHAnsi" w:cstheme="minorBidi"/>
          <w:noProof/>
          <w:sz w:val="22"/>
          <w:szCs w:val="22"/>
        </w:rPr>
      </w:pPr>
      <w:del w:id="178" w:author="Springate-Combs, Cole" w:date="2018-07-10T09:09:00Z">
        <w:r w:rsidDel="003E783F">
          <w:rPr>
            <w:noProof/>
          </w:rPr>
          <w:delText>Figure 13. Expanded Results View</w:delText>
        </w:r>
        <w:r w:rsidDel="003E783F">
          <w:rPr>
            <w:noProof/>
          </w:rPr>
          <w:tab/>
        </w:r>
        <w:r w:rsidR="00D32855" w:rsidDel="003E783F">
          <w:rPr>
            <w:noProof/>
          </w:rPr>
          <w:delText>15</w:delText>
        </w:r>
      </w:del>
    </w:p>
    <w:p w14:paraId="46EB8420" w14:textId="5030BE98" w:rsidR="00916064" w:rsidDel="003E783F" w:rsidRDefault="00916064">
      <w:pPr>
        <w:pStyle w:val="TableofFigures"/>
        <w:tabs>
          <w:tab w:val="right" w:leader="dot" w:pos="9350"/>
        </w:tabs>
        <w:rPr>
          <w:del w:id="179" w:author="Springate-Combs, Cole" w:date="2018-07-10T09:09:00Z"/>
          <w:rFonts w:asciiTheme="minorHAnsi" w:eastAsiaTheme="minorEastAsia" w:hAnsiTheme="minorHAnsi" w:cstheme="minorBidi"/>
          <w:noProof/>
          <w:sz w:val="22"/>
          <w:szCs w:val="22"/>
        </w:rPr>
      </w:pPr>
      <w:del w:id="180" w:author="Springate-Combs, Cole" w:date="2018-07-10T09:09:00Z">
        <w:r w:rsidDel="003E783F">
          <w:rPr>
            <w:noProof/>
          </w:rPr>
          <w:delText>Figure 14. Logic Calculation Highlight – Passing Results</w:delText>
        </w:r>
        <w:r w:rsidDel="003E783F">
          <w:rPr>
            <w:noProof/>
          </w:rPr>
          <w:tab/>
        </w:r>
        <w:r w:rsidR="00D32855" w:rsidDel="003E783F">
          <w:rPr>
            <w:noProof/>
          </w:rPr>
          <w:delText>16</w:delText>
        </w:r>
      </w:del>
    </w:p>
    <w:p w14:paraId="54389172" w14:textId="5BD20BE3" w:rsidR="00916064" w:rsidDel="003E783F" w:rsidRDefault="00916064">
      <w:pPr>
        <w:pStyle w:val="TableofFigures"/>
        <w:tabs>
          <w:tab w:val="right" w:leader="dot" w:pos="9350"/>
        </w:tabs>
        <w:rPr>
          <w:del w:id="181" w:author="Springate-Combs, Cole" w:date="2018-07-10T09:09:00Z"/>
          <w:rFonts w:asciiTheme="minorHAnsi" w:eastAsiaTheme="minorEastAsia" w:hAnsiTheme="minorHAnsi" w:cstheme="minorBidi"/>
          <w:noProof/>
          <w:sz w:val="22"/>
          <w:szCs w:val="22"/>
        </w:rPr>
      </w:pPr>
      <w:del w:id="182" w:author="Springate-Combs, Cole" w:date="2018-07-10T09:09:00Z">
        <w:r w:rsidDel="003E783F">
          <w:rPr>
            <w:noProof/>
          </w:rPr>
          <w:delText>Figure 15. Logic Calculation Highlight – Failing Results</w:delText>
        </w:r>
        <w:r w:rsidDel="003E783F">
          <w:rPr>
            <w:noProof/>
          </w:rPr>
          <w:tab/>
        </w:r>
        <w:r w:rsidR="00D32855" w:rsidDel="003E783F">
          <w:rPr>
            <w:noProof/>
          </w:rPr>
          <w:delText>16</w:delText>
        </w:r>
      </w:del>
    </w:p>
    <w:p w14:paraId="1930A9BE" w14:textId="2AD17F59" w:rsidR="00916064" w:rsidDel="003E783F" w:rsidRDefault="00916064">
      <w:pPr>
        <w:pStyle w:val="TableofFigures"/>
        <w:tabs>
          <w:tab w:val="right" w:leader="dot" w:pos="9350"/>
        </w:tabs>
        <w:rPr>
          <w:del w:id="183" w:author="Springate-Combs, Cole" w:date="2018-07-10T09:09:00Z"/>
          <w:rFonts w:asciiTheme="minorHAnsi" w:eastAsiaTheme="minorEastAsia" w:hAnsiTheme="minorHAnsi" w:cstheme="minorBidi"/>
          <w:noProof/>
          <w:sz w:val="22"/>
          <w:szCs w:val="22"/>
        </w:rPr>
      </w:pPr>
      <w:del w:id="184" w:author="Springate-Combs, Cole" w:date="2018-07-10T09:09:00Z">
        <w:r w:rsidDel="003E783F">
          <w:rPr>
            <w:noProof/>
          </w:rPr>
          <w:delText>Figure 16. Patient Builder View</w:delText>
        </w:r>
        <w:r w:rsidDel="003E783F">
          <w:rPr>
            <w:noProof/>
          </w:rPr>
          <w:tab/>
        </w:r>
        <w:r w:rsidR="00D32855" w:rsidDel="003E783F">
          <w:rPr>
            <w:noProof/>
          </w:rPr>
          <w:delText>18</w:delText>
        </w:r>
      </w:del>
    </w:p>
    <w:p w14:paraId="7AECA401" w14:textId="2C8BB840" w:rsidR="00916064" w:rsidDel="003E783F" w:rsidRDefault="00916064">
      <w:pPr>
        <w:pStyle w:val="TableofFigures"/>
        <w:tabs>
          <w:tab w:val="right" w:leader="dot" w:pos="9350"/>
        </w:tabs>
        <w:rPr>
          <w:del w:id="185" w:author="Springate-Combs, Cole" w:date="2018-07-10T09:09:00Z"/>
          <w:rFonts w:asciiTheme="minorHAnsi" w:eastAsiaTheme="minorEastAsia" w:hAnsiTheme="minorHAnsi" w:cstheme="minorBidi"/>
          <w:noProof/>
          <w:sz w:val="22"/>
          <w:szCs w:val="22"/>
        </w:rPr>
      </w:pPr>
      <w:del w:id="186" w:author="Springate-Combs, Cole" w:date="2018-07-10T09:09:00Z">
        <w:r w:rsidDel="003E783F">
          <w:rPr>
            <w:noProof/>
          </w:rPr>
          <w:delText>Figure 17. Continuous Variable Measures Expected Populations</w:delText>
        </w:r>
        <w:r w:rsidDel="003E783F">
          <w:rPr>
            <w:noProof/>
          </w:rPr>
          <w:tab/>
        </w:r>
        <w:r w:rsidR="00D32855" w:rsidDel="003E783F">
          <w:rPr>
            <w:noProof/>
          </w:rPr>
          <w:delText>20</w:delText>
        </w:r>
      </w:del>
    </w:p>
    <w:p w14:paraId="635CAD3A" w14:textId="08DF0386" w:rsidR="00916064" w:rsidDel="003E783F" w:rsidRDefault="00916064">
      <w:pPr>
        <w:pStyle w:val="TableofFigures"/>
        <w:tabs>
          <w:tab w:val="right" w:leader="dot" w:pos="9350"/>
        </w:tabs>
        <w:rPr>
          <w:del w:id="187" w:author="Springate-Combs, Cole" w:date="2018-07-10T09:09:00Z"/>
          <w:rFonts w:asciiTheme="minorHAnsi" w:eastAsiaTheme="minorEastAsia" w:hAnsiTheme="minorHAnsi" w:cstheme="minorBidi"/>
          <w:noProof/>
          <w:sz w:val="22"/>
          <w:szCs w:val="22"/>
        </w:rPr>
      </w:pPr>
      <w:del w:id="188" w:author="Springate-Combs, Cole" w:date="2018-07-10T09:09:00Z">
        <w:r w:rsidDel="003E783F">
          <w:rPr>
            <w:noProof/>
          </w:rPr>
          <w:delText>Figure 18. Building Patient History, Including Edit Clinical Element View</w:delText>
        </w:r>
        <w:r w:rsidDel="003E783F">
          <w:rPr>
            <w:noProof/>
          </w:rPr>
          <w:tab/>
        </w:r>
        <w:r w:rsidR="00D32855" w:rsidDel="003E783F">
          <w:rPr>
            <w:noProof/>
          </w:rPr>
          <w:delText>21</w:delText>
        </w:r>
      </w:del>
    </w:p>
    <w:p w14:paraId="756E7571" w14:textId="7F0658A0" w:rsidR="00916064" w:rsidDel="003E783F" w:rsidRDefault="00916064">
      <w:pPr>
        <w:pStyle w:val="TableofFigures"/>
        <w:tabs>
          <w:tab w:val="right" w:leader="dot" w:pos="9350"/>
        </w:tabs>
        <w:rPr>
          <w:del w:id="189" w:author="Springate-Combs, Cole" w:date="2018-07-10T09:09:00Z"/>
          <w:rFonts w:asciiTheme="minorHAnsi" w:eastAsiaTheme="minorEastAsia" w:hAnsiTheme="minorHAnsi" w:cstheme="minorBidi"/>
          <w:noProof/>
          <w:sz w:val="22"/>
          <w:szCs w:val="22"/>
        </w:rPr>
      </w:pPr>
      <w:del w:id="190" w:author="Springate-Combs, Cole" w:date="2018-07-10T09:09:00Z">
        <w:r w:rsidDel="003E783F">
          <w:rPr>
            <w:noProof/>
          </w:rPr>
          <w:delText>Figure 19. References Section of the Patient History Builder</w:delText>
        </w:r>
        <w:r w:rsidDel="003E783F">
          <w:rPr>
            <w:noProof/>
          </w:rPr>
          <w:tab/>
        </w:r>
        <w:r w:rsidR="00D32855" w:rsidDel="003E783F">
          <w:rPr>
            <w:noProof/>
          </w:rPr>
          <w:delText>22</w:delText>
        </w:r>
      </w:del>
    </w:p>
    <w:p w14:paraId="299C550E" w14:textId="3994DF77" w:rsidR="00916064" w:rsidDel="003E783F" w:rsidRDefault="00916064">
      <w:pPr>
        <w:pStyle w:val="TableofFigures"/>
        <w:tabs>
          <w:tab w:val="right" w:leader="dot" w:pos="9350"/>
        </w:tabs>
        <w:rPr>
          <w:del w:id="191" w:author="Springate-Combs, Cole" w:date="2018-07-10T09:09:00Z"/>
          <w:rFonts w:asciiTheme="minorHAnsi" w:eastAsiaTheme="minorEastAsia" w:hAnsiTheme="minorHAnsi" w:cstheme="minorBidi"/>
          <w:noProof/>
          <w:sz w:val="22"/>
          <w:szCs w:val="22"/>
        </w:rPr>
      </w:pPr>
      <w:del w:id="192" w:author="Springate-Combs, Cole" w:date="2018-07-10T09:09:00Z">
        <w:r w:rsidDel="003E783F">
          <w:rPr>
            <w:noProof/>
          </w:rPr>
          <w:delText>Figure 20. User Group Link on Bonnie Splash Page</w:delText>
        </w:r>
        <w:r w:rsidDel="003E783F">
          <w:rPr>
            <w:noProof/>
          </w:rPr>
          <w:tab/>
        </w:r>
        <w:r w:rsidR="00D32855" w:rsidDel="003E783F">
          <w:rPr>
            <w:noProof/>
          </w:rPr>
          <w:delText>23</w:delText>
        </w:r>
      </w:del>
    </w:p>
    <w:p w14:paraId="6D77CE3A" w14:textId="3B19A478" w:rsidR="00916064" w:rsidDel="003E783F" w:rsidRDefault="00916064">
      <w:pPr>
        <w:pStyle w:val="TableofFigures"/>
        <w:tabs>
          <w:tab w:val="right" w:leader="dot" w:pos="9350"/>
        </w:tabs>
        <w:rPr>
          <w:del w:id="193" w:author="Springate-Combs, Cole" w:date="2018-07-10T09:09:00Z"/>
          <w:rFonts w:asciiTheme="minorHAnsi" w:eastAsiaTheme="minorEastAsia" w:hAnsiTheme="minorHAnsi" w:cstheme="minorBidi"/>
          <w:noProof/>
          <w:sz w:val="22"/>
          <w:szCs w:val="22"/>
        </w:rPr>
      </w:pPr>
      <w:del w:id="194" w:author="Springate-Combs, Cole" w:date="2018-07-10T09:09:00Z">
        <w:r w:rsidDel="003E783F">
          <w:rPr>
            <w:noProof/>
          </w:rPr>
          <w:delText>Figure 21. User Group Link in the Application Header</w:delText>
        </w:r>
        <w:r w:rsidDel="003E783F">
          <w:rPr>
            <w:noProof/>
          </w:rPr>
          <w:tab/>
        </w:r>
        <w:r w:rsidR="00D32855" w:rsidDel="003E783F">
          <w:rPr>
            <w:noProof/>
          </w:rPr>
          <w:delText>23</w:delText>
        </w:r>
      </w:del>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195" w:name="_Toc510936693"/>
      <w:bookmarkStart w:id="196" w:name="_Toc510936873"/>
      <w:bookmarkStart w:id="197" w:name="_Toc510948564"/>
      <w:bookmarkStart w:id="198" w:name="_Toc495298935"/>
      <w:bookmarkStart w:id="199" w:name="_Toc511999339"/>
      <w:bookmarkStart w:id="200" w:name="_Toc497871702"/>
      <w:bookmarkStart w:id="201" w:name="_Toc497872046"/>
      <w:bookmarkStart w:id="202" w:name="_Toc497872814"/>
      <w:bookmarkStart w:id="203" w:name="_Toc497872969"/>
      <w:bookmarkStart w:id="204" w:name="_Toc497873017"/>
      <w:bookmarkEnd w:id="83"/>
      <w:bookmarkEnd w:id="84"/>
      <w:bookmarkEnd w:id="85"/>
      <w:bookmarkEnd w:id="86"/>
      <w:r>
        <w:lastRenderedPageBreak/>
        <w:t>Introduction</w:t>
      </w:r>
      <w:bookmarkEnd w:id="195"/>
      <w:bookmarkEnd w:id="196"/>
      <w:bookmarkEnd w:id="197"/>
      <w:bookmarkEnd w:id="198"/>
      <w:bookmarkEnd w:id="199"/>
    </w:p>
    <w:p w14:paraId="440D974E" w14:textId="77777777" w:rsidR="00CA2EC7" w:rsidRDefault="00BF4F3D">
      <w:pPr>
        <w:pStyle w:val="Heading2"/>
        <w:spacing w:before="0" w:after="120"/>
      </w:pPr>
      <w:bookmarkStart w:id="205" w:name="_Toc495298936"/>
      <w:bookmarkStart w:id="206" w:name="_Toc511999340"/>
      <w:r>
        <w:t>Background</w:t>
      </w:r>
      <w:bookmarkEnd w:id="205"/>
      <w:bookmarkEnd w:id="206"/>
    </w:p>
    <w:p w14:paraId="587255F7" w14:textId="77777777" w:rsidR="00CA2EC7" w:rsidRDefault="00BF4F3D">
      <w:bookmarkStart w:id="207" w:name="_Toc498235586"/>
      <w:r>
        <w:t>Bonnie is a software tool that allows electronic Clinical Quality Measure (</w:t>
      </w:r>
      <w:proofErr w:type="spellStart"/>
      <w:r>
        <w:t>eCQM</w:t>
      </w:r>
      <w:proofErr w:type="spellEnd"/>
      <w:r>
        <w:t xml:space="preserve">) developers to test and verify the behavior of their CQM logic. The main goal of the Bonnie application is to reduce the number of defects in </w:t>
      </w:r>
      <w:proofErr w:type="spellStart"/>
      <w:r>
        <w:t>eCQMs</w:t>
      </w:r>
      <w:proofErr w:type="spellEnd"/>
      <w:r>
        <w:t xml:space="preserve">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77777777" w:rsidR="00CA2EC7" w:rsidRDefault="00BF4F3D">
      <w:r>
        <w:t xml:space="preserve">Bonnie has been designed to integrate with the nationally recognized data standards the Centers for Medicare &amp; Medicaid Services (CMS) Quality Reporting programs use for expressing CQM logic for machine-to-machine interoperability. This integration provides enormous value to the </w:t>
      </w:r>
      <w:proofErr w:type="spellStart"/>
      <w:r>
        <w:t>eCQM</w:t>
      </w:r>
      <w:proofErr w:type="spellEnd"/>
      <w:r>
        <w:t xml:space="preserve"> program and federal policy leaders and stakeholders. The Bonnie tool verifies that the new and evolving standards for </w:t>
      </w:r>
      <w:proofErr w:type="spellStart"/>
      <w:r>
        <w:t>eCQMs</w:t>
      </w:r>
      <w:proofErr w:type="spellEnd"/>
      <w:r>
        <w:t xml:space="preserve"> used in the CMS Quality Reporting programs are flexible and can be implemented in software.</w:t>
      </w:r>
    </w:p>
    <w:p w14:paraId="28153E67" w14:textId="77777777" w:rsidR="00CA2EC7" w:rsidRDefault="00BF4F3D">
      <w: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w:t>
      </w:r>
      <w:proofErr w:type="spellStart"/>
      <w:r>
        <w:t>eCQMs</w:t>
      </w:r>
      <w:proofErr w:type="spellEnd"/>
      <w:r>
        <w:t>.</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208" w:name="_Toc495298937"/>
      <w:bookmarkStart w:id="209" w:name="_Toc511999341"/>
      <w:r>
        <w:t>Purpose</w:t>
      </w:r>
      <w:bookmarkEnd w:id="208"/>
      <w:bookmarkEnd w:id="209"/>
    </w:p>
    <w:p w14:paraId="0A0F9DA9" w14:textId="77777777" w:rsidR="00CA2EC7" w:rsidRDefault="00BF4F3D">
      <w:r>
        <w:t xml:space="preserve">The purpose of this document is to describe the functionality of the Bonnie web application that allows measure developers to test and verify the behavior of their CQM logic. This document provides Bonnie users with step-by-step instructions for testing </w:t>
      </w:r>
      <w:proofErr w:type="spellStart"/>
      <w:r>
        <w:t>eCQMs</w:t>
      </w:r>
      <w:proofErr w:type="spellEnd"/>
      <w:r>
        <w:t xml:space="preserve"> by building synthetic patient records.</w:t>
      </w:r>
    </w:p>
    <w:p w14:paraId="14201A4A" w14:textId="77777777" w:rsidR="00CA2EC7" w:rsidRDefault="00BF4F3D">
      <w:pPr>
        <w:pStyle w:val="Heading2"/>
      </w:pPr>
      <w:bookmarkStart w:id="210" w:name="_Toc495298938"/>
      <w:bookmarkStart w:id="211" w:name="_Toc511999342"/>
      <w:bookmarkStart w:id="212" w:name="_Toc498235588"/>
      <w:bookmarkEnd w:id="207"/>
      <w:r>
        <w:t>Application Description</w:t>
      </w:r>
      <w:bookmarkEnd w:id="210"/>
      <w:bookmarkEnd w:id="211"/>
    </w:p>
    <w:p w14:paraId="2E9D3DB5" w14:textId="77777777" w:rsidR="00CA2EC7" w:rsidRDefault="00BF4F3D">
      <w:r>
        <w:t xml:space="preserve">The Bonnie application provides the capability to import measures defined in Health Quality Measure Format (HQMF) Extensible Markup Language (XML) and Clinical Quality Language (CQL). The HQMF specification provides the metadata and the CQL libraries provide the logic for calculating a CQM. The Bonnie application can load an </w:t>
      </w:r>
      <w:proofErr w:type="spellStart"/>
      <w:r>
        <w:t>eCQM</w:t>
      </w:r>
      <w:proofErr w:type="spellEnd"/>
      <w:r>
        <w:t xml:space="preserve"> containing the HQMF and CQL describing a measure and programmatically convert both into an executable format that allows calculation of the measure directly from the specification.</w:t>
      </w:r>
    </w:p>
    <w:p w14:paraId="615524C4" w14:textId="77777777" w:rsidR="00CA2EC7" w:rsidRDefault="00BF4F3D">
      <w:r>
        <w:lastRenderedPageBreak/>
        <w:t xml:space="preserve">The CMS Measure Authoring Tool is the primary source for </w:t>
      </w:r>
      <w:proofErr w:type="spellStart"/>
      <w:r>
        <w:t>eCQMs</w:t>
      </w:r>
      <w:proofErr w:type="spellEnd"/>
      <w:r>
        <w:t xml:space="preserve"> used by the Bonnie application. Measure developers use the MAT to build </w:t>
      </w:r>
      <w:proofErr w:type="spellStart"/>
      <w:r>
        <w:t>eCQMs</w:t>
      </w:r>
      <w:proofErr w:type="spellEnd"/>
      <w:r>
        <w:t xml:space="preserve">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 xml:space="preserve">Once an </w:t>
      </w:r>
      <w:proofErr w:type="spellStart"/>
      <w:r>
        <w:t>eCQM</w:t>
      </w:r>
      <w:proofErr w:type="spellEnd"/>
      <w:r>
        <w:t xml:space="preserve">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w:t>
      </w:r>
      <w:proofErr w:type="spellStart"/>
      <w:r>
        <w:t>eCQMs</w:t>
      </w:r>
      <w:proofErr w:type="spellEnd"/>
      <w:r>
        <w:t xml:space="preserve">. Through the Bonnie-supported </w:t>
      </w:r>
      <w:proofErr w:type="spellStart"/>
      <w:r>
        <w:t>eCQM</w:t>
      </w:r>
      <w:proofErr w:type="spellEnd"/>
      <w:r>
        <w:t xml:space="preserve"> testing framework, measure developers can more clearly understand the behavior of the measure logic and validate that the measure logic encodes their intent, as well as validate multiple iterations of measure updates against a test deck.</w:t>
      </w:r>
    </w:p>
    <w:p w14:paraId="6198ED0C" w14:textId="77777777" w:rsidR="00CA2EC7" w:rsidRDefault="00BF4F3D">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(ONC) Health IT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76F91A7D" w14:textId="77777777" w:rsidR="00CA2EC7" w:rsidRDefault="00CA2EC7">
      <w:pPr>
        <w:sectPr w:rsidR="00CA2EC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213" w:name="_Toc495298939"/>
      <w:bookmarkStart w:id="214" w:name="_Toc511999343"/>
      <w:r>
        <w:lastRenderedPageBreak/>
        <w:t>User Account Creation</w:t>
      </w:r>
      <w:bookmarkEnd w:id="213"/>
      <w:bookmarkEnd w:id="214"/>
    </w:p>
    <w:p w14:paraId="6390ADA4" w14:textId="77777777" w:rsidR="00CA2EC7" w:rsidRDefault="00BF4F3D">
      <w:pPr>
        <w:pStyle w:val="Heading2"/>
      </w:pPr>
      <w:bookmarkStart w:id="215" w:name="_Toc495298940"/>
      <w:bookmarkStart w:id="216" w:name="_Toc511999344"/>
      <w:r>
        <w:t>Login Page</w:t>
      </w:r>
      <w:bookmarkEnd w:id="215"/>
      <w:bookmarkEnd w:id="216"/>
    </w:p>
    <w:p w14:paraId="40626284" w14:textId="3F4EFC21" w:rsidR="00CA2EC7" w:rsidRDefault="00BF4F3D">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2E3B54">
          <w:t xml:space="preserve">Figure </w:t>
        </w:r>
        <w:r w:rsidR="002E3B54">
          <w:rPr>
            <w:noProof/>
          </w:rPr>
          <w:t>1</w:t>
        </w:r>
      </w:fldSimple>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5FBCC033" w:rsidR="00CA2EC7" w:rsidRDefault="00BF4F3D">
      <w:pPr>
        <w:pStyle w:val="FigureCaption"/>
      </w:pPr>
      <w:bookmarkStart w:id="217" w:name="_Ref459207064"/>
      <w:bookmarkStart w:id="218" w:name="_Toc51901532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1</w:t>
      </w:r>
      <w:r w:rsidR="00151F9E">
        <w:rPr>
          <w:noProof/>
        </w:rPr>
        <w:fldChar w:fldCharType="end"/>
      </w:r>
      <w:bookmarkEnd w:id="217"/>
      <w:r>
        <w:t xml:space="preserve">. </w:t>
      </w:r>
      <w:bookmarkStart w:id="219" w:name="_Toc439152610"/>
      <w:bookmarkStart w:id="220" w:name="_Toc439152756"/>
      <w:bookmarkStart w:id="221" w:name="_Toc439154841"/>
      <w:r>
        <w:t>Bonnie Login Page</w:t>
      </w:r>
      <w:bookmarkEnd w:id="218"/>
      <w:bookmarkEnd w:id="219"/>
      <w:bookmarkEnd w:id="220"/>
      <w:bookmarkEnd w:id="221"/>
    </w:p>
    <w:p w14:paraId="4216AFBA" w14:textId="77777777" w:rsidR="00CA2EC7" w:rsidRDefault="00BF4F3D">
      <w:pPr>
        <w:pStyle w:val="Heading2"/>
      </w:pPr>
      <w:bookmarkStart w:id="222" w:name="_Toc439152897"/>
      <w:bookmarkStart w:id="223" w:name="_Toc439155293"/>
      <w:bookmarkStart w:id="224" w:name="_Toc439155655"/>
      <w:bookmarkStart w:id="225" w:name="_Toc439155735"/>
      <w:bookmarkStart w:id="226" w:name="_Toc439156644"/>
      <w:bookmarkStart w:id="227" w:name="_Toc439157810"/>
      <w:bookmarkStart w:id="228" w:name="_Toc439158054"/>
      <w:bookmarkStart w:id="229" w:name="_Toc439158236"/>
      <w:bookmarkStart w:id="230" w:name="_Toc439922475"/>
      <w:bookmarkStart w:id="231" w:name="_Toc439923945"/>
      <w:bookmarkStart w:id="232" w:name="_Toc439924014"/>
      <w:bookmarkStart w:id="233" w:name="_Toc495298941"/>
      <w:bookmarkStart w:id="234" w:name="_Toc511999345"/>
      <w:bookmarkEnd w:id="222"/>
      <w:bookmarkEnd w:id="223"/>
      <w:bookmarkEnd w:id="224"/>
      <w:bookmarkEnd w:id="225"/>
      <w:bookmarkEnd w:id="226"/>
      <w:bookmarkEnd w:id="227"/>
      <w:bookmarkEnd w:id="228"/>
      <w:bookmarkEnd w:id="229"/>
      <w:bookmarkEnd w:id="230"/>
      <w:bookmarkEnd w:id="231"/>
      <w:bookmarkEnd w:id="232"/>
      <w:r>
        <w:t>Creating a New User</w:t>
      </w:r>
      <w:bookmarkEnd w:id="233"/>
      <w:bookmarkEnd w:id="234"/>
    </w:p>
    <w:p w14:paraId="7B60546C" w14:textId="6F9D531D" w:rsidR="00CA2EC7" w:rsidRDefault="00BF4F3D">
      <w:pPr>
        <w:spacing w:after="240"/>
      </w:pPr>
      <w:r>
        <w:t xml:space="preserve">A user can create a new account by clicking the “register” link on the login page. The register link brings the user to account creation page shown in </w:t>
      </w:r>
      <w:fldSimple w:instr=" REF _Ref459271439  \* MERGEFORMAT ">
        <w:r w:rsidR="002E3B54">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68F44F70" w:rsidR="00CA2EC7" w:rsidRDefault="00BF4F3D">
      <w:pPr>
        <w:pStyle w:val="FigureCaption"/>
      </w:pPr>
      <w:bookmarkStart w:id="235" w:name="_Ref459271439"/>
      <w:bookmarkStart w:id="236" w:name="_Toc51901532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2</w:t>
      </w:r>
      <w:r w:rsidR="00151F9E">
        <w:rPr>
          <w:noProof/>
        </w:rPr>
        <w:fldChar w:fldCharType="end"/>
      </w:r>
      <w:bookmarkEnd w:id="235"/>
      <w:r>
        <w:rPr>
          <w:bCs/>
        </w:rPr>
        <w:t>.</w:t>
      </w:r>
      <w:r>
        <w:t xml:space="preserve"> Account Registration Page</w:t>
      </w:r>
      <w:bookmarkEnd w:id="236"/>
    </w:p>
    <w:p w14:paraId="42342738" w14:textId="77777777" w:rsidR="00CA2EC7" w:rsidRDefault="00BF4F3D">
      <w:pPr>
        <w:pStyle w:val="Heading2"/>
      </w:pPr>
      <w:bookmarkStart w:id="237" w:name="_Toc439152899"/>
      <w:bookmarkStart w:id="238" w:name="_Toc439155295"/>
      <w:bookmarkStart w:id="239" w:name="_Toc439155657"/>
      <w:bookmarkStart w:id="240" w:name="_Toc439155737"/>
      <w:bookmarkStart w:id="241" w:name="_Toc439156646"/>
      <w:bookmarkStart w:id="242" w:name="_Toc439157812"/>
      <w:bookmarkStart w:id="243" w:name="_Toc439158056"/>
      <w:bookmarkStart w:id="244" w:name="_Toc439158238"/>
      <w:bookmarkStart w:id="245" w:name="_Toc439922477"/>
      <w:bookmarkStart w:id="246" w:name="_Toc439923947"/>
      <w:bookmarkStart w:id="247" w:name="_Toc439924016"/>
      <w:bookmarkStart w:id="248" w:name="_Toc439152900"/>
      <w:bookmarkStart w:id="249" w:name="_Toc439155296"/>
      <w:bookmarkStart w:id="250" w:name="_Toc439155658"/>
      <w:bookmarkStart w:id="251" w:name="_Toc439155738"/>
      <w:bookmarkStart w:id="252" w:name="_Toc439156647"/>
      <w:bookmarkStart w:id="253" w:name="_Toc439157813"/>
      <w:bookmarkStart w:id="254" w:name="_Toc439158057"/>
      <w:bookmarkStart w:id="255" w:name="_Toc439158239"/>
      <w:bookmarkStart w:id="256" w:name="_Toc439922478"/>
      <w:bookmarkStart w:id="257" w:name="_Toc439923948"/>
      <w:bookmarkStart w:id="258" w:name="_Toc439924017"/>
      <w:bookmarkStart w:id="259" w:name="_Toc495298942"/>
      <w:bookmarkStart w:id="260" w:name="_Toc51199934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t>Resetting a Password</w:t>
      </w:r>
      <w:bookmarkEnd w:id="259"/>
      <w:bookmarkEnd w:id="260"/>
    </w:p>
    <w:p w14:paraId="65D15DCB" w14:textId="017D38E3" w:rsidR="00CA2EC7" w:rsidRDefault="00BF4F3D">
      <w:pPr>
        <w:spacing w:after="240"/>
      </w:pPr>
      <w:r>
        <w:t xml:space="preserve">If a user forgets a password or an account is locked, the user can reset the password using the password reset page shown in </w:t>
      </w:r>
      <w:fldSimple w:instr=" REF _Ref493760084 ">
        <w:r w:rsidR="002E3B54">
          <w:t xml:space="preserve">Figure </w:t>
        </w:r>
        <w:r w:rsidR="002E3B54">
          <w:rPr>
            <w:noProof/>
          </w:rPr>
          <w:t>3</w:t>
        </w:r>
      </w:fldSimple>
      <w:r>
        <w:t>. This page is accessed from the “forgot password?” link on the login page (</w:t>
      </w:r>
      <w:r>
        <w:fldChar w:fldCharType="begin"/>
      </w:r>
      <w:r>
        <w:instrText xml:space="preserve"> REF _Ref459207064</w:instrText>
      </w:r>
      <w:r>
        <w:fldChar w:fldCharType="separate"/>
      </w:r>
      <w:r w:rsidR="002E3B54">
        <w:t xml:space="preserve">Figure </w:t>
      </w:r>
      <w:r w:rsidR="002E3B54">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0D2FA6FC" w:rsidR="00CA2EC7" w:rsidRDefault="00BF4F3D">
      <w:pPr>
        <w:pStyle w:val="FigureCaption"/>
      </w:pPr>
      <w:bookmarkStart w:id="261" w:name="_Ref493760084"/>
      <w:bookmarkStart w:id="262" w:name="_Toc51901532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3</w:t>
      </w:r>
      <w:r w:rsidR="00151F9E">
        <w:rPr>
          <w:noProof/>
        </w:rPr>
        <w:fldChar w:fldCharType="end"/>
      </w:r>
      <w:bookmarkEnd w:id="261"/>
      <w:r>
        <w:t xml:space="preserve">. </w:t>
      </w:r>
      <w:bookmarkStart w:id="263" w:name="_Toc439154842"/>
      <w:r>
        <w:t>Password Reset Page</w:t>
      </w:r>
      <w:bookmarkEnd w:id="262"/>
      <w:bookmarkEnd w:id="263"/>
    </w:p>
    <w:p w14:paraId="5DDE62B2" w14:textId="77777777" w:rsidR="00CA2EC7" w:rsidRDefault="00BF4F3D">
      <w:pPr>
        <w:pStyle w:val="Heading2"/>
      </w:pPr>
      <w:bookmarkStart w:id="264" w:name="_Toc439152902"/>
      <w:bookmarkStart w:id="265" w:name="_Toc439155298"/>
      <w:bookmarkStart w:id="266" w:name="_Toc439155660"/>
      <w:bookmarkStart w:id="267" w:name="_Toc439155740"/>
      <w:bookmarkStart w:id="268" w:name="_Toc439156649"/>
      <w:bookmarkStart w:id="269" w:name="_Toc439157815"/>
      <w:bookmarkStart w:id="270" w:name="_Toc439158059"/>
      <w:bookmarkStart w:id="271" w:name="_Toc439158241"/>
      <w:bookmarkStart w:id="272" w:name="_Toc439922480"/>
      <w:bookmarkStart w:id="273" w:name="_Toc439923950"/>
      <w:bookmarkStart w:id="274" w:name="_Toc439924019"/>
      <w:bookmarkStart w:id="275" w:name="_Toc495298943"/>
      <w:bookmarkStart w:id="276" w:name="_Toc511999347"/>
      <w:bookmarkEnd w:id="264"/>
      <w:bookmarkEnd w:id="265"/>
      <w:bookmarkEnd w:id="266"/>
      <w:bookmarkEnd w:id="267"/>
      <w:bookmarkEnd w:id="268"/>
      <w:bookmarkEnd w:id="269"/>
      <w:bookmarkEnd w:id="270"/>
      <w:bookmarkEnd w:id="271"/>
      <w:bookmarkEnd w:id="272"/>
      <w:bookmarkEnd w:id="273"/>
      <w:bookmarkEnd w:id="274"/>
      <w:r>
        <w:lastRenderedPageBreak/>
        <w:t>Account Management</w:t>
      </w:r>
      <w:bookmarkEnd w:id="275"/>
      <w:bookmarkEnd w:id="276"/>
    </w:p>
    <w:p w14:paraId="377D36FB" w14:textId="2ADBB519" w:rsidR="00CA2EC7" w:rsidRDefault="00BF4F3D">
      <w:pPr>
        <w:spacing w:after="240"/>
      </w:pPr>
      <w:r>
        <w:t xml:space="preserve">After logging into the application, the user can change the information associated with the account by accessing the account management page shown in </w:t>
      </w:r>
      <w:fldSimple w:instr=" REF _Ref493760212 ">
        <w:r w:rsidR="002E3B54">
          <w:t xml:space="preserve">Figure </w:t>
        </w:r>
        <w:r w:rsidR="002E3B54">
          <w:rPr>
            <w:noProof/>
          </w:rPr>
          <w:t>4</w:t>
        </w:r>
      </w:fldSimple>
      <w:r>
        <w:t xml:space="preserve">. The account management page can be opened by clicking the “Account” link in the application header shown at the top of </w:t>
      </w:r>
      <w:fldSimple w:instr=" REF _Ref493760212 ">
        <w:r w:rsidR="002E3B54">
          <w:t xml:space="preserve">Figure </w:t>
        </w:r>
        <w:r w:rsidR="002E3B54">
          <w:rPr>
            <w:noProof/>
          </w:rPr>
          <w:t>4</w:t>
        </w:r>
      </w:fldSimple>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580F8F4C" w:rsidR="00CA2EC7" w:rsidRDefault="00BF4F3D">
      <w:pPr>
        <w:pStyle w:val="FigureCaption"/>
      </w:pPr>
      <w:bookmarkStart w:id="277" w:name="_Ref493760212"/>
      <w:bookmarkStart w:id="278" w:name="_Toc51901532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4</w:t>
      </w:r>
      <w:r w:rsidR="00151F9E">
        <w:rPr>
          <w:noProof/>
        </w:rPr>
        <w:fldChar w:fldCharType="end"/>
      </w:r>
      <w:bookmarkEnd w:id="277"/>
      <w:r>
        <w:rPr>
          <w:noProof/>
        </w:rPr>
        <w:t>.</w:t>
      </w:r>
      <w:r>
        <w:t xml:space="preserve"> Account Management Page</w:t>
      </w:r>
      <w:bookmarkEnd w:id="278"/>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279" w:name="_Toc495298944"/>
      <w:bookmarkStart w:id="280" w:name="_Toc511999348"/>
      <w:r>
        <w:lastRenderedPageBreak/>
        <w:t>Measure Dashboard</w:t>
      </w:r>
      <w:bookmarkEnd w:id="279"/>
      <w:bookmarkEnd w:id="280"/>
    </w:p>
    <w:p w14:paraId="5096305D" w14:textId="77777777" w:rsidR="00CA2EC7" w:rsidRDefault="00BF4F3D">
      <w:pPr>
        <w:pStyle w:val="Heading2"/>
      </w:pPr>
      <w:bookmarkStart w:id="281" w:name="_Toc495298945"/>
      <w:bookmarkStart w:id="282" w:name="_Toc511999349"/>
      <w:r>
        <w:t>Overview</w:t>
      </w:r>
      <w:bookmarkEnd w:id="281"/>
      <w:bookmarkEnd w:id="282"/>
    </w:p>
    <w:p w14:paraId="2CCA3355" w14:textId="222CE457" w:rsidR="00CA2EC7" w:rsidRDefault="00BF4F3D">
      <w:pPr>
        <w:spacing w:after="240"/>
      </w:pPr>
      <w:r>
        <w:t xml:space="preserve">The Measure Dashboard page, as shown in </w:t>
      </w:r>
      <w:fldSimple w:instr=" REF _Ref498449184 ">
        <w:r w:rsidR="002E3B54">
          <w:t xml:space="preserve">Figure </w:t>
        </w:r>
        <w:r w:rsidR="002E3B54">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283" w:name="_Ref467148223"/>
    </w:p>
    <w:p w14:paraId="3C6C2CAF" w14:textId="64DCE47D" w:rsidR="00CA2EC7" w:rsidRDefault="00BF4F3D">
      <w:pPr>
        <w:pStyle w:val="FigureCaption"/>
      </w:pPr>
      <w:bookmarkStart w:id="284" w:name="_Ref498449184"/>
      <w:bookmarkStart w:id="285" w:name="_Toc51901532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5</w:t>
      </w:r>
      <w:r w:rsidR="00151F9E">
        <w:rPr>
          <w:noProof/>
        </w:rPr>
        <w:fldChar w:fldCharType="end"/>
      </w:r>
      <w:bookmarkEnd w:id="283"/>
      <w:bookmarkEnd w:id="284"/>
      <w:r>
        <w:t>. Measure Dashboard View</w:t>
      </w:r>
      <w:bookmarkEnd w:id="285"/>
    </w:p>
    <w:p w14:paraId="1CFB0AB2" w14:textId="21135409" w:rsidR="00CA2EC7" w:rsidRDefault="00BF4F3D">
      <w:r>
        <w:t xml:space="preserve">The Measure Dashboard View employs the following user interface (UI) elements (indicated by their item numbers in </w:t>
      </w:r>
      <w:fldSimple w:instr=" REF _Ref498449184 ">
        <w:r w:rsidR="002E3B54">
          <w:t xml:space="preserve">Figure </w:t>
        </w:r>
        <w:r w:rsidR="002E3B54">
          <w:rPr>
            <w:noProof/>
          </w:rPr>
          <w:t>5</w:t>
        </w:r>
      </w:fldSimple>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77777777" w:rsidR="00CA2EC7" w:rsidRDefault="00BF4F3D">
      <w:pPr>
        <w:pStyle w:val="NumberedList"/>
        <w:numPr>
          <w:ilvl w:val="0"/>
          <w:numId w:val="39"/>
        </w:numPr>
      </w:pPr>
      <w:r>
        <w:t>Measure Period Date – Displays the measurement period used for calculating measures.</w:t>
      </w:r>
    </w:p>
    <w:p w14:paraId="67B59BE5" w14:textId="77777777" w:rsidR="00CA2EC7" w:rsidRDefault="00BF4F3D">
      <w:pPr>
        <w:pStyle w:val="NumberedList"/>
        <w:numPr>
          <w:ilvl w:val="0"/>
          <w:numId w:val="39"/>
        </w:numPr>
      </w:pPr>
      <w:r>
        <w:t>Upload Button – Allows the user to upload a new measure.</w:t>
      </w:r>
    </w:p>
    <w:p w14:paraId="3D2A89FE" w14:textId="77777777" w:rsidR="00CA2EC7" w:rsidRDefault="00BF4F3D">
      <w:pPr>
        <w:pStyle w:val="NumberedList"/>
        <w:numPr>
          <w:ilvl w:val="0"/>
          <w:numId w:val="39"/>
        </w:numPr>
      </w:pPr>
      <w:r>
        <w:t>Expected Column – Displays the percentage of passing patients for the measure.</w:t>
      </w:r>
    </w:p>
    <w:p w14:paraId="23FC9B09" w14:textId="77777777" w:rsidR="00CA2EC7" w:rsidRDefault="00BF4F3D">
      <w:pPr>
        <w:pStyle w:val="NumberedList"/>
        <w:numPr>
          <w:ilvl w:val="0"/>
          <w:numId w:val="39"/>
        </w:numPr>
      </w:pPr>
      <w:r>
        <w:t>Status Column – Displays the status of the measure (New,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77777777" w:rsidR="00CA2EC7" w:rsidRDefault="00BF4F3D">
      <w:pPr>
        <w:pStyle w:val="NumberedList"/>
        <w:numPr>
          <w:ilvl w:val="0"/>
          <w:numId w:val="39"/>
        </w:numPr>
      </w:pPr>
      <w:r>
        <w:lastRenderedPageBreak/>
        <w:t>Measure Title – Displays the title for the measure and allows navigation to the measure view.</w:t>
      </w:r>
    </w:p>
    <w:p w14:paraId="2FEE58D4" w14:textId="77777777" w:rsidR="00CA2EC7" w:rsidRDefault="00BF4F3D">
      <w:pPr>
        <w:pStyle w:val="NumberedList"/>
        <w:numPr>
          <w:ilvl w:val="0"/>
          <w:numId w:val="39"/>
        </w:numPr>
      </w:pPr>
      <w:r>
        <w:t>Subpopulation and stratification titles – Displays the titles for subpopulations or stratifications of a measure.</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77777777" w:rsidR="00CA2EC7" w:rsidRDefault="00BF4F3D">
      <w:pPr>
        <w:pStyle w:val="NumberedList"/>
        <w:numPr>
          <w:ilvl w:val="0"/>
          <w:numId w:val="39"/>
        </w:numPr>
      </w:pPr>
      <w:r>
        <w:t>Update Button – Allows the user to update a previously loaded measure.</w:t>
      </w:r>
    </w:p>
    <w:p w14:paraId="3A1F88AF" w14:textId="77777777" w:rsidR="00CA2EC7" w:rsidRDefault="00BF4F3D">
      <w:pPr>
        <w:pStyle w:val="NumberedListLast"/>
        <w:numPr>
          <w:ilvl w:val="0"/>
          <w:numId w:val="39"/>
        </w:numPr>
      </w:pPr>
      <w:r>
        <w:t>Add Patient Button – Allows the user to start building a new patient for a measure.</w:t>
      </w:r>
    </w:p>
    <w:p w14:paraId="66CB7664" w14:textId="77777777" w:rsidR="00CA2EC7" w:rsidRDefault="00BF4F3D">
      <w:pPr>
        <w:pStyle w:val="Heading2"/>
      </w:pPr>
      <w:bookmarkStart w:id="286" w:name="_Toc439155302"/>
      <w:bookmarkStart w:id="287" w:name="_Toc439155664"/>
      <w:bookmarkStart w:id="288" w:name="_Toc439155744"/>
      <w:bookmarkStart w:id="289" w:name="_Toc439156653"/>
      <w:bookmarkStart w:id="290" w:name="_Toc439157819"/>
      <w:bookmarkStart w:id="291" w:name="_Toc439158063"/>
      <w:bookmarkStart w:id="292" w:name="_Toc439158245"/>
      <w:bookmarkStart w:id="293" w:name="_Toc439922484"/>
      <w:bookmarkStart w:id="294" w:name="_Toc439923954"/>
      <w:bookmarkStart w:id="295" w:name="_Toc439924023"/>
      <w:bookmarkStart w:id="296" w:name="_Toc495298946"/>
      <w:bookmarkStart w:id="297" w:name="_Toc511999350"/>
      <w:bookmarkEnd w:id="286"/>
      <w:bookmarkEnd w:id="287"/>
      <w:bookmarkEnd w:id="288"/>
      <w:bookmarkEnd w:id="289"/>
      <w:bookmarkEnd w:id="290"/>
      <w:bookmarkEnd w:id="291"/>
      <w:bookmarkEnd w:id="292"/>
      <w:bookmarkEnd w:id="293"/>
      <w:bookmarkEnd w:id="294"/>
      <w:bookmarkEnd w:id="295"/>
      <w:r>
        <w:t>Loading a New Measure</w:t>
      </w:r>
      <w:bookmarkEnd w:id="296"/>
      <w:bookmarkEnd w:id="297"/>
    </w:p>
    <w:p w14:paraId="2689CBD9" w14:textId="4686E1B3" w:rsidR="00CA2EC7" w:rsidRDefault="00BF4F3D">
      <w:r>
        <w:t xml:space="preserve">When users log into the system for the first time, no measures will be associated with the account. The user’s first step is to load a measure into the account to begin testing the measure </w:t>
      </w:r>
      <w:r w:rsidRPr="008E587F">
        <w:t xml:space="preserve">with the Bonnie application. The New Measure dialog, as shown in </w:t>
      </w:r>
      <w:fldSimple w:instr=" REF _Ref493779228 ">
        <w:ins w:id="298" w:author="Springate-Combs, Cole" w:date="2018-07-10T19:46:00Z">
          <w:r w:rsidR="002E3B54" w:rsidRPr="00F97739">
            <w:t xml:space="preserve">Figure </w:t>
          </w:r>
          <w:r w:rsidR="002E3B54">
            <w:rPr>
              <w:noProof/>
            </w:rPr>
            <w:t>6</w:t>
          </w:r>
        </w:ins>
        <w:del w:id="299" w:author="Springate-Combs, Cole" w:date="2018-07-10T09:09:00Z">
          <w:r w:rsidR="008E587F" w:rsidRPr="00F97739" w:rsidDel="003E783F">
            <w:delText xml:space="preserve">Figure </w:delText>
          </w:r>
          <w:r w:rsidR="008E587F" w:rsidRPr="008E587F" w:rsidDel="003E783F">
            <w:rPr>
              <w:noProof/>
            </w:rPr>
            <w:delText>6</w:delText>
          </w:r>
        </w:del>
      </w:fldSimple>
      <w:r w:rsidRPr="008E587F">
        <w:t>, prompts the user to</w:t>
      </w:r>
      <w:r>
        <w:t xml:space="preserve"> upload a measure.</w:t>
      </w:r>
    </w:p>
    <w:p w14:paraId="371F4BDB" w14:textId="39D6D49F" w:rsidR="00CA2EC7" w:rsidRDefault="00BF4F3D" w:rsidP="00D32855">
      <w:pPr>
        <w:spacing w:after="240"/>
      </w:pPr>
      <w:r>
        <w:t>The user may either upload a measure now or close this display and upload a measure later. After one or more measures have been uploaded, this page displays the current set of measures loaded into the system along with the subpopulations and stratifications associated with the measures. The Measure Dashboard allows users to navigate to the details of individual measures, upload a new measure, or update the definition of an existing measure.</w:t>
      </w:r>
      <w:r w:rsidR="00DD30A7">
        <w:t xml:space="preserve"> </w:t>
      </w:r>
      <w:r w:rsidR="00690C9F">
        <w:t xml:space="preserve">To upload a new measure,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2E3B54">
        <w:t xml:space="preserve">Figure </w:t>
      </w:r>
      <w:r w:rsidR="002E3B54">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fldSimple w:instr=" REF _Ref493779228 ">
        <w:ins w:id="300" w:author="Springate-Combs, Cole" w:date="2018-07-10T19:46:00Z">
          <w:r w:rsidR="002E3B54" w:rsidRPr="00F97739">
            <w:t xml:space="preserve">Figure </w:t>
          </w:r>
          <w:r w:rsidR="002E3B54">
            <w:rPr>
              <w:noProof/>
            </w:rPr>
            <w:t>6</w:t>
          </w:r>
        </w:ins>
        <w:del w:id="301" w:author="Springate-Combs, Cole" w:date="2018-07-10T09:09:00Z">
          <w:r w:rsidR="008E587F" w:rsidRPr="00F97739" w:rsidDel="003E783F">
            <w:delText xml:space="preserve">Figure </w:delText>
          </w:r>
          <w:r w:rsidR="008E587F" w:rsidRPr="008E587F" w:rsidDel="003E783F">
            <w:rPr>
              <w:noProof/>
            </w:rPr>
            <w:delText>6</w:delText>
          </w:r>
        </w:del>
      </w:fldSimple>
      <w:r w:rsidR="00DD30A7">
        <w:t>.</w:t>
      </w:r>
    </w:p>
    <w:p w14:paraId="27041202" w14:textId="3551C547" w:rsidR="009D7F68" w:rsidRPr="001941B7" w:rsidRDefault="009D7F68" w:rsidP="001941B7">
      <w:pPr>
        <w:pStyle w:val="Figure"/>
        <w:rPr>
          <w:b w:val="0"/>
        </w:rPr>
      </w:pPr>
      <w:r w:rsidRPr="001941B7">
        <w:rPr>
          <w:noProof/>
        </w:rPr>
        <w:drawing>
          <wp:inline distT="0" distB="0" distL="0" distR="0" wp14:anchorId="1D0A0F75" wp14:editId="7308C6FE">
            <wp:extent cx="4032504" cy="3666744"/>
            <wp:effectExtent l="0" t="0" r="0" b="3810"/>
            <wp:docPr id="2" name="Picture 2"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504" cy="3666744"/>
                    </a:xfrm>
                    <a:prstGeom prst="rect">
                      <a:avLst/>
                    </a:prstGeom>
                  </pic:spPr>
                </pic:pic>
              </a:graphicData>
            </a:graphic>
          </wp:inline>
        </w:drawing>
      </w:r>
    </w:p>
    <w:p w14:paraId="46ADE348" w14:textId="0048F4DE" w:rsidR="00CA2EC7" w:rsidRDefault="00BF4F3D">
      <w:pPr>
        <w:pStyle w:val="FigureCaption"/>
      </w:pPr>
      <w:bookmarkStart w:id="302" w:name="_Ref493779228"/>
      <w:bookmarkStart w:id="303" w:name="_Ref511731782"/>
      <w:bookmarkStart w:id="304" w:name="_Ref511731784"/>
      <w:bookmarkStart w:id="305" w:name="_Toc519015328"/>
      <w:r w:rsidRPr="00F97739">
        <w:t xml:space="preserve">Figure </w:t>
      </w:r>
      <w:r w:rsidRPr="00B45ACC">
        <w:fldChar w:fldCharType="begin"/>
      </w:r>
      <w:r w:rsidRPr="00F97739">
        <w:instrText xml:space="preserve"> SEQ Figure \* ARABIC </w:instrText>
      </w:r>
      <w:r w:rsidRPr="00B45ACC">
        <w:fldChar w:fldCharType="separate"/>
      </w:r>
      <w:r w:rsidR="002E3B54">
        <w:rPr>
          <w:noProof/>
        </w:rPr>
        <w:t>6</w:t>
      </w:r>
      <w:r w:rsidRPr="00B45ACC">
        <w:rPr>
          <w:noProof/>
        </w:rPr>
        <w:fldChar w:fldCharType="end"/>
      </w:r>
      <w:bookmarkEnd w:id="302"/>
      <w:r w:rsidRPr="00F97739">
        <w:t>. New Measure Dialog</w:t>
      </w:r>
      <w:bookmarkEnd w:id="303"/>
      <w:bookmarkEnd w:id="304"/>
      <w:bookmarkEnd w:id="305"/>
    </w:p>
    <w:p w14:paraId="17F50904" w14:textId="4FBF7753"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fldSimple w:instr=" REF _Ref493779228 ">
        <w:ins w:id="306" w:author="Springate-Combs, Cole" w:date="2018-07-10T19:46:00Z">
          <w:r w:rsidR="002E3B54" w:rsidRPr="00F97739">
            <w:t xml:space="preserve">Figure </w:t>
          </w:r>
          <w:r w:rsidR="002E3B54">
            <w:rPr>
              <w:noProof/>
            </w:rPr>
            <w:t>6</w:t>
          </w:r>
        </w:ins>
        <w:del w:id="307" w:author="Springate-Combs, Cole" w:date="2018-07-10T09:09:00Z">
          <w:r w:rsidR="008F11B7" w:rsidRPr="00F97739" w:rsidDel="003E783F">
            <w:delText xml:space="preserve">Figure </w:delText>
          </w:r>
          <w:r w:rsidR="008F11B7" w:rsidRPr="008E587F" w:rsidDel="003E783F">
            <w:rPr>
              <w:noProof/>
            </w:rPr>
            <w:delText>6</w:delText>
          </w:r>
        </w:del>
      </w:fldSimple>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77777777" w:rsidR="00DD30A7" w:rsidRDefault="00DD30A7" w:rsidP="008F11B7">
      <w:pPr>
        <w:pStyle w:val="NumberedList"/>
      </w:pPr>
      <w:r w:rsidRPr="008F11B7">
        <w:t>VSAC Username and Password –</w:t>
      </w:r>
      <w:r>
        <w:t xml:space="preserve"> Fields for entering the user’s VSAC credentials to enable Bonnie to load the value sets included within the measure.</w:t>
      </w:r>
    </w:p>
    <w:p w14:paraId="67AFC9EA" w14:textId="78B4EFEC"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2E3B54">
        <w:t>3.2.1</w:t>
      </w:r>
      <w:r w:rsidR="002C6EB8">
        <w:fldChar w:fldCharType="end"/>
      </w:r>
      <w:r>
        <w:t>.</w:t>
      </w:r>
    </w:p>
    <w:p w14:paraId="5DE20952" w14:textId="55AEAB4A" w:rsidR="00DD30A7" w:rsidRDefault="00DD30A7" w:rsidP="008F11B7">
      <w:pPr>
        <w:pStyle w:val="NumberedList"/>
      </w:pPr>
      <w:r w:rsidRPr="008F11B7">
        <w:t>Type –</w:t>
      </w:r>
      <w:r>
        <w:t xml:space="preserve"> Option to define if the measure is an Eligible Professional</w:t>
      </w:r>
      <w:r w:rsidR="00D0326C">
        <w:t>/Eligible Clinician</w:t>
      </w:r>
      <w:r>
        <w:t xml:space="preserve"> or Eligible Hospital</w:t>
      </w:r>
      <w:r w:rsidR="00D0326C">
        <w:t>/Critical Access Hospital</w:t>
      </w:r>
      <w:r>
        <w:t xml:space="preserve"> measure.</w:t>
      </w:r>
    </w:p>
    <w:p w14:paraId="438C7D88" w14:textId="71BB594D" w:rsidR="00DD30A7" w:rsidRDefault="00DD30A7" w:rsidP="008F11B7">
      <w:pPr>
        <w:pStyle w:val="NumberedList"/>
      </w:pPr>
      <w:r w:rsidRPr="008F11B7">
        <w:t>Calculation –</w:t>
      </w:r>
      <w:r>
        <w:t xml:space="preserve"> Option to define if the measure is a Patient</w:t>
      </w:r>
      <w:r w:rsidR="008F11B7">
        <w:t>-</w:t>
      </w:r>
      <w:r>
        <w:t>based measure or an Episode of Care</w:t>
      </w:r>
      <w:r w:rsidR="008F11B7">
        <w:t>-</w:t>
      </w:r>
      <w:r>
        <w:t>based measure.</w:t>
      </w:r>
    </w:p>
    <w:p w14:paraId="7FB8B613" w14:textId="77777777" w:rsidR="00DD30A7" w:rsidRDefault="00DD30A7" w:rsidP="008F11B7">
      <w:pPr>
        <w:pStyle w:val="NumberedList"/>
      </w:pPr>
      <w:r w:rsidRPr="008F11B7">
        <w:t>Close –</w:t>
      </w:r>
      <w:r>
        <w:t xml:space="preserve"> Closes the New Measure Dialog without uploading the measure.</w:t>
      </w:r>
    </w:p>
    <w:p w14:paraId="6C2DF7C7" w14:textId="77777777" w:rsidR="00DD30A7" w:rsidRDefault="00DD30A7" w:rsidP="008F11B7">
      <w:pPr>
        <w:pStyle w:val="NumberedListLast"/>
      </w:pPr>
      <w:r w:rsidRPr="008F11B7">
        <w:t>Load –</w:t>
      </w:r>
      <w:r>
        <w:t xml:space="preserve"> Uploads the specified measure using the selected options.</w:t>
      </w:r>
    </w:p>
    <w:p w14:paraId="7FC5E265" w14:textId="5981610C" w:rsidR="00CA2EC7" w:rsidRDefault="00BF4F3D">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2E3B54">
          <w:t xml:space="preserve">Figure </w:t>
        </w:r>
        <w:r w:rsidR="002E3B54">
          <w:rPr>
            <w:noProof/>
          </w:rPr>
          <w:t>7</w:t>
        </w:r>
      </w:fldSimple>
      <w:r>
        <w:t>. This dialog allows the user to specify the episode(s) of care for the measure and provide titles for subpopulations. After filling out the Finalize Measure fields, the user clicks the “Done” button to finish loading the measure. Once measure loading is complete, the application directs the user to the Measure Dashboard (</w:t>
      </w:r>
      <w:fldSimple w:instr=" REF _Ref498449184 ">
        <w:r w:rsidR="002E3B54">
          <w:t xml:space="preserve">Figure </w:t>
        </w:r>
        <w:r w:rsidR="002E3B54">
          <w:rPr>
            <w:noProof/>
          </w:rPr>
          <w:t>5</w:t>
        </w:r>
      </w:fldSimple>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6DC5EA80">
            <wp:extent cx="2935224" cy="2020824"/>
            <wp:effectExtent l="19050" t="19050" r="17780" b="17780"/>
            <wp:docPr id="20" name="Picture 20" descr="The Finalize Measure Dialog box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a:solidFill>
                        <a:schemeClr val="tx1"/>
                      </a:solidFill>
                    </a:ln>
                  </pic:spPr>
                </pic:pic>
              </a:graphicData>
            </a:graphic>
          </wp:inline>
        </w:drawing>
      </w:r>
    </w:p>
    <w:p w14:paraId="26D4AFBC" w14:textId="0FD9DC8A" w:rsidR="00CA2EC7" w:rsidRDefault="00BF4F3D">
      <w:pPr>
        <w:pStyle w:val="FigureCaption"/>
      </w:pPr>
      <w:bookmarkStart w:id="308" w:name="_Ref459099953"/>
      <w:bookmarkStart w:id="309" w:name="_Toc51901532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7</w:t>
      </w:r>
      <w:r w:rsidR="00151F9E">
        <w:rPr>
          <w:noProof/>
        </w:rPr>
        <w:fldChar w:fldCharType="end"/>
      </w:r>
      <w:bookmarkEnd w:id="308"/>
      <w:r>
        <w:t xml:space="preserve">. </w:t>
      </w:r>
      <w:bookmarkStart w:id="310" w:name="_Toc439154844"/>
      <w:r>
        <w:t>Finalize Measure Dialog</w:t>
      </w:r>
      <w:bookmarkEnd w:id="309"/>
      <w:bookmarkEnd w:id="310"/>
    </w:p>
    <w:p w14:paraId="48668714" w14:textId="77777777" w:rsidR="00DD30A7" w:rsidRDefault="00DD30A7" w:rsidP="008F11B7">
      <w:pPr>
        <w:pStyle w:val="Heading3"/>
      </w:pPr>
      <w:bookmarkStart w:id="311" w:name="_Ref511732289"/>
      <w:bookmarkStart w:id="312" w:name="_Toc511999351"/>
      <w:r>
        <w:lastRenderedPageBreak/>
        <w:t>Value Set Options</w:t>
      </w:r>
      <w:bookmarkEnd w:id="311"/>
      <w:bookmarkEnd w:id="312"/>
    </w:p>
    <w:p w14:paraId="0D44F0B5" w14:textId="11F50C40" w:rsidR="00A868FD" w:rsidRDefault="00387E65" w:rsidP="001941B7">
      <w:pPr>
        <w:spacing w:after="240"/>
      </w:pPr>
      <w:r>
        <w:t xml:space="preserve">Bonnie allows users to download value sets </w:t>
      </w:r>
      <w:r w:rsidR="00690C9F">
        <w:t xml:space="preserve">associated with a measure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w:t>
      </w:r>
      <w:ins w:id="313" w:author="Springate-Combs, Cole" w:date="2018-07-10T14:55:00Z">
        <w:r w:rsidR="00436AEB">
          <w:t xml:space="preserve"> </w:t>
        </w:r>
      </w:ins>
      <w:ins w:id="314" w:author="Springate-Combs, Cole" w:date="2018-07-10T14:56:00Z">
        <w:r w:rsidR="00436AEB">
          <w:fldChar w:fldCharType="begin"/>
        </w:r>
        <w:r w:rsidR="00436AEB">
          <w:instrText xml:space="preserve"> REF _Ref518997898 </w:instrText>
        </w:r>
      </w:ins>
      <w:r w:rsidR="00436AEB">
        <w:fldChar w:fldCharType="separate"/>
      </w:r>
      <w:ins w:id="315" w:author="Springate-Combs, Cole" w:date="2018-07-10T19:46:00Z">
        <w:r w:rsidR="002E3B54" w:rsidRPr="001941B7">
          <w:t xml:space="preserve">Figure </w:t>
        </w:r>
        <w:r w:rsidR="002E3B54">
          <w:rPr>
            <w:noProof/>
          </w:rPr>
          <w:t>8</w:t>
        </w:r>
      </w:ins>
      <w:ins w:id="316" w:author="Springate-Combs, Cole" w:date="2018-07-10T14:56:00Z">
        <w:r w:rsidR="00436AEB">
          <w:fldChar w:fldCharType="end"/>
        </w:r>
      </w:ins>
      <w:del w:id="317" w:author="Springate-Combs, Cole" w:date="2018-07-10T14:56:00Z">
        <w:r w:rsidR="008F11B7" w:rsidDel="00436AEB">
          <w:delText xml:space="preserve"> </w:delText>
        </w:r>
        <w:r w:rsidR="00141DA4" w:rsidDel="00436AEB">
          <w:fldChar w:fldCharType="begin"/>
        </w:r>
        <w:r w:rsidR="00141DA4" w:rsidDel="00436AEB">
          <w:delInstrText xml:space="preserve"> REF _Ref511732950 </w:delInstrText>
        </w:r>
        <w:r w:rsidR="00141DA4" w:rsidDel="00436AEB">
          <w:fldChar w:fldCharType="separate"/>
        </w:r>
      </w:del>
      <w:del w:id="318" w:author="Springate-Combs, Cole" w:date="2018-07-10T09:09:00Z">
        <w:r w:rsidR="008F11B7" w:rsidDel="003E783F">
          <w:delText xml:space="preserve">Figure </w:delText>
        </w:r>
        <w:r w:rsidR="008F11B7" w:rsidDel="003E783F">
          <w:rPr>
            <w:noProof/>
          </w:rPr>
          <w:delText>8</w:delText>
        </w:r>
      </w:del>
      <w:del w:id="319" w:author="Springate-Combs, Cole" w:date="2018-07-10T14:56:00Z">
        <w:r w:rsidR="00141DA4" w:rsidDel="00436AEB">
          <w:rPr>
            <w:noProof/>
          </w:rPr>
          <w:fldChar w:fldCharType="end"/>
        </w:r>
      </w:del>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2B05B5EC" w:rsidR="00387E65" w:rsidRPr="001941B7" w:rsidRDefault="008F11B7" w:rsidP="001941B7">
      <w:pPr>
        <w:pStyle w:val="FigureCaption"/>
      </w:pPr>
      <w:bookmarkStart w:id="320" w:name="_Ref518997898"/>
      <w:bookmarkStart w:id="321" w:name="_Toc519015330"/>
      <w:r w:rsidRPr="001941B7">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E3B54">
        <w:rPr>
          <w:noProof/>
        </w:rPr>
        <w:t>8</w:t>
      </w:r>
      <w:r w:rsidR="00436AEB">
        <w:rPr>
          <w:noProof/>
        </w:rPr>
        <w:fldChar w:fldCharType="end"/>
      </w:r>
      <w:bookmarkEnd w:id="320"/>
      <w:r w:rsidRPr="001941B7">
        <w:t xml:space="preserve">. </w:t>
      </w:r>
      <w:bookmarkStart w:id="322" w:name="_Ref511732941"/>
      <w:r w:rsidR="00A868FD" w:rsidRPr="001941B7">
        <w:t xml:space="preserve">Value Set Options </w:t>
      </w:r>
      <w:r w:rsidRPr="001941B7">
        <w:t>–</w:t>
      </w:r>
      <w:r w:rsidR="00A868FD" w:rsidRPr="001941B7">
        <w:t xml:space="preserve"> Profile</w:t>
      </w:r>
      <w:bookmarkEnd w:id="321"/>
      <w:bookmarkEnd w:id="322"/>
    </w:p>
    <w:p w14:paraId="0D5271F5" w14:textId="0515EDD9" w:rsidR="00A868FD" w:rsidRDefault="000C7979" w:rsidP="008F11B7">
      <w:del w:id="323" w:author="Springate-Combs, Cole" w:date="2018-07-10T14:57:00Z">
        <w:r w:rsidDel="00436AEB">
          <w:fldChar w:fldCharType="begin"/>
        </w:r>
        <w:r w:rsidDel="00436AEB">
          <w:delInstrText xml:space="preserve"> REF _Ref511732950 \h </w:delInstrText>
        </w:r>
        <w:r w:rsidDel="00436AEB">
          <w:fldChar w:fldCharType="separate"/>
        </w:r>
      </w:del>
      <w:del w:id="324" w:author="Springate-Combs, Cole" w:date="2018-07-10T09:09:00Z">
        <w:r w:rsidR="00F97739" w:rsidDel="003E783F">
          <w:delText xml:space="preserve">Figure </w:delText>
        </w:r>
        <w:r w:rsidR="00F97739" w:rsidDel="003E783F">
          <w:rPr>
            <w:noProof/>
          </w:rPr>
          <w:delText>8</w:delText>
        </w:r>
      </w:del>
      <w:del w:id="325" w:author="Springate-Combs, Cole" w:date="2018-07-10T14:57:00Z">
        <w:r w:rsidDel="00436AEB">
          <w:fldChar w:fldCharType="end"/>
        </w:r>
        <w:r w:rsidR="00810434" w:rsidDel="00436AEB">
          <w:delText xml:space="preserve"> </w:delText>
        </w:r>
      </w:del>
      <w:ins w:id="326" w:author="Springate-Combs, Cole" w:date="2018-07-10T14:57:00Z">
        <w:r w:rsidR="00436AEB">
          <w:fldChar w:fldCharType="begin"/>
        </w:r>
        <w:r w:rsidR="00436AEB">
          <w:instrText xml:space="preserve"> REF _Ref518997898 </w:instrText>
        </w:r>
      </w:ins>
      <w:r w:rsidR="00436AEB">
        <w:fldChar w:fldCharType="separate"/>
      </w:r>
      <w:ins w:id="327" w:author="Springate-Combs, Cole" w:date="2018-07-10T19:46:00Z">
        <w:r w:rsidR="002E3B54" w:rsidRPr="001941B7">
          <w:t xml:space="preserve">Figure </w:t>
        </w:r>
        <w:r w:rsidR="002E3B54">
          <w:rPr>
            <w:noProof/>
          </w:rPr>
          <w:t>8</w:t>
        </w:r>
      </w:ins>
      <w:ins w:id="328" w:author="Springate-Combs, Cole" w:date="2018-07-10T14:57:00Z">
        <w:r w:rsidR="00436AEB">
          <w:fldChar w:fldCharType="end"/>
        </w:r>
        <w:r w:rsidR="00436AEB">
          <w:t xml:space="preserve"> </w:t>
        </w:r>
      </w:ins>
      <w:r w:rsidR="00810434">
        <w:t xml:space="preserve">shows the Value Set Options section (item #3 in </w:t>
      </w:r>
      <w:fldSimple w:instr=" REF _Ref493779228 ">
        <w:ins w:id="329" w:author="Springate-Combs, Cole" w:date="2018-07-10T19:46:00Z">
          <w:r w:rsidR="002E3B54" w:rsidRPr="00F97739">
            <w:t xml:space="preserve">Figure </w:t>
          </w:r>
          <w:r w:rsidR="002E3B54">
            <w:rPr>
              <w:noProof/>
            </w:rPr>
            <w:t>6</w:t>
          </w:r>
        </w:ins>
        <w:del w:id="330" w:author="Springate-Combs, Cole" w:date="2018-07-10T09:09:00Z">
          <w:r w:rsidR="008F11B7" w:rsidRPr="00F97739" w:rsidDel="003E783F">
            <w:delText xml:space="preserve">Figure </w:delText>
          </w:r>
          <w:r w:rsidR="008F11B7" w:rsidDel="003E783F">
            <w:rPr>
              <w:noProof/>
            </w:rPr>
            <w:delText>6</w:delText>
          </w:r>
        </w:del>
      </w:fldSimple>
      <w:r w:rsidR="00EF0606">
        <w:rPr>
          <w:noProof/>
        </w:rPr>
        <w:t>)</w:t>
      </w:r>
      <w:r w:rsidR="00810434">
        <w:t xml:space="preserve"> with the default selections. </w:t>
      </w:r>
      <w:r w:rsidR="00C71BC7">
        <w:t xml:space="preserve">The default selections are “Profile” with the “Latest </w:t>
      </w:r>
      <w:proofErr w:type="spellStart"/>
      <w:r w:rsidR="00C71BC7">
        <w:t>eCQM</w:t>
      </w:r>
      <w:proofErr w:type="spellEnd"/>
      <w:r w:rsidR="00C71BC7">
        <w:t xml:space="preserve">”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w:t>
      </w:r>
      <w:proofErr w:type="spellStart"/>
      <w:r w:rsidR="001C2BA9" w:rsidRPr="001C2BA9">
        <w:t>eCQM</w:t>
      </w:r>
      <w:proofErr w:type="spellEnd"/>
      <w:r w:rsidR="001C2BA9" w:rsidRPr="001C2BA9">
        <w:t xml:space="preserve"> &lt;&lt;{profile}&gt;&gt;” where {profile} is the VSAC profile referenced by “Latest </w:t>
      </w:r>
      <w:proofErr w:type="spellStart"/>
      <w:r w:rsidR="001C2BA9" w:rsidRPr="001C2BA9">
        <w:t>eCQM</w:t>
      </w:r>
      <w:proofErr w:type="spellEnd"/>
      <w:r w:rsidR="001C2BA9" w:rsidRPr="001C2BA9">
        <w:t xml:space="preserve">”. </w:t>
      </w:r>
      <w:r w:rsidR="001C2BA9">
        <w:t>In this screen shot, the referenced profile</w:t>
      </w:r>
      <w:r w:rsidR="001C2BA9" w:rsidRPr="001C2BA9">
        <w:t xml:space="preserve"> is “</w:t>
      </w:r>
      <w:proofErr w:type="spellStart"/>
      <w:r w:rsidR="001C2BA9" w:rsidRPr="001C2BA9">
        <w:t>eCQM</w:t>
      </w:r>
      <w:proofErr w:type="spellEnd"/>
      <w:r w:rsidR="001C2BA9" w:rsidRPr="001C2BA9">
        <w:t xml:space="preserve"> Update 2018-05-04”, so the display shows “Latest </w:t>
      </w:r>
      <w:proofErr w:type="spellStart"/>
      <w:r w:rsidR="001C2BA9" w:rsidRPr="001C2BA9">
        <w:t>eCQM</w:t>
      </w:r>
      <w:proofErr w:type="spellEnd"/>
      <w:r w:rsidR="001C2BA9" w:rsidRPr="001C2BA9">
        <w:t xml:space="preserve"> &lt;&lt;</w:t>
      </w:r>
      <w:proofErr w:type="spellStart"/>
      <w:r w:rsidR="001C2BA9" w:rsidRPr="001C2BA9">
        <w:t>eCQM</w:t>
      </w:r>
      <w:proofErr w:type="spellEnd"/>
      <w:r w:rsidR="001C2BA9" w:rsidRPr="001C2BA9">
        <w:t xml:space="preserve"> Update 2018-05-04&gt;&gt;”.</w:t>
      </w:r>
    </w:p>
    <w:p w14:paraId="127D462A" w14:textId="77777777" w:rsidR="0038035E" w:rsidRDefault="0038035E"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494ECEB8" w:rsidR="0041461C" w:rsidRDefault="0041461C" w:rsidP="0041461C">
      <w:del w:id="331" w:author="Springate-Combs, Cole" w:date="2018-07-10T14:58:00Z">
        <w:r w:rsidDel="00436AEB">
          <w:fldChar w:fldCharType="begin"/>
        </w:r>
        <w:r w:rsidDel="00436AEB">
          <w:delInstrText xml:space="preserve"> REF _Ref511734704 \h </w:delInstrText>
        </w:r>
        <w:r w:rsidDel="00436AEB">
          <w:fldChar w:fldCharType="separate"/>
        </w:r>
      </w:del>
      <w:del w:id="332" w:author="Springate-Combs, Cole" w:date="2018-07-10T09:09:00Z">
        <w:r w:rsidDel="003E783F">
          <w:delText xml:space="preserve">Figure </w:delText>
        </w:r>
        <w:r w:rsidDel="003E783F">
          <w:rPr>
            <w:noProof/>
          </w:rPr>
          <w:delText>9</w:delText>
        </w:r>
      </w:del>
      <w:del w:id="333" w:author="Springate-Combs, Cole" w:date="2018-07-10T14:58:00Z">
        <w:r w:rsidDel="00436AEB">
          <w:fldChar w:fldCharType="end"/>
        </w:r>
        <w:r w:rsidDel="00436AEB">
          <w:delText xml:space="preserve"> </w:delText>
        </w:r>
      </w:del>
      <w:ins w:id="334" w:author="Springate-Combs, Cole" w:date="2018-07-10T14:58:00Z">
        <w:r w:rsidR="00436AEB">
          <w:fldChar w:fldCharType="begin"/>
        </w:r>
        <w:r w:rsidR="00436AEB">
          <w:instrText xml:space="preserve"> REF _Ref511997873 </w:instrText>
        </w:r>
      </w:ins>
      <w:r w:rsidR="00436AEB">
        <w:fldChar w:fldCharType="separate"/>
      </w:r>
      <w:ins w:id="335" w:author="Springate-Combs, Cole" w:date="2018-07-10T19:46:00Z">
        <w:r w:rsidR="002E3B54">
          <w:t xml:space="preserve">Figure </w:t>
        </w:r>
        <w:r w:rsidR="002E3B54">
          <w:rPr>
            <w:noProof/>
          </w:rPr>
          <w:t>9</w:t>
        </w:r>
      </w:ins>
      <w:ins w:id="336" w:author="Springate-Combs, Cole" w:date="2018-07-10T14:58:00Z">
        <w:r w:rsidR="00436AEB">
          <w:fldChar w:fldCharType="end"/>
        </w:r>
        <w:r w:rsidR="00436AEB">
          <w:t xml:space="preserve"> </w:t>
        </w:r>
      </w:ins>
      <w:r>
        <w:t xml:space="preserve">shows the Value Set Options section (item #3 in </w:t>
      </w:r>
      <w:fldSimple w:instr=" REF _Ref493779228 ">
        <w:ins w:id="337" w:author="Springate-Combs, Cole" w:date="2018-07-10T19:46:00Z">
          <w:r w:rsidR="002E3B54" w:rsidRPr="00F97739">
            <w:t xml:space="preserve">Figure </w:t>
          </w:r>
          <w:r w:rsidR="002E3B54">
            <w:rPr>
              <w:noProof/>
            </w:rPr>
            <w:t>6</w:t>
          </w:r>
        </w:ins>
        <w:del w:id="338" w:author="Springate-Combs, Cole" w:date="2018-07-10T09:09:00Z">
          <w:r w:rsidRPr="00F97739" w:rsidDel="003E783F">
            <w:delText xml:space="preserve">Figure </w:delText>
          </w:r>
          <w:r w:rsidDel="003E783F">
            <w:rPr>
              <w:noProof/>
            </w:rPr>
            <w:delText>6</w:delText>
          </w:r>
        </w:del>
      </w:fldSimple>
      <w:r>
        <w:t>) with “Release” selected.</w:t>
      </w:r>
    </w:p>
    <w:p w14:paraId="4795E461" w14:textId="321680C1" w:rsidR="00A868FD" w:rsidRDefault="00A868FD" w:rsidP="0045208B">
      <w:pPr>
        <w:pStyle w:val="Figure"/>
      </w:pPr>
      <w:r w:rsidRPr="00A868FD">
        <w:rPr>
          <w:noProof/>
        </w:rPr>
        <w:lastRenderedPageBreak/>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6ED8F1E2" w:rsidR="00A868FD" w:rsidRDefault="008F11B7" w:rsidP="008F11B7">
      <w:pPr>
        <w:pStyle w:val="FigureCaption"/>
      </w:pPr>
      <w:bookmarkStart w:id="339" w:name="_Ref511997873"/>
      <w:bookmarkStart w:id="340" w:name="_Toc51901533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9</w:t>
      </w:r>
      <w:r w:rsidR="00151F9E">
        <w:rPr>
          <w:noProof/>
        </w:rPr>
        <w:fldChar w:fldCharType="end"/>
      </w:r>
      <w:bookmarkEnd w:id="339"/>
      <w:r>
        <w:t>.</w:t>
      </w:r>
      <w:r w:rsidR="00A868FD">
        <w:t>Value Set Options - Release</w:t>
      </w:r>
      <w:bookmarkEnd w:id="340"/>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6ED90793" w:rsidR="00081B80" w:rsidRDefault="00081B80"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77777777" w:rsidR="00CA2EC7" w:rsidRDefault="00BF4F3D">
      <w:pPr>
        <w:pStyle w:val="Heading2"/>
      </w:pPr>
      <w:bookmarkStart w:id="341" w:name="_Toc439155304"/>
      <w:bookmarkStart w:id="342" w:name="_Toc439155666"/>
      <w:bookmarkStart w:id="343" w:name="_Toc439155746"/>
      <w:bookmarkStart w:id="344" w:name="_Toc439156655"/>
      <w:bookmarkStart w:id="345" w:name="_Toc439157821"/>
      <w:bookmarkStart w:id="346" w:name="_Toc439158065"/>
      <w:bookmarkStart w:id="347" w:name="_Toc439158247"/>
      <w:bookmarkStart w:id="348" w:name="_Toc439922486"/>
      <w:bookmarkStart w:id="349" w:name="_Toc439923956"/>
      <w:bookmarkStart w:id="350" w:name="_Toc439924025"/>
      <w:bookmarkStart w:id="351" w:name="_Toc495298947"/>
      <w:bookmarkStart w:id="352" w:name="_Toc511999352"/>
      <w:bookmarkEnd w:id="341"/>
      <w:bookmarkEnd w:id="342"/>
      <w:bookmarkEnd w:id="343"/>
      <w:bookmarkEnd w:id="344"/>
      <w:bookmarkEnd w:id="345"/>
      <w:bookmarkEnd w:id="346"/>
      <w:bookmarkEnd w:id="347"/>
      <w:bookmarkEnd w:id="348"/>
      <w:bookmarkEnd w:id="349"/>
      <w:bookmarkEnd w:id="350"/>
      <w:r>
        <w:t>Updating a Measure</w:t>
      </w:r>
      <w:bookmarkEnd w:id="351"/>
      <w:bookmarkEnd w:id="352"/>
    </w:p>
    <w:p w14:paraId="4FEE0084" w14:textId="77777777" w:rsidR="00CA2EC7" w:rsidRDefault="00BF4F3D">
      <w:r>
        <w:t>Once the measure has been loaded, the testing process may identify issues with the measure. When issues are identified, the logic must be updated in the MAT to resolve these issues. Alternatively, the measure could be updated in the MAT as part of an annual update. After a measure has been updated in the MAT, it may be necessary to update that measure in Bonnie for testing. To update a measure, follow these steps:</w:t>
      </w:r>
    </w:p>
    <w:p w14:paraId="7896B139" w14:textId="6D02155F"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2E3B54">
        <w:t xml:space="preserve">Figure </w:t>
      </w:r>
      <w:r w:rsidR="002E3B54">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fldSimple w:instr=" REF _Ref459100171 ">
        <w:r w:rsidR="002E3B54">
          <w:t xml:space="preserve">Figure </w:t>
        </w:r>
        <w:r w:rsidR="002E3B54">
          <w:rPr>
            <w:noProof/>
          </w:rPr>
          <w:t>10</w:t>
        </w:r>
      </w:fldSimple>
      <w:r w:rsidR="00460825">
        <w:t>.</w:t>
      </w:r>
    </w:p>
    <w:p w14:paraId="4819DFC7" w14:textId="77777777" w:rsidR="00CA2EC7" w:rsidRDefault="00BF4F3D">
      <w:pPr>
        <w:pStyle w:val="NumberedList"/>
      </w:pPr>
      <w:r>
        <w:t>Select a new MAT export zip with the updated measure definition.</w:t>
      </w:r>
    </w:p>
    <w:p w14:paraId="23AAA9BD" w14:textId="77777777" w:rsidR="00CA2EC7" w:rsidRDefault="00BF4F3D">
      <w:pPr>
        <w:pStyle w:val="NumberedListLast"/>
        <w:spacing w:after="240"/>
      </w:pPr>
      <w:r>
        <w:t>Click the “Load” button to load the new version of the measure.</w:t>
      </w:r>
    </w:p>
    <w:p w14:paraId="653E8655" w14:textId="77777777" w:rsidR="00CA2EC7" w:rsidRDefault="00BF4F3D">
      <w:pPr>
        <w:pStyle w:val="Figure"/>
        <w:rPr>
          <w:b w:val="0"/>
        </w:rPr>
      </w:pPr>
      <w:r>
        <w:rPr>
          <w:b w:val="0"/>
          <w:noProof/>
        </w:rPr>
        <w:lastRenderedPageBreak/>
        <w:drawing>
          <wp:inline distT="0" distB="0" distL="0" distR="0" wp14:anchorId="4052E37B" wp14:editId="4C386FDB">
            <wp:extent cx="2843784" cy="2523744"/>
            <wp:effectExtent l="19050" t="19050" r="13970" b="10160"/>
            <wp:docPr id="17" name="Picture 17" descr="The Updating Measure Dialog box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302758ED" w:rsidR="00CA2EC7" w:rsidRDefault="00BF4F3D">
      <w:pPr>
        <w:pStyle w:val="FigureCaption"/>
      </w:pPr>
      <w:bookmarkStart w:id="353" w:name="_Ref459100171"/>
      <w:bookmarkStart w:id="354" w:name="_Toc51901533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10</w:t>
      </w:r>
      <w:r w:rsidR="00151F9E">
        <w:rPr>
          <w:noProof/>
        </w:rPr>
        <w:fldChar w:fldCharType="end"/>
      </w:r>
      <w:bookmarkEnd w:id="353"/>
      <w:r>
        <w:t>. Updating Measure Dialog</w:t>
      </w:r>
      <w:bookmarkEnd w:id="354"/>
    </w:p>
    <w:p w14:paraId="64E4A8AA" w14:textId="77777777" w:rsidR="00CA2EC7" w:rsidRDefault="00BF4F3D">
      <w:pPr>
        <w:pStyle w:val="Heading2"/>
      </w:pPr>
      <w:bookmarkStart w:id="355" w:name="_Toc439155306"/>
      <w:bookmarkStart w:id="356" w:name="_Toc439155668"/>
      <w:bookmarkStart w:id="357" w:name="_Toc439155748"/>
      <w:bookmarkStart w:id="358" w:name="_Toc439156657"/>
      <w:bookmarkStart w:id="359" w:name="_Toc439157823"/>
      <w:bookmarkStart w:id="360" w:name="_Toc439158067"/>
      <w:bookmarkStart w:id="361" w:name="_Toc439158249"/>
      <w:bookmarkStart w:id="362" w:name="_Toc439922488"/>
      <w:bookmarkStart w:id="363" w:name="_Toc439923958"/>
      <w:bookmarkStart w:id="364" w:name="_Toc439924027"/>
      <w:bookmarkStart w:id="365" w:name="_Toc495298948"/>
      <w:bookmarkStart w:id="366" w:name="_Toc511999353"/>
      <w:bookmarkEnd w:id="355"/>
      <w:bookmarkEnd w:id="356"/>
      <w:bookmarkEnd w:id="357"/>
      <w:bookmarkEnd w:id="358"/>
      <w:bookmarkEnd w:id="359"/>
      <w:bookmarkEnd w:id="360"/>
      <w:bookmarkEnd w:id="361"/>
      <w:bookmarkEnd w:id="362"/>
      <w:bookmarkEnd w:id="363"/>
      <w:bookmarkEnd w:id="364"/>
      <w:r>
        <w:t>Creating Synthetic Test Records</w:t>
      </w:r>
      <w:bookmarkEnd w:id="365"/>
      <w:bookmarkEnd w:id="366"/>
    </w:p>
    <w:p w14:paraId="332764E4" w14:textId="028B5A36" w:rsidR="00CA2EC7" w:rsidRDefault="00BF4F3D">
      <w:pPr>
        <w:rPr>
          <w:i/>
        </w:rPr>
      </w:pPr>
      <w:r>
        <w:t>Once a set of measures has been loaded into the Bonnie application, users can start building test patients for the measures. To build a test patient from the Measure Dashboard (</w:t>
      </w:r>
      <w:fldSimple w:instr=" REF _Ref498449184 ">
        <w:r w:rsidR="002E3B54">
          <w:t xml:space="preserve">Figure </w:t>
        </w:r>
        <w:r w:rsidR="002E3B54">
          <w:rPr>
            <w:noProof/>
          </w:rPr>
          <w:t>5</w:t>
        </w:r>
      </w:fldSimple>
      <w:r>
        <w:t xml:space="preserve">), click the “Add Patient” button (item </w:t>
      </w:r>
      <w:r>
        <w:rPr>
          <w:rStyle w:val="numberreference"/>
          <w:rFonts w:ascii="Times New Roman" w:hAnsi="Times New Roman"/>
          <w:b w:val="0"/>
          <w:color w:val="auto"/>
        </w:rPr>
        <w:t>#12</w:t>
      </w:r>
      <w:r>
        <w:t xml:space="preserve">). This action opens the patient builder screen as shown in </w:t>
      </w:r>
      <w:fldSimple w:instr=" REF _Ref468456447 ">
        <w:ins w:id="367" w:author="Springate-Combs, Cole" w:date="2018-07-10T19:46:00Z">
          <w:r w:rsidR="002E3B54">
            <w:t xml:space="preserve">Figure </w:t>
          </w:r>
          <w:r w:rsidR="002E3B54">
            <w:rPr>
              <w:noProof/>
            </w:rPr>
            <w:t>17</w:t>
          </w:r>
        </w:ins>
        <w:del w:id="368" w:author="Springate-Combs, Cole" w:date="2018-07-10T09:09:00Z">
          <w:r w:rsidR="00F97739" w:rsidDel="003E783F">
            <w:delText xml:space="preserve">Figure </w:delText>
          </w:r>
          <w:r w:rsidR="00F97739" w:rsidDel="003E783F">
            <w:rPr>
              <w:noProof/>
            </w:rPr>
            <w:delText>16</w:delText>
          </w:r>
        </w:del>
      </w:fldSimple>
      <w:r>
        <w:rPr>
          <w:noProof/>
        </w:rPr>
        <w:t>.</w:t>
      </w:r>
      <w:r>
        <w:t xml:space="preserve"> For more information, please refer to Section </w:t>
      </w:r>
      <w:fldSimple w:instr=" REF _Ref459208168 \r   \* MERGEFORMAT ">
        <w:r w:rsidR="002E3B54">
          <w:t>5</w:t>
        </w:r>
      </w:fldSimple>
      <w:r>
        <w:t xml:space="preserve">, </w:t>
      </w:r>
      <w:r>
        <w:rPr>
          <w:i/>
        </w:rPr>
        <w:t>Building a Patient Test Record.</w:t>
      </w:r>
    </w:p>
    <w:p w14:paraId="09563E39" w14:textId="089CCDA9" w:rsidR="00CA2EC7" w:rsidRDefault="00BF4F3D">
      <w:r>
        <w:t>After the user creates synthetic test patients for measures, the Measure Dashboard displays summary calculation results of the patients associated with each measure loaded by the user (</w:t>
      </w:r>
      <w:fldSimple w:instr=" REF _Ref498449184 ">
        <w:r w:rsidR="002E3B54">
          <w:t xml:space="preserve">Figure </w:t>
        </w:r>
        <w:r w:rsidR="002E3B54">
          <w:rPr>
            <w:noProof/>
          </w:rPr>
          <w:t>5</w:t>
        </w:r>
      </w:fldSimple>
      <w:r>
        <w:t xml:space="preserve">). As shown in </w:t>
      </w:r>
      <w:fldSimple w:instr=" REF _Ref498449184 ">
        <w:r w:rsidR="002E3B54">
          <w:t xml:space="preserve">Figure </w:t>
        </w:r>
        <w:r w:rsidR="002E3B54">
          <w:rPr>
            <w:noProof/>
          </w:rPr>
          <w:t>5</w:t>
        </w:r>
      </w:fldSimple>
      <w:r>
        <w:t xml:space="preserve">, UI elements </w:t>
      </w:r>
      <w:r>
        <w:rPr>
          <w:rStyle w:val="numberreference"/>
          <w:rFonts w:ascii="Times New Roman" w:hAnsi="Times New Roman"/>
          <w:b w:val="0"/>
          <w:color w:val="auto"/>
        </w:rPr>
        <w:t>#s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2E3B54">
          <w:t xml:space="preserve">Figure </w:t>
        </w:r>
        <w:r w:rsidR="002E3B54">
          <w:rPr>
            <w:noProof/>
          </w:rPr>
          <w:t>11</w:t>
        </w:r>
      </w:fldSimple>
      <w:r>
        <w:t xml:space="preserve"> in Section </w:t>
      </w:r>
      <w:fldSimple w:instr=" REF _Ref459208213 \r   \* MERGEFORMAT ">
        <w:r w:rsidR="002E3B54">
          <w:t>4</w:t>
        </w:r>
      </w:fldSimple>
      <w:r>
        <w:t>, shows more detailed results for a measure.</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369" w:name="_Toc465345867"/>
      <w:bookmarkStart w:id="370" w:name="_Toc465345868"/>
      <w:bookmarkStart w:id="371" w:name="_Ref459207928"/>
      <w:bookmarkStart w:id="372" w:name="_Ref459208213"/>
      <w:bookmarkStart w:id="373" w:name="_Toc495298949"/>
      <w:bookmarkStart w:id="374" w:name="_Toc511999354"/>
      <w:bookmarkEnd w:id="369"/>
      <w:bookmarkEnd w:id="370"/>
      <w:r>
        <w:lastRenderedPageBreak/>
        <w:t>Measure Results View</w:t>
      </w:r>
      <w:bookmarkEnd w:id="371"/>
      <w:bookmarkEnd w:id="372"/>
      <w:bookmarkEnd w:id="373"/>
      <w:bookmarkEnd w:id="374"/>
    </w:p>
    <w:p w14:paraId="06D8F75E" w14:textId="77777777" w:rsidR="00CA2EC7" w:rsidRDefault="00BF4F3D">
      <w:pPr>
        <w:pStyle w:val="Heading2"/>
      </w:pPr>
      <w:bookmarkStart w:id="375" w:name="_Toc495298950"/>
      <w:bookmarkStart w:id="376" w:name="_Toc511999355"/>
      <w:r>
        <w:t>Overview</w:t>
      </w:r>
      <w:bookmarkEnd w:id="375"/>
      <w:bookmarkEnd w:id="376"/>
    </w:p>
    <w:p w14:paraId="4C96860C" w14:textId="764EA1C7" w:rsidR="00CA2EC7" w:rsidRDefault="00BF4F3D">
      <w:r>
        <w:t xml:space="preserve">As shown in </w:t>
      </w:r>
      <w:fldSimple w:instr=" REF _Ref459100358   \* MERGEFORMAT ">
        <w:r w:rsidR="002E3B54">
          <w:t xml:space="preserve">Figure </w:t>
        </w:r>
        <w:r w:rsidR="002E3B54">
          <w:rPr>
            <w:noProof/>
          </w:rPr>
          <w:t>11</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#7</w:t>
      </w:r>
      <w:r>
        <w:t xml:space="preserve">) on the Measure Dashboard, as shown in </w:t>
      </w:r>
      <w:fldSimple w:instr=" REF _Ref498449184 ">
        <w:r w:rsidR="002E3B54">
          <w:t xml:space="preserve">Figure </w:t>
        </w:r>
        <w:r w:rsidR="002E3B54">
          <w:rPr>
            <w:noProof/>
          </w:rPr>
          <w:t>5</w:t>
        </w:r>
      </w:fldSimple>
      <w:r>
        <w:t>.</w:t>
      </w:r>
    </w:p>
    <w:p w14:paraId="45A15D57" w14:textId="77777777" w:rsidR="00CA2EC7" w:rsidRDefault="00BF4F3D">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5A86AA6C" w14:textId="0A8C1DE9" w:rsidR="00CA2EC7" w:rsidRDefault="00BF4F3D">
      <w:r>
        <w:t xml:space="preserve">The following UI elements appear at the top of the Measure View page (indicated by their item numbers in </w:t>
      </w:r>
      <w:fldSimple w:instr=" REF _Ref459100358  \* MERGEFORMAT ">
        <w:r w:rsidR="002E3B54">
          <w:t xml:space="preserve">Figure </w:t>
        </w:r>
        <w:r w:rsidR="002E3B54">
          <w:rPr>
            <w:noProof/>
          </w:rPr>
          <w:t>11</w:t>
        </w:r>
      </w:fldSimple>
      <w:r>
        <w:t>):</w:t>
      </w:r>
    </w:p>
    <w:p w14:paraId="7B44C693" w14:textId="77777777" w:rsidR="00CA2EC7" w:rsidRDefault="00BF4F3D">
      <w:pPr>
        <w:pStyle w:val="NumberedList"/>
        <w:numPr>
          <w:ilvl w:val="0"/>
          <w:numId w:val="41"/>
        </w:numPr>
      </w:pPr>
      <w:r>
        <w:t>Measure Title – Displays the title and description of the measure.</w:t>
      </w:r>
    </w:p>
    <w:p w14:paraId="1882F156" w14:textId="77777777" w:rsidR="00CA2EC7" w:rsidRDefault="00BF4F3D">
      <w:pPr>
        <w:pStyle w:val="NumberedList"/>
      </w:pPr>
      <w:r>
        <w:t>Measure Actions – Allows the user to delete or update a measure definition.</w:t>
      </w:r>
    </w:p>
    <w:p w14:paraId="72713480" w14:textId="77777777" w:rsidR="00CA2EC7" w:rsidRDefault="00BF4F3D">
      <w:pPr>
        <w:pStyle w:val="NumberedList"/>
      </w:pPr>
      <w:r>
        <w:t>Measure Complexity – Indicates the measure’s degree of complexity.</w:t>
      </w:r>
    </w:p>
    <w:p w14:paraId="7BF7FE8B" w14:textId="77777777" w:rsidR="00CA2EC7" w:rsidRDefault="00BF4F3D">
      <w:pPr>
        <w:pStyle w:val="NumberedList"/>
      </w:pPr>
      <w:r>
        <w:t>Measure Subpopulations or Stratifications – Allows access to different subpopulations or stratifications in the measure.</w:t>
      </w:r>
    </w:p>
    <w:p w14:paraId="73ED1800" w14:textId="77777777" w:rsidR="00CA2EC7" w:rsidRDefault="00BF4F3D">
      <w:pPr>
        <w:pStyle w:val="NumberedList"/>
      </w:pPr>
      <w:r>
        <w:t>Measure Logic – Displays a representation of the logic for the measure.</w:t>
      </w:r>
    </w:p>
    <w:p w14:paraId="69BE9B6D" w14:textId="77777777" w:rsidR="00CA2EC7" w:rsidRDefault="00BF4F3D">
      <w:pPr>
        <w:pStyle w:val="NumberedList"/>
      </w:pPr>
      <w:r>
        <w:t xml:space="preserve">Logic Highlighted </w:t>
      </w:r>
      <w:proofErr w:type="gramStart"/>
      <w:r>
        <w:t>With</w:t>
      </w:r>
      <w:proofErr w:type="gramEnd"/>
      <w:r>
        <w:t xml:space="preserve"> Coverage – Displays the logic for the measure, highlighting which lines of the measure are covered by the test patients.</w:t>
      </w:r>
    </w:p>
    <w:p w14:paraId="505DA64C" w14:textId="77777777" w:rsidR="00CA2EC7" w:rsidRDefault="00BF4F3D">
      <w:pPr>
        <w:pStyle w:val="NumberedList"/>
      </w:pPr>
      <w:r>
        <w:t>Patient Actions – Allows the user to export patient records as QRDA or Excel.</w:t>
      </w:r>
    </w:p>
    <w:p w14:paraId="33C19B8F" w14:textId="77777777" w:rsidR="00CA2EC7" w:rsidRDefault="00BF4F3D">
      <w:pPr>
        <w:pStyle w:val="NumberedList"/>
      </w:pPr>
      <w:r>
        <w:t>Percent Successful – Displays the percent of patients currently meeting expectations for the measure.</w:t>
      </w:r>
    </w:p>
    <w:p w14:paraId="257990A5" w14:textId="77777777" w:rsidR="00CA2EC7" w:rsidRDefault="00BF4F3D">
      <w:pPr>
        <w:pStyle w:val="NumberedList"/>
      </w:pPr>
      <w:r>
        <w:t>Patients Passing Count – Displays the current number of patients meeting expectations over the total number of patients in the test deck for the measure.</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77777777" w:rsidR="00CA2EC7" w:rsidRDefault="00BF4F3D">
      <w:pPr>
        <w:pStyle w:val="NumberedList"/>
      </w:pPr>
      <w:r>
        <w:t>Add Patient – Allows the addition of a new patient to the test deck for this measure.</w:t>
      </w:r>
    </w:p>
    <w:p w14:paraId="41674CEB" w14:textId="77777777" w:rsidR="00CA2EC7" w:rsidRDefault="00BF4F3D">
      <w:pPr>
        <w:pStyle w:val="NumberedList"/>
      </w:pPr>
      <w:r>
        <w:t>Failing Patient – Displays an example of a patient that is not currently meeting expectations for the measure.</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3B56C807" w:rsidR="00CA2EC7" w:rsidRDefault="00BF4F3D" w:rsidP="002E3B54">
      <w:pPr>
        <w:pStyle w:val="NumberedListLast"/>
        <w:keepNext/>
        <w:keepLines/>
        <w:spacing w:after="120"/>
        <w:rPr>
          <w:ins w:id="377" w:author="Springate-Combs, Cole" w:date="2018-07-10T07:42:00Z"/>
        </w:rPr>
        <w:pPrChange w:id="378" w:author="Springate-Combs, Cole" w:date="2018-07-10T19:49:00Z">
          <w:pPr>
            <w:pStyle w:val="NumberedListLast"/>
            <w:keepNext/>
            <w:keepLines/>
            <w:spacing w:after="240"/>
          </w:pPr>
        </w:pPrChange>
      </w:pPr>
      <w:r>
        <w:t>Expand Patient Results Button – Displays the calculation details of a patient. This display will show the expected and actual values for the patient against the measure.</w:t>
      </w:r>
    </w:p>
    <w:p w14:paraId="0B448685" w14:textId="7E0D12B8" w:rsidR="000E5046" w:rsidRDefault="000E5046">
      <w:pPr>
        <w:pStyle w:val="NumberedListLast"/>
        <w:keepNext/>
        <w:keepLines/>
        <w:spacing w:after="240"/>
      </w:pPr>
      <w:ins w:id="379" w:author="Springate-Combs, Cole" w:date="2018-07-10T07:42:00Z">
        <w:r>
          <w:t xml:space="preserve">Show </w:t>
        </w:r>
      </w:ins>
      <w:ins w:id="380" w:author="Springate-Combs, Cole" w:date="2018-07-10T20:26:00Z">
        <w:r w:rsidR="00A60845">
          <w:t>Result</w:t>
        </w:r>
      </w:ins>
      <w:ins w:id="381" w:author="Springate-Combs, Cole" w:date="2018-07-10T07:42:00Z">
        <w:r>
          <w:t xml:space="preserve"> – If a patient has been selected with the Expand Patient Results Button, this </w:t>
        </w:r>
      </w:ins>
      <w:ins w:id="382" w:author="Springate-Combs, Cole" w:date="2018-07-10T20:26:00Z">
        <w:r w:rsidR="00A60845">
          <w:t xml:space="preserve">will </w:t>
        </w:r>
      </w:ins>
      <w:ins w:id="383" w:author="Springate-Combs, Cole" w:date="2018-07-11T07:39:00Z">
        <w:r w:rsidR="00D970AA">
          <w:t xml:space="preserve">display expanded </w:t>
        </w:r>
        <w:r w:rsidR="00D970AA">
          <w:t xml:space="preserve">information regarding the </w:t>
        </w:r>
        <w:r w:rsidR="00D970AA">
          <w:t xml:space="preserve">result of the test </w:t>
        </w:r>
        <w:r w:rsidR="00D970AA">
          <w:t>(</w:t>
        </w:r>
        <w:r w:rsidR="00D970AA">
          <w:t>defined above</w:t>
        </w:r>
        <w:r w:rsidR="00D970AA">
          <w:t>)</w:t>
        </w:r>
        <w:r w:rsidR="00D970AA">
          <w:t xml:space="preserve"> evaluated on the selected patient.</w:t>
        </w:r>
      </w:ins>
    </w:p>
    <w:p w14:paraId="6623901B" w14:textId="0CCD4356" w:rsidR="000E5046" w:rsidRPr="000E5046" w:rsidRDefault="00BF4F3D" w:rsidP="00131403">
      <w:pPr>
        <w:pStyle w:val="Figure"/>
        <w:rPr>
          <w:rPrChange w:id="384" w:author="Springate-Combs, Cole" w:date="2018-07-10T07:38:00Z">
            <w:rPr>
              <w:b w:val="0"/>
            </w:rPr>
          </w:rPrChange>
        </w:rPr>
      </w:pPr>
      <w:del w:id="385" w:author="Springate-Combs, Cole" w:date="2018-07-10T15:02:00Z">
        <w:r w:rsidDel="00131403">
          <w:rPr>
            <w:noProof/>
          </w:rPr>
          <w:drawing>
            <wp:inline distT="0" distB="0" distL="0" distR="0" wp14:anchorId="29385098" wp14:editId="5718B8C8">
              <wp:extent cx="5669280" cy="3529584"/>
              <wp:effectExtent l="19050" t="19050" r="26670" b="13970"/>
              <wp:docPr id="7" name="Picture 7"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9280" cy="3529584"/>
                      </a:xfrm>
                      <a:prstGeom prst="rect">
                        <a:avLst/>
                      </a:prstGeom>
                      <a:ln>
                        <a:solidFill>
                          <a:schemeClr val="tx1"/>
                        </a:solidFill>
                      </a:ln>
                    </pic:spPr>
                  </pic:pic>
                </a:graphicData>
              </a:graphic>
            </wp:inline>
          </w:drawing>
        </w:r>
      </w:del>
      <w:ins w:id="386" w:author="Springate-Combs, Cole" w:date="2018-07-10T07:41:00Z">
        <w:r w:rsidR="000E5046" w:rsidRPr="000E5046">
          <w:rPr>
            <w:noProof/>
          </w:rPr>
          <w:drawing>
            <wp:inline distT="0" distB="0" distL="0" distR="0" wp14:anchorId="4C2F380F" wp14:editId="40800B4B">
              <wp:extent cx="4991100" cy="3568700"/>
              <wp:effectExtent l="12700" t="12700" r="12700" b="12700"/>
              <wp:docPr id="16" name="Picture 16" descr="Figure 11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1100" cy="3568700"/>
                      </a:xfrm>
                      <a:prstGeom prst="rect">
                        <a:avLst/>
                      </a:prstGeom>
                      <a:ln>
                        <a:solidFill>
                          <a:schemeClr val="tx1"/>
                        </a:solidFill>
                      </a:ln>
                    </pic:spPr>
                  </pic:pic>
                </a:graphicData>
              </a:graphic>
            </wp:inline>
          </w:drawing>
        </w:r>
      </w:ins>
    </w:p>
    <w:p w14:paraId="2A11DBB8" w14:textId="4EC3BA1B" w:rsidR="00CA2EC7" w:rsidRDefault="00BF4F3D">
      <w:pPr>
        <w:pStyle w:val="FigureCaption"/>
      </w:pPr>
      <w:bookmarkStart w:id="387" w:name="_Ref459100358"/>
      <w:bookmarkStart w:id="388" w:name="_Ref459109233"/>
      <w:bookmarkStart w:id="389" w:name="_Toc51901533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11</w:t>
      </w:r>
      <w:r w:rsidR="00151F9E">
        <w:rPr>
          <w:noProof/>
        </w:rPr>
        <w:fldChar w:fldCharType="end"/>
      </w:r>
      <w:bookmarkEnd w:id="387"/>
      <w:r>
        <w:t>. Measure View</w:t>
      </w:r>
      <w:bookmarkEnd w:id="388"/>
      <w:bookmarkEnd w:id="389"/>
    </w:p>
    <w:p w14:paraId="0A26EB8A" w14:textId="455EF5A3" w:rsidR="00CA2EC7" w:rsidRDefault="00BF4F3D">
      <w:r>
        <w:t xml:space="preserve">The following UI elements (indicated by their item numbers in </w:t>
      </w:r>
      <w:fldSimple w:instr=" REF _Ref459100555 ">
        <w:ins w:id="390" w:author="Springate-Combs, Cole" w:date="2018-07-10T19:46:00Z">
          <w:r w:rsidR="002E3B54" w:rsidRPr="00916064">
            <w:t xml:space="preserve">Figure </w:t>
          </w:r>
          <w:r w:rsidR="002E3B54">
            <w:rPr>
              <w:noProof/>
            </w:rPr>
            <w:t>12</w:t>
          </w:r>
        </w:ins>
        <w:del w:id="391" w:author="Springate-Combs, Cole" w:date="2018-07-10T09:09:00Z">
          <w:r w:rsidR="00F97739" w:rsidDel="003E783F">
            <w:delText xml:space="preserve">Figure </w:delText>
          </w:r>
          <w:r w:rsidR="00F97739" w:rsidDel="003E783F">
            <w:rPr>
              <w:noProof/>
            </w:rPr>
            <w:delText>12</w:delText>
          </w:r>
        </w:del>
      </w:fldSimple>
      <w:r>
        <w:t>) appear at the bottom of the Measure View Page:</w:t>
      </w:r>
    </w:p>
    <w:p w14:paraId="1226C61E" w14:textId="77777777" w:rsidR="00CA2EC7" w:rsidRDefault="00BF4F3D">
      <w:pPr>
        <w:pStyle w:val="NumberedList"/>
        <w:numPr>
          <w:ilvl w:val="0"/>
          <w:numId w:val="52"/>
        </w:numPr>
      </w:pPr>
      <w:r>
        <w:t>Terminology – Displays the value sets from the measure and referenced libraries. Clicking on any one of these value sets will show the list of codes associated with that value set.</w:t>
      </w:r>
    </w:p>
    <w:p w14:paraId="748B38D6" w14:textId="77777777" w:rsidR="00CA2EC7" w:rsidRDefault="00BF4F3D">
      <w:pPr>
        <w:pStyle w:val="NumberedListLast"/>
        <w:spacing w:after="240"/>
      </w:pPr>
      <w:r>
        <w:t>Overlapping Value Sets – Displays value sets in the measure 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680" cy="4513726"/>
                    </a:xfrm>
                    <a:prstGeom prst="rect">
                      <a:avLst/>
                    </a:prstGeom>
                    <a:ln>
                      <a:solidFill>
                        <a:schemeClr val="tx1"/>
                      </a:solidFill>
                    </a:ln>
                  </pic:spPr>
                </pic:pic>
              </a:graphicData>
            </a:graphic>
          </wp:inline>
        </w:drawing>
      </w:r>
    </w:p>
    <w:p w14:paraId="3A65E5AA" w14:textId="09D488FF" w:rsidR="00CA2EC7" w:rsidRPr="00916064" w:rsidRDefault="00BF4F3D" w:rsidP="00916064">
      <w:pPr>
        <w:pStyle w:val="FigureCaption"/>
      </w:pPr>
      <w:bookmarkStart w:id="392" w:name="_Ref459100555"/>
      <w:bookmarkStart w:id="393" w:name="_Toc519015334"/>
      <w:r w:rsidRPr="00916064">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E3B54">
        <w:rPr>
          <w:noProof/>
        </w:rPr>
        <w:t>12</w:t>
      </w:r>
      <w:r w:rsidR="00436AEB">
        <w:rPr>
          <w:noProof/>
        </w:rPr>
        <w:fldChar w:fldCharType="end"/>
      </w:r>
      <w:bookmarkEnd w:id="392"/>
      <w:r w:rsidRPr="00916064">
        <w:t>. Measure Terminology and Overlapping Value Sets</w:t>
      </w:r>
      <w:bookmarkEnd w:id="393"/>
    </w:p>
    <w:p w14:paraId="7228777B" w14:textId="77777777" w:rsidR="00CA2EC7" w:rsidRDefault="00BF4F3D">
      <w:pPr>
        <w:pStyle w:val="Heading2"/>
      </w:pPr>
      <w:bookmarkStart w:id="394" w:name="_Toc439158071"/>
      <w:bookmarkStart w:id="395" w:name="_Toc439158253"/>
      <w:bookmarkStart w:id="396" w:name="_Toc439922492"/>
      <w:bookmarkStart w:id="397" w:name="_Toc439923962"/>
      <w:bookmarkStart w:id="398" w:name="_Toc439924031"/>
      <w:bookmarkStart w:id="399" w:name="_Toc439158072"/>
      <w:bookmarkStart w:id="400" w:name="_Toc439158102"/>
      <w:bookmarkStart w:id="401" w:name="_Toc439158254"/>
      <w:bookmarkStart w:id="402" w:name="_Toc439158284"/>
      <w:bookmarkStart w:id="403" w:name="_Toc439158300"/>
      <w:bookmarkStart w:id="404" w:name="_Toc439158872"/>
      <w:bookmarkStart w:id="405" w:name="_Toc439226574"/>
      <w:bookmarkStart w:id="406" w:name="_Toc439685373"/>
      <w:bookmarkStart w:id="407" w:name="_Toc439685389"/>
      <w:bookmarkStart w:id="408" w:name="_Toc439919289"/>
      <w:bookmarkStart w:id="409" w:name="_Toc439919370"/>
      <w:bookmarkStart w:id="410" w:name="_Toc439922457"/>
      <w:bookmarkStart w:id="411" w:name="_Toc439922493"/>
      <w:bookmarkStart w:id="412" w:name="_Toc439922525"/>
      <w:bookmarkStart w:id="413" w:name="_Toc439923963"/>
      <w:bookmarkStart w:id="414" w:name="_Toc439923995"/>
      <w:bookmarkStart w:id="415" w:name="_Toc439924032"/>
      <w:bookmarkStart w:id="416" w:name="_Toc439924063"/>
      <w:bookmarkStart w:id="417" w:name="_Toc495298951"/>
      <w:bookmarkStart w:id="418" w:name="_Toc511999356"/>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r>
        <w:t>Measure Logic</w:t>
      </w:r>
      <w:bookmarkEnd w:id="417"/>
      <w:bookmarkEnd w:id="418"/>
    </w:p>
    <w:p w14:paraId="157CA9E4" w14:textId="77777777" w:rsidR="00CA2EC7" w:rsidRDefault="00BF4F3D">
      <w:r>
        <w:t>The left-hand side of the Measure View contains the measure title, description, and a representation of the logic. The representation of the measure logic is similar to the human-readable display for the measure provided in the MAT measure exports.</w:t>
      </w:r>
    </w:p>
    <w:p w14:paraId="6A8E3B36" w14:textId="5CE69A84" w:rsidR="00CA2EC7" w:rsidRDefault="00BF4F3D">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2E3B54">
          <w:t>4.4</w:t>
        </w:r>
      </w:fldSimple>
      <w:r>
        <w:t xml:space="preserve">, </w:t>
      </w:r>
      <w:r>
        <w:rPr>
          <w:i/>
        </w:rPr>
        <w:t>Calculation Results</w:t>
      </w:r>
      <w:r>
        <w:t>) and to visualize the test coverage of the measure logic.</w:t>
      </w:r>
    </w:p>
    <w:p w14:paraId="6D8266F9" w14:textId="77777777" w:rsidR="00CA2EC7" w:rsidRDefault="00BF4F3D">
      <w:pPr>
        <w:pStyle w:val="Heading2"/>
      </w:pPr>
      <w:bookmarkStart w:id="419" w:name="_Toc495298952"/>
      <w:bookmarkStart w:id="420" w:name="_Toc511999357"/>
      <w:r>
        <w:t>Creating a New Test Record</w:t>
      </w:r>
      <w:bookmarkEnd w:id="419"/>
      <w:bookmarkEnd w:id="420"/>
    </w:p>
    <w:p w14:paraId="3EB54EED" w14:textId="79A69D00" w:rsidR="00CA2EC7" w:rsidRDefault="00BF4F3D">
      <w:r>
        <w:t>To create a new test record, begin by clicking the “Add Patient” button (item #9) in the Measure View (</w:t>
      </w:r>
      <w:fldSimple w:instr=" REF _Ref459100358 ">
        <w:r w:rsidR="002E3B54">
          <w:t xml:space="preserve">Figure </w:t>
        </w:r>
        <w:r w:rsidR="002E3B54">
          <w:rPr>
            <w:noProof/>
          </w:rPr>
          <w:t>11</w:t>
        </w:r>
      </w:fldSimple>
      <w:r>
        <w:t xml:space="preserve">). This action opens the Patient Builder (shown in </w:t>
      </w:r>
      <w:fldSimple w:instr=" REF _Ref468456447 ">
        <w:ins w:id="421" w:author="Springate-Combs, Cole" w:date="2018-07-10T19:46:00Z">
          <w:r w:rsidR="002E3B54">
            <w:t xml:space="preserve">Figure </w:t>
          </w:r>
          <w:r w:rsidR="002E3B54">
            <w:rPr>
              <w:noProof/>
            </w:rPr>
            <w:t>17</w:t>
          </w:r>
        </w:ins>
        <w:del w:id="422" w:author="Springate-Combs, Cole" w:date="2018-07-10T09:09:00Z">
          <w:r w:rsidR="00F97739" w:rsidDel="003E783F">
            <w:delText xml:space="preserve">Figure </w:delText>
          </w:r>
          <w:r w:rsidR="00F97739" w:rsidDel="003E783F">
            <w:rPr>
              <w:noProof/>
            </w:rPr>
            <w:delText>16</w:delText>
          </w:r>
        </w:del>
      </w:fldSimple>
      <w:r>
        <w:t>). After creating the test patient record, the application returns the user to the Measure View where the user can evaluate the results of calculating the patient against the measure.</w:t>
      </w:r>
    </w:p>
    <w:p w14:paraId="4CA1A64D" w14:textId="77777777" w:rsidR="00CA2EC7" w:rsidRDefault="00BF4F3D">
      <w:pPr>
        <w:pStyle w:val="Heading2"/>
        <w:keepLines/>
      </w:pPr>
      <w:bookmarkStart w:id="423" w:name="_Ref459207965"/>
      <w:bookmarkStart w:id="424" w:name="_Ref459208120"/>
      <w:bookmarkStart w:id="425" w:name="_Ref459208249"/>
      <w:bookmarkStart w:id="426" w:name="_Toc495298953"/>
      <w:bookmarkStart w:id="427" w:name="_Toc511999358"/>
      <w:r>
        <w:lastRenderedPageBreak/>
        <w:t>Calculation Results</w:t>
      </w:r>
      <w:bookmarkEnd w:id="423"/>
      <w:bookmarkEnd w:id="424"/>
      <w:bookmarkEnd w:id="425"/>
      <w:bookmarkEnd w:id="426"/>
      <w:bookmarkEnd w:id="427"/>
    </w:p>
    <w:p w14:paraId="7075A765" w14:textId="560E49D3" w:rsidR="00CA2EC7" w:rsidRDefault="00BF4F3D">
      <w:pPr>
        <w:keepNext/>
        <w:keepLines/>
      </w:pPr>
      <w:r>
        <w:t>The user can calculate the test patient against the logic of the measure in the Measure View (</w:t>
      </w:r>
      <w:fldSimple w:instr=" REF _Ref459100358 ">
        <w:r w:rsidR="002E3B54">
          <w:t xml:space="preserve">Figure </w:t>
        </w:r>
        <w:r w:rsidR="002E3B54">
          <w:rPr>
            <w:noProof/>
          </w:rPr>
          <w:t>11</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xml:space="preserve">), and the passing patient count (item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07DB2278" w:rsidR="00CA2EC7" w:rsidRDefault="00BF4F3D">
      <w:r>
        <w:t xml:space="preserve">The Expanded Results View employs the following UI elements (as indicated by their item numbers in </w:t>
      </w:r>
      <w:fldSimple w:instr=" REF _Ref459100788 ">
        <w:r w:rsidR="002E3B54">
          <w:t xml:space="preserve">Figure </w:t>
        </w:r>
        <w:r w:rsidR="002E3B54">
          <w:rPr>
            <w:noProof/>
          </w:rPr>
          <w:t>13</w:t>
        </w:r>
      </w:fldSimple>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ABF109C">
            <wp:extent cx="2790825" cy="2276475"/>
            <wp:effectExtent l="19050" t="19050" r="28575" b="28575"/>
            <wp:docPr id="4" name="Picture 4" descr="This figure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0825" cy="2276475"/>
                    </a:xfrm>
                    <a:prstGeom prst="rect">
                      <a:avLst/>
                    </a:prstGeom>
                    <a:ln>
                      <a:solidFill>
                        <a:schemeClr val="tx1"/>
                      </a:solidFill>
                    </a:ln>
                  </pic:spPr>
                </pic:pic>
              </a:graphicData>
            </a:graphic>
          </wp:inline>
        </w:drawing>
      </w:r>
    </w:p>
    <w:p w14:paraId="4AB7CCE7" w14:textId="10163877" w:rsidR="00CA2EC7" w:rsidRDefault="00BF4F3D">
      <w:pPr>
        <w:pStyle w:val="FigureCaption"/>
      </w:pPr>
      <w:bookmarkStart w:id="428" w:name="_Ref459100788"/>
      <w:bookmarkStart w:id="429" w:name="_Toc495299532"/>
      <w:bookmarkStart w:id="430" w:name="_Toc51901533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13</w:t>
      </w:r>
      <w:r w:rsidR="00151F9E">
        <w:rPr>
          <w:noProof/>
        </w:rPr>
        <w:fldChar w:fldCharType="end"/>
      </w:r>
      <w:bookmarkEnd w:id="428"/>
      <w:r>
        <w:t>. Expanded Results View</w:t>
      </w:r>
      <w:bookmarkEnd w:id="429"/>
      <w:bookmarkEnd w:id="430"/>
    </w:p>
    <w:p w14:paraId="083C842D" w14:textId="42C2223A"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fldSimple w:instr=" REF _Ref459100814 ">
        <w:r w:rsidR="002E3B54">
          <w:t xml:space="preserve">Figure </w:t>
        </w:r>
        <w:r w:rsidR="002E3B54">
          <w:rPr>
            <w:noProof/>
          </w:rPr>
          <w:t>14</w:t>
        </w:r>
      </w:fldSimple>
      <w:ins w:id="431" w:author="Springate-Combs, Cole" w:date="2018-07-10T15:03:00Z">
        <w:r w:rsidR="00131403">
          <w:rPr>
            <w:noProof/>
          </w:rPr>
          <w:t xml:space="preserve">, </w:t>
        </w:r>
        <w:r w:rsidR="00131403">
          <w:rPr>
            <w:noProof/>
          </w:rPr>
          <w:fldChar w:fldCharType="begin"/>
        </w:r>
        <w:r w:rsidR="00131403">
          <w:rPr>
            <w:noProof/>
          </w:rPr>
          <w:instrText xml:space="preserve"> REF _Ref518977106 </w:instrText>
        </w:r>
      </w:ins>
      <w:r w:rsidR="00131403">
        <w:rPr>
          <w:noProof/>
        </w:rPr>
        <w:fldChar w:fldCharType="separate"/>
      </w:r>
      <w:ins w:id="432" w:author="Springate-Combs, Cole" w:date="2018-07-10T19:46:00Z">
        <w:r w:rsidR="002E3B54">
          <w:t xml:space="preserve">Figure </w:t>
        </w:r>
        <w:r w:rsidR="002E3B54">
          <w:rPr>
            <w:noProof/>
          </w:rPr>
          <w:t>15</w:t>
        </w:r>
      </w:ins>
      <w:ins w:id="433" w:author="Springate-Combs, Cole" w:date="2018-07-10T15:03:00Z">
        <w:r w:rsidR="00131403">
          <w:rPr>
            <w:noProof/>
          </w:rPr>
          <w:fldChar w:fldCharType="end"/>
        </w:r>
      </w:ins>
      <w:ins w:id="434" w:author="Springate-Combs, Cole" w:date="2018-07-10T15:04:00Z">
        <w:r w:rsidR="00131403">
          <w:rPr>
            <w:noProof/>
          </w:rPr>
          <w:t>,</w:t>
        </w:r>
      </w:ins>
      <w:r>
        <w:t xml:space="preserve"> and </w:t>
      </w:r>
      <w:fldSimple w:instr=" REF _Ref459100823 ">
        <w:ins w:id="435" w:author="Springate-Combs, Cole" w:date="2018-07-10T19:46:00Z">
          <w:r w:rsidR="002E3B54">
            <w:t xml:space="preserve">Figure </w:t>
          </w:r>
          <w:r w:rsidR="002E3B54">
            <w:rPr>
              <w:noProof/>
            </w:rPr>
            <w:t>16</w:t>
          </w:r>
        </w:ins>
        <w:del w:id="436" w:author="Springate-Combs, Cole" w:date="2018-07-10T09:09:00Z">
          <w:r w:rsidR="00F97739" w:rsidDel="003E783F">
            <w:delText xml:space="preserve">Figure </w:delText>
          </w:r>
          <w:r w:rsidR="00F97739" w:rsidDel="003E783F">
            <w:rPr>
              <w:noProof/>
            </w:rPr>
            <w:delText>15</w:delText>
          </w:r>
        </w:del>
      </w:fldSimple>
      <w:r>
        <w:t xml:space="preserve">, a green </w:t>
      </w:r>
      <w:r>
        <w:lastRenderedPageBreak/>
        <w:t xml:space="preserve">highlight (accompanied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2327E64D" w14:textId="3F35F537" w:rsidR="000F7600" w:rsidRPr="000F7600" w:rsidRDefault="00BF4F3D" w:rsidP="00131403">
      <w:pPr>
        <w:pStyle w:val="Figure"/>
      </w:pPr>
      <w:del w:id="437" w:author="Springate-Combs, Cole" w:date="2018-07-10T15:03:00Z">
        <w:r w:rsidDel="00131403">
          <w:rPr>
            <w:noProof/>
          </w:rPr>
          <w:drawing>
            <wp:inline distT="0" distB="0" distL="0" distR="0" wp14:anchorId="571D7551" wp14:editId="0B11F2D8">
              <wp:extent cx="4572000" cy="1042416"/>
              <wp:effectExtent l="0" t="0" r="0" b="5715"/>
              <wp:docPr id="15" name="Picture 4" descr="This figure depicts the logic calculation highlight (passing results) for the Initial Population as described in the paragraph immediately following the figure." title="Figure 12: Logic Calculation Highlight - Passing Results">
                <a:extLst xmlns:a="http://schemas.openxmlformats.org/drawingml/2006/main">
                  <a:ext uri="{FF2B5EF4-FFF2-40B4-BE49-F238E27FC236}">
                    <a16:creationId xmlns:a16="http://schemas.microsoft.com/office/drawing/2014/main" id="{20A59779-9DA3-4684-B766-E8A10DE28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A59779-9DA3-4684-B766-E8A10DE28236}"/>
                          </a:ext>
                        </a:extLst>
                      </pic:cNvPr>
                      <pic:cNvPicPr>
                        <a:picLocks noChangeAspect="1"/>
                      </pic:cNvPicPr>
                    </pic:nvPicPr>
                    <pic:blipFill rotWithShape="1">
                      <a:blip r:embed="rId39"/>
                      <a:srcRect b="9318"/>
                      <a:stretch/>
                    </pic:blipFill>
                    <pic:spPr bwMode="auto">
                      <a:xfrm>
                        <a:off x="0" y="0"/>
                        <a:ext cx="4572000" cy="1042416"/>
                      </a:xfrm>
                      <a:prstGeom prst="rect">
                        <a:avLst/>
                      </a:prstGeom>
                      <a:ln>
                        <a:noFill/>
                      </a:ln>
                      <a:extLst>
                        <a:ext uri="{53640926-AAD7-44D8-BBD7-CCE9431645EC}">
                          <a14:shadowObscured xmlns:a14="http://schemas.microsoft.com/office/drawing/2010/main"/>
                        </a:ext>
                      </a:extLst>
                    </pic:spPr>
                  </pic:pic>
                </a:graphicData>
              </a:graphic>
            </wp:inline>
          </w:drawing>
        </w:r>
      </w:del>
      <w:ins w:id="438" w:author="Springate-Combs, Cole" w:date="2018-07-10T07:52:00Z">
        <w:r w:rsidR="000F7600" w:rsidRPr="000F7600">
          <w:rPr>
            <w:noProof/>
          </w:rPr>
          <w:drawing>
            <wp:inline distT="0" distB="0" distL="0" distR="0" wp14:anchorId="680EC854" wp14:editId="7AA493F1">
              <wp:extent cx="4762500" cy="1308100"/>
              <wp:effectExtent l="0" t="0" r="0" b="0"/>
              <wp:docPr id="18" name="Picture 18" descr="This figure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1308100"/>
                      </a:xfrm>
                      <a:prstGeom prst="rect">
                        <a:avLst/>
                      </a:prstGeom>
                    </pic:spPr>
                  </pic:pic>
                </a:graphicData>
              </a:graphic>
            </wp:inline>
          </w:drawing>
        </w:r>
      </w:ins>
    </w:p>
    <w:p w14:paraId="7502C0EF" w14:textId="52B8C866" w:rsidR="00CA2EC7" w:rsidRDefault="00BF4F3D">
      <w:pPr>
        <w:pStyle w:val="FigureCaption"/>
      </w:pPr>
      <w:bookmarkStart w:id="439" w:name="_Ref459100814"/>
      <w:bookmarkStart w:id="440" w:name="_Toc495299533"/>
      <w:bookmarkStart w:id="441" w:name="_Toc51901533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E3B54">
        <w:rPr>
          <w:noProof/>
        </w:rPr>
        <w:t>14</w:t>
      </w:r>
      <w:r w:rsidR="00151F9E">
        <w:rPr>
          <w:noProof/>
        </w:rPr>
        <w:fldChar w:fldCharType="end"/>
      </w:r>
      <w:bookmarkEnd w:id="439"/>
      <w:r>
        <w:t xml:space="preserve">. </w:t>
      </w:r>
      <w:bookmarkStart w:id="442" w:name="_Toc439154846"/>
      <w:r>
        <w:t>Logic Calculation Highlight – Passing Results</w:t>
      </w:r>
      <w:bookmarkEnd w:id="440"/>
      <w:bookmarkEnd w:id="441"/>
      <w:bookmarkEnd w:id="442"/>
    </w:p>
    <w:p w14:paraId="05B08438" w14:textId="4B68369B" w:rsidR="00CA2EC7" w:rsidRDefault="00436AEB">
      <w:fldSimple w:instr=" REF _Ref459100814  \* MERGEFORMAT ">
        <w:r w:rsidR="002E3B54">
          <w:t xml:space="preserve">Figure </w:t>
        </w:r>
        <w:r w:rsidR="002E3B54">
          <w:rPr>
            <w:noProof/>
          </w:rPr>
          <w:t>14</w:t>
        </w:r>
      </w:fldSimple>
      <w:r w:rsidR="00BF4F3D">
        <w:t xml:space="preserve"> shows the results of a single patient calculated against the measure logic. The highlighting of the measure 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480CD929" w:rsidR="00CA2EC7" w:rsidRDefault="00BF4F3D" w:rsidP="00A60845">
      <w:pPr>
        <w:rPr>
          <w:ins w:id="443" w:author="Springate-Combs, Cole" w:date="2018-07-10T07:58:00Z"/>
        </w:rPr>
        <w:pPrChange w:id="444" w:author="Springate-Combs, Cole" w:date="2018-07-10T20:27:00Z">
          <w:pPr>
            <w:spacing w:after="240"/>
          </w:pPr>
        </w:pPrChange>
      </w:pPr>
      <w:r>
        <w:t xml:space="preserve">The results of the calculation in </w:t>
      </w:r>
      <w:fldSimple w:instr=" REF _Ref459100814  \* MERGEFORMAT ">
        <w:r w:rsidR="002E3B54">
          <w:t xml:space="preserve">Figure </w:t>
        </w:r>
        <w:r w:rsidR="002E3B54">
          <w:rPr>
            <w:noProof/>
          </w:rPr>
          <w:t>14</w:t>
        </w:r>
      </w:fldSimple>
      <w:r>
        <w:t xml:space="preserve"> are that the patient aligns with the logic of the initial patient population (IPP). The highlighting of the logic in </w:t>
      </w:r>
      <w:fldSimple w:instr=" REF _Ref459100814  \* MERGEFORMAT ">
        <w:r w:rsidR="002E3B54">
          <w:t xml:space="preserve">Figure </w:t>
        </w:r>
        <w:r w:rsidR="002E3B54">
          <w:rPr>
            <w:noProof/>
          </w:rPr>
          <w:t>14</w:t>
        </w:r>
      </w:fldSimple>
      <w:r>
        <w:t xml:space="preserve"> indicates that every AND condition evaluated to true and at least one condition from each OR evaluated to true. Based on this calculation, the </w:t>
      </w:r>
      <w:del w:id="445" w:author="Springate-Combs, Cole" w:date="2018-07-10T07:57:00Z">
        <w:r w:rsidDel="00C71160">
          <w:delText>IPP and the Denominator</w:delText>
        </w:r>
      </w:del>
      <w:ins w:id="446" w:author="Springate-Combs, Cole" w:date="2018-07-10T07:57:00Z">
        <w:r w:rsidR="00C71160">
          <w:t>Inpatient Encounter definition</w:t>
        </w:r>
      </w:ins>
      <w:r>
        <w:t xml:space="preserve"> evaluate</w:t>
      </w:r>
      <w:ins w:id="447" w:author="Springate-Combs, Cole" w:date="2018-07-10T07:57:00Z">
        <w:r w:rsidR="00C71160">
          <w:t>s</w:t>
        </w:r>
      </w:ins>
      <w:r>
        <w:t xml:space="preserve"> to true for th</w:t>
      </w:r>
      <w:bookmarkStart w:id="448" w:name="_GoBack"/>
      <w:bookmarkEnd w:id="448"/>
      <w:r>
        <w:t>e patient.</w:t>
      </w:r>
    </w:p>
    <w:p w14:paraId="44DCF484" w14:textId="10A9E277" w:rsidR="00C71160" w:rsidRDefault="00C71160">
      <w:pPr>
        <w:spacing w:after="240"/>
        <w:rPr>
          <w:ins w:id="449" w:author="Springate-Combs, Cole" w:date="2018-07-10T07:54:00Z"/>
        </w:rPr>
      </w:pPr>
      <w:ins w:id="450" w:author="Springate-Combs, Cole" w:date="2018-07-10T07:58:00Z">
        <w:r>
          <w:t>The Show Result b</w:t>
        </w:r>
        <w:r w:rsidR="00131403">
          <w:t xml:space="preserve">utton at the bottom of </w:t>
        </w:r>
      </w:ins>
      <w:ins w:id="451" w:author="Springate-Combs, Cole" w:date="2018-07-10T15:04:00Z">
        <w:r w:rsidR="00131403">
          <w:fldChar w:fldCharType="begin"/>
        </w:r>
        <w:r w:rsidR="00131403">
          <w:instrText xml:space="preserve"> REF _Ref459100814 </w:instrText>
        </w:r>
      </w:ins>
      <w:r w:rsidR="00131403">
        <w:fldChar w:fldCharType="separate"/>
      </w:r>
      <w:ins w:id="452" w:author="Springate-Combs, Cole" w:date="2018-07-10T19:46:00Z">
        <w:r w:rsidR="002E3B54">
          <w:t xml:space="preserve">Figure </w:t>
        </w:r>
        <w:r w:rsidR="002E3B54">
          <w:rPr>
            <w:noProof/>
          </w:rPr>
          <w:t>14</w:t>
        </w:r>
      </w:ins>
      <w:ins w:id="453" w:author="Springate-Combs, Cole" w:date="2018-07-10T15:04:00Z">
        <w:r w:rsidR="00131403">
          <w:fldChar w:fldCharType="end"/>
        </w:r>
      </w:ins>
      <w:ins w:id="454" w:author="Springate-Combs, Cole" w:date="2018-07-10T07:58:00Z">
        <w:r>
          <w:t xml:space="preserve"> can be used to expand the resul</w:t>
        </w:r>
      </w:ins>
      <w:ins w:id="455" w:author="Springate-Combs, Cole" w:date="2018-07-10T20:31:00Z">
        <w:r w:rsidR="006974F1">
          <w:t>t</w:t>
        </w:r>
      </w:ins>
      <w:ins w:id="456" w:author="Springate-Combs, Cole" w:date="2018-07-10T07:58:00Z">
        <w:r>
          <w:t xml:space="preserve">, as shown in </w:t>
        </w:r>
      </w:ins>
      <w:ins w:id="457" w:author="Springate-Combs, Cole" w:date="2018-07-10T15:05:00Z">
        <w:r w:rsidR="00131403">
          <w:fldChar w:fldCharType="begin"/>
        </w:r>
        <w:r w:rsidR="00131403">
          <w:instrText xml:space="preserve"> REF _Ref518977106 </w:instrText>
        </w:r>
      </w:ins>
      <w:r w:rsidR="00131403">
        <w:fldChar w:fldCharType="separate"/>
      </w:r>
      <w:ins w:id="458" w:author="Springate-Combs, Cole" w:date="2018-07-10T19:46:00Z">
        <w:r w:rsidR="002E3B54">
          <w:t xml:space="preserve">Figure </w:t>
        </w:r>
        <w:r w:rsidR="002E3B54">
          <w:rPr>
            <w:noProof/>
          </w:rPr>
          <w:t>15</w:t>
        </w:r>
      </w:ins>
      <w:ins w:id="459" w:author="Springate-Combs, Cole" w:date="2018-07-10T15:05:00Z">
        <w:r w:rsidR="00131403">
          <w:fldChar w:fldCharType="end"/>
        </w:r>
      </w:ins>
      <w:ins w:id="460" w:author="Springate-Combs, Cole" w:date="2018-07-10T07:58:00Z">
        <w:r>
          <w:t>.</w:t>
        </w:r>
      </w:ins>
    </w:p>
    <w:p w14:paraId="50DF4C0D" w14:textId="78547AD0" w:rsidR="000F7600" w:rsidRDefault="000F7600">
      <w:pPr>
        <w:spacing w:after="240"/>
        <w:jc w:val="center"/>
        <w:rPr>
          <w:ins w:id="461" w:author="Springate-Combs, Cole" w:date="2018-07-10T07:54:00Z"/>
        </w:rPr>
        <w:pPrChange w:id="462" w:author="Springate-Combs, Cole" w:date="2018-07-10T07:54:00Z">
          <w:pPr>
            <w:spacing w:after="240"/>
          </w:pPr>
        </w:pPrChange>
      </w:pPr>
      <w:ins w:id="463" w:author="Springate-Combs, Cole" w:date="2018-07-10T07:54:00Z">
        <w:r w:rsidRPr="000F7600">
          <w:rPr>
            <w:noProof/>
          </w:rPr>
          <w:drawing>
            <wp:inline distT="0" distB="0" distL="0" distR="0" wp14:anchorId="0B74185A" wp14:editId="0C67D21D">
              <wp:extent cx="4708871" cy="1945640"/>
              <wp:effectExtent l="0" t="0" r="3175" b="0"/>
              <wp:docPr id="19" name="Picture 19" descr="This figure shows the expanded result, which displays information regarding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61" b="-1"/>
                      <a:stretch/>
                    </pic:blipFill>
                    <pic:spPr bwMode="auto">
                      <a:xfrm>
                        <a:off x="0" y="0"/>
                        <a:ext cx="4723658" cy="1951750"/>
                      </a:xfrm>
                      <a:prstGeom prst="rect">
                        <a:avLst/>
                      </a:prstGeom>
                      <a:ln>
                        <a:noFill/>
                      </a:ln>
                      <a:extLst>
                        <a:ext uri="{53640926-AAD7-44D8-BBD7-CCE9431645EC}">
                          <a14:shadowObscured xmlns:a14="http://schemas.microsoft.com/office/drawing/2010/main"/>
                        </a:ext>
                      </a:extLst>
                    </pic:spPr>
                  </pic:pic>
                </a:graphicData>
              </a:graphic>
            </wp:inline>
          </w:drawing>
        </w:r>
      </w:ins>
    </w:p>
    <w:p w14:paraId="5BF865DC" w14:textId="107C4487" w:rsidR="000F7600" w:rsidRDefault="000F7600">
      <w:pPr>
        <w:pStyle w:val="FigureCaption"/>
        <w:pPrChange w:id="464" w:author="Springate-Combs, Cole" w:date="2018-07-10T07:55:00Z">
          <w:pPr>
            <w:spacing w:after="240"/>
          </w:pPr>
        </w:pPrChange>
      </w:pPr>
      <w:bookmarkStart w:id="465" w:name="_Ref518977106"/>
      <w:bookmarkStart w:id="466" w:name="_Toc519015337"/>
      <w:ins w:id="467" w:author="Springate-Combs, Cole" w:date="2018-07-10T07:54:00Z">
        <w:r>
          <w:t xml:space="preserve">Figure </w:t>
        </w:r>
      </w:ins>
      <w:ins w:id="468" w:author="Springate-Combs, Cole" w:date="2018-07-10T09:08:00Z">
        <w:r w:rsidR="0032097B">
          <w:rPr>
            <w:noProof/>
          </w:rPr>
          <w:fldChar w:fldCharType="begin"/>
        </w:r>
        <w:r w:rsidR="0032097B">
          <w:rPr>
            <w:noProof/>
          </w:rPr>
          <w:instrText xml:space="preserve"> SEQ Figure \* ARABIC </w:instrText>
        </w:r>
        <w:r w:rsidR="0032097B">
          <w:rPr>
            <w:noProof/>
          </w:rPr>
          <w:fldChar w:fldCharType="separate"/>
        </w:r>
      </w:ins>
      <w:ins w:id="469" w:author="Springate-Combs, Cole" w:date="2018-07-10T19:46:00Z">
        <w:r w:rsidR="002E3B54">
          <w:rPr>
            <w:noProof/>
          </w:rPr>
          <w:t>15</w:t>
        </w:r>
      </w:ins>
      <w:ins w:id="470" w:author="Springate-Combs, Cole" w:date="2018-07-10T09:08:00Z">
        <w:r w:rsidR="0032097B">
          <w:rPr>
            <w:noProof/>
          </w:rPr>
          <w:fldChar w:fldCharType="end"/>
        </w:r>
        <w:bookmarkEnd w:id="465"/>
        <w:r w:rsidR="0032097B">
          <w:t xml:space="preserve">. </w:t>
        </w:r>
      </w:ins>
      <w:ins w:id="471" w:author="Springate-Combs, Cole" w:date="2018-07-10T07:54:00Z">
        <w:r>
          <w:t xml:space="preserve">Logic Calculation </w:t>
        </w:r>
      </w:ins>
      <w:ins w:id="472" w:author="Springate-Combs, Cole" w:date="2018-07-10T15:05:00Z">
        <w:r w:rsidR="00131403">
          <w:t xml:space="preserve">Highlight </w:t>
        </w:r>
      </w:ins>
      <w:ins w:id="473" w:author="Springate-Combs, Cole" w:date="2018-07-10T07:54:00Z">
        <w:r>
          <w:t>– Expanded Result</w:t>
        </w:r>
      </w:ins>
      <w:bookmarkEnd w:id="466"/>
    </w:p>
    <w:p w14:paraId="2BFE2EA3" w14:textId="006B1C14" w:rsidR="00C71160" w:rsidRDefault="00C71160" w:rsidP="00D63042">
      <w:pPr>
        <w:rPr>
          <w:ins w:id="474" w:author="Springate-Combs, Cole" w:date="2018-07-10T07:59:00Z"/>
        </w:rPr>
      </w:pPr>
      <w:ins w:id="475" w:author="Springate-Combs, Cole" w:date="2018-07-10T07:59:00Z">
        <w:r>
          <w:t>In</w:t>
        </w:r>
      </w:ins>
      <w:ins w:id="476" w:author="Springate-Combs, Cole" w:date="2018-07-10T09:09:00Z">
        <w:r w:rsidR="003E783F">
          <w:t xml:space="preserve"> </w:t>
        </w:r>
        <w:r w:rsidR="003E783F">
          <w:fldChar w:fldCharType="begin"/>
        </w:r>
        <w:r w:rsidR="003E783F">
          <w:instrText xml:space="preserve"> REF _Ref518977106 \h </w:instrText>
        </w:r>
      </w:ins>
      <w:r w:rsidR="003E783F">
        <w:fldChar w:fldCharType="separate"/>
      </w:r>
      <w:ins w:id="477" w:author="Springate-Combs, Cole" w:date="2018-07-10T19:46:00Z">
        <w:r w:rsidR="002E3B54">
          <w:t xml:space="preserve">Figure </w:t>
        </w:r>
        <w:r w:rsidR="002E3B54">
          <w:rPr>
            <w:noProof/>
          </w:rPr>
          <w:t>15</w:t>
        </w:r>
      </w:ins>
      <w:ins w:id="478" w:author="Springate-Combs, Cole" w:date="2018-07-10T09:09:00Z">
        <w:r w:rsidR="003E783F">
          <w:fldChar w:fldCharType="end"/>
        </w:r>
      </w:ins>
      <w:ins w:id="479" w:author="Springate-Combs, Cole" w:date="2018-07-10T07:59:00Z">
        <w:r w:rsidR="006974F1">
          <w:t>, the bottom grey box display</w:t>
        </w:r>
      </w:ins>
      <w:ins w:id="480" w:author="Springate-Combs, Cole" w:date="2018-07-10T20:32:00Z">
        <w:r w:rsidR="006974F1">
          <w:t xml:space="preserve">s information regarding the </w:t>
        </w:r>
      </w:ins>
      <w:ins w:id="481" w:author="Springate-Combs, Cole" w:date="2018-07-10T08:03:00Z">
        <w:r>
          <w:t xml:space="preserve">result of the test </w:t>
        </w:r>
      </w:ins>
      <w:ins w:id="482" w:author="Springate-Combs, Cole" w:date="2018-07-10T20:32:00Z">
        <w:r w:rsidR="006974F1">
          <w:t>(</w:t>
        </w:r>
      </w:ins>
      <w:ins w:id="483" w:author="Springate-Combs, Cole" w:date="2018-07-10T08:03:00Z">
        <w:r>
          <w:t>defined above</w:t>
        </w:r>
      </w:ins>
      <w:ins w:id="484" w:author="Springate-Combs, Cole" w:date="2018-07-10T20:32:00Z">
        <w:r w:rsidR="006974F1">
          <w:t>)</w:t>
        </w:r>
      </w:ins>
      <w:ins w:id="485" w:author="Springate-Combs, Cole" w:date="2018-07-10T08:03:00Z">
        <w:r>
          <w:t xml:space="preserve"> evaluated on the selected patient. </w:t>
        </w:r>
      </w:ins>
      <w:ins w:id="486" w:author="Springate-Combs, Cole" w:date="2018-07-10T08:04:00Z">
        <w:r>
          <w:t xml:space="preserve">In the example shown, </w:t>
        </w:r>
      </w:ins>
      <w:ins w:id="487" w:author="Springate-Combs, Cole" w:date="2018-07-10T08:05:00Z">
        <w:r w:rsidR="009906D2">
          <w:t xml:space="preserve">the Inpatient Encounters </w:t>
        </w:r>
        <w:r w:rsidR="009906D2">
          <w:lastRenderedPageBreak/>
          <w:t xml:space="preserve">definition </w:t>
        </w:r>
      </w:ins>
      <w:ins w:id="488" w:author="Springate-Combs, Cole" w:date="2018-07-11T07:37:00Z">
        <w:r w:rsidR="00537F84">
          <w:t>looks for</w:t>
        </w:r>
      </w:ins>
      <w:ins w:id="489" w:author="Springate-Combs, Cole" w:date="2018-07-10T08:05:00Z">
        <w:r w:rsidR="009906D2">
          <w:t xml:space="preserve"> encounters in a certain time range. The grey box will display a</w:t>
        </w:r>
        <w:r w:rsidR="00131403">
          <w:t xml:space="preserve">ll encounters that meet that </w:t>
        </w:r>
      </w:ins>
      <w:ins w:id="490" w:author="Springate-Combs, Cole" w:date="2018-07-10T15:07:00Z">
        <w:r w:rsidR="00131403">
          <w:t>criteri</w:t>
        </w:r>
      </w:ins>
      <w:ins w:id="491" w:author="Springate-Combs, Cole" w:date="2018-07-10T20:21:00Z">
        <w:r w:rsidR="00A60845">
          <w:t>a;</w:t>
        </w:r>
      </w:ins>
      <w:ins w:id="492" w:author="Springate-Combs, Cole" w:date="2018-07-10T08:05:00Z">
        <w:r w:rsidR="009906D2">
          <w:t xml:space="preserve"> in this example the selected patient has one encounter that meets the criteria. </w:t>
        </w:r>
      </w:ins>
      <w:ins w:id="493" w:author="Springate-Combs, Cole" w:date="2018-07-11T07:38:00Z">
        <w:r w:rsidR="00D970AA">
          <w:t>As another example, encounters that have a specific diagnosis might be shown.</w:t>
        </w:r>
      </w:ins>
    </w:p>
    <w:p w14:paraId="71710D57" w14:textId="4914403B" w:rsidR="00460825" w:rsidRDefault="00460825" w:rsidP="00D63042">
      <w:r>
        <w:t xml:space="preserve">In </w:t>
      </w:r>
      <w:fldSimple w:instr=" REF _Ref459100823   \* MERGEFORMAT ">
        <w:ins w:id="494" w:author="Springate-Combs, Cole" w:date="2018-07-10T19:46:00Z">
          <w:r w:rsidR="002E3B54">
            <w:t xml:space="preserve">Figure </w:t>
          </w:r>
          <w:r w:rsidR="002E3B54">
            <w:rPr>
              <w:noProof/>
            </w:rPr>
            <w:t>16</w:t>
          </w:r>
        </w:ins>
        <w:del w:id="495" w:author="Springate-Combs, Cole" w:date="2018-07-10T09:09:00Z">
          <w:r w:rsidDel="003E783F">
            <w:delText xml:space="preserve">Figure </w:delText>
          </w:r>
          <w:r w:rsidDel="003E783F">
            <w:rPr>
              <w:noProof/>
            </w:rPr>
            <w:delText>15</w:delText>
          </w:r>
        </w:del>
      </w:fldSimple>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fldSimple w:instr=" REF _Ref459100823   \* MERGEFORMAT ">
        <w:ins w:id="496" w:author="Springate-Combs, Cole" w:date="2018-07-10T19:46:00Z">
          <w:r w:rsidR="002E3B54">
            <w:t xml:space="preserve">Figure </w:t>
          </w:r>
          <w:r w:rsidR="002E3B54">
            <w:rPr>
              <w:noProof/>
            </w:rPr>
            <w:t>16</w:t>
          </w:r>
        </w:ins>
        <w:del w:id="497" w:author="Springate-Combs, Cole" w:date="2018-07-10T09:09:00Z">
          <w:r w:rsidDel="003E783F">
            <w:delText xml:space="preserve">Figure </w:delText>
          </w:r>
          <w:r w:rsidDel="003E783F">
            <w:rPr>
              <w:noProof/>
            </w:rPr>
            <w:delText>15</w:delText>
          </w:r>
        </w:del>
      </w:fldSimple>
      <w:r>
        <w:t xml:space="preserve"> indicate that the patient is neither included in the IPP nor the Denominator.</w:t>
      </w:r>
    </w:p>
    <w:p w14:paraId="13C488FC" w14:textId="7E485624" w:rsidR="009906D2" w:rsidRPr="009906D2" w:rsidRDefault="00BF4F3D" w:rsidP="00131403">
      <w:pPr>
        <w:pStyle w:val="Figure"/>
        <w:rPr>
          <w:rPrChange w:id="498" w:author="Springate-Combs, Cole" w:date="2018-07-10T08:10:00Z">
            <w:rPr>
              <w:b w:val="0"/>
            </w:rPr>
          </w:rPrChange>
        </w:rPr>
      </w:pPr>
      <w:del w:id="499" w:author="Springate-Combs, Cole" w:date="2018-07-10T15:09:00Z">
        <w:r w:rsidDel="00131403">
          <w:rPr>
            <w:b w:val="0"/>
            <w:noProof/>
          </w:rPr>
          <w:drawing>
            <wp:inline distT="0" distB="0" distL="0" distR="0" wp14:anchorId="1BBBCB8A" wp14:editId="7D37D2B1">
              <wp:extent cx="4571552" cy="1009650"/>
              <wp:effectExtent l="0" t="0" r="635" b="0"/>
              <wp:docPr id="9" name="Picture 1" descr="This figure image depicts the logic calculation highlight (failing results) for the Initial Populationas described in the paragraph immediately following the figure." title="Figure 13: Logic Calculation Highlight - Failing Results">
                <a:extLst xmlns:a="http://schemas.openxmlformats.org/drawingml/2006/main">
                  <a:ext uri="{FF2B5EF4-FFF2-40B4-BE49-F238E27FC236}">
                    <a16:creationId xmlns:a16="http://schemas.microsoft.com/office/drawing/2014/main" id="{0D354974-863E-4EE2-B997-A9AF48E70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D354974-863E-4EE2-B997-A9AF48E7055F}"/>
                          </a:ext>
                        </a:extLst>
                      </pic:cNvPr>
                      <pic:cNvPicPr>
                        <a:picLocks noChangeAspect="1"/>
                      </pic:cNvPicPr>
                    </pic:nvPicPr>
                    <pic:blipFill rotWithShape="1">
                      <a:blip r:embed="rId42"/>
                      <a:srcRect b="14008"/>
                      <a:stretch/>
                    </pic:blipFill>
                    <pic:spPr bwMode="auto">
                      <a:xfrm>
                        <a:off x="0" y="0"/>
                        <a:ext cx="4572000" cy="1009749"/>
                      </a:xfrm>
                      <a:prstGeom prst="rect">
                        <a:avLst/>
                      </a:prstGeom>
                      <a:ln>
                        <a:noFill/>
                      </a:ln>
                      <a:extLst>
                        <a:ext uri="{53640926-AAD7-44D8-BBD7-CCE9431645EC}">
                          <a14:shadowObscured xmlns:a14="http://schemas.microsoft.com/office/drawing/2010/main"/>
                        </a:ext>
                      </a:extLst>
                    </pic:spPr>
                  </pic:pic>
                </a:graphicData>
              </a:graphic>
            </wp:inline>
          </w:drawing>
        </w:r>
      </w:del>
      <w:ins w:id="500" w:author="Springate-Combs, Cole" w:date="2018-07-10T08:10:00Z">
        <w:r w:rsidR="009906D2" w:rsidRPr="009906D2">
          <w:rPr>
            <w:noProof/>
          </w:rPr>
          <w:drawing>
            <wp:inline distT="0" distB="0" distL="0" distR="0" wp14:anchorId="3477DAE3" wp14:editId="67E26047">
              <wp:extent cx="4616632" cy="1333145"/>
              <wp:effectExtent l="0" t="0" r="0" b="635"/>
              <wp:docPr id="21" name="Picture 21" descr="This figure image depicts the logic calculation highlight (failing results) for the Initial Populationas described in the paragraph immediately following the figure." title="Figure 16: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498" cy="1335416"/>
                      </a:xfrm>
                      <a:prstGeom prst="rect">
                        <a:avLst/>
                      </a:prstGeom>
                    </pic:spPr>
                  </pic:pic>
                </a:graphicData>
              </a:graphic>
            </wp:inline>
          </w:drawing>
        </w:r>
      </w:ins>
    </w:p>
    <w:p w14:paraId="49C6AB7C" w14:textId="3D1A6374" w:rsidR="00CA2EC7" w:rsidRDefault="00BF4F3D">
      <w:pPr>
        <w:pStyle w:val="FigureCaption"/>
      </w:pPr>
      <w:bookmarkStart w:id="501" w:name="_Ref459100823"/>
      <w:bookmarkStart w:id="502" w:name="_Toc495299534"/>
      <w:bookmarkStart w:id="503" w:name="_Toc519015338"/>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04" w:author="Springate-Combs, Cole" w:date="2018-07-10T19:46:00Z">
        <w:r w:rsidR="002E3B54">
          <w:rPr>
            <w:noProof/>
          </w:rPr>
          <w:t>16</w:t>
        </w:r>
      </w:ins>
      <w:del w:id="505" w:author="Springate-Combs, Cole" w:date="2018-07-10T09:09:00Z">
        <w:r w:rsidR="00460825" w:rsidDel="003E783F">
          <w:rPr>
            <w:noProof/>
          </w:rPr>
          <w:delText>15</w:delText>
        </w:r>
      </w:del>
      <w:r w:rsidR="00151F9E">
        <w:rPr>
          <w:noProof/>
        </w:rPr>
        <w:fldChar w:fldCharType="end"/>
      </w:r>
      <w:bookmarkEnd w:id="501"/>
      <w:r>
        <w:t>. Logic Calculation Highlight – Failing Results</w:t>
      </w:r>
      <w:bookmarkEnd w:id="502"/>
      <w:bookmarkEnd w:id="503"/>
    </w:p>
    <w:p w14:paraId="4D34BA21" w14:textId="77777777" w:rsidR="00CA2EC7" w:rsidRDefault="00BF4F3D">
      <w:pPr>
        <w:pStyle w:val="Heading2"/>
      </w:pPr>
      <w:bookmarkStart w:id="506" w:name="_Toc511999359"/>
      <w:bookmarkStart w:id="507" w:name="_Toc495298954"/>
      <w:bookmarkStart w:id="508" w:name="_Toc511999360"/>
      <w:bookmarkEnd w:id="506"/>
      <w:r>
        <w:t>Editing a Test Record</w:t>
      </w:r>
      <w:bookmarkEnd w:id="507"/>
      <w:bookmarkEnd w:id="508"/>
    </w:p>
    <w:p w14:paraId="7AD56265" w14:textId="15BA27A0" w:rsidR="00CA2EC7" w:rsidRDefault="00BF4F3D">
      <w:r>
        <w:t>The user can edit a test patient from the Measure View (</w:t>
      </w:r>
      <w:fldSimple w:instr=" REF _Ref459100358   \* MERGEFORMAT ">
        <w:r w:rsidR="002E3B54">
          <w:t xml:space="preserve">Figure </w:t>
        </w:r>
        <w:r w:rsidR="002E3B54">
          <w:rPr>
            <w:noProof/>
          </w:rPr>
          <w:t>11</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MERGEFORMAT ">
        <w:r w:rsidR="002E3B54">
          <w:t xml:space="preserve">Figure </w:t>
        </w:r>
        <w:r w:rsidR="002E3B54">
          <w:rPr>
            <w:noProof/>
          </w:rPr>
          <w:t>13</w:t>
        </w:r>
      </w:fldSimple>
      <w:r>
        <w:t xml:space="preserve">), accessible after expanding the patient result. Clicking the “Edit” button opens the Patient Builder (as shown in </w:t>
      </w:r>
      <w:fldSimple w:instr=" REF _Ref468456447 ">
        <w:ins w:id="509" w:author="Springate-Combs, Cole" w:date="2018-07-10T19:46:00Z">
          <w:r w:rsidR="002E3B54">
            <w:t xml:space="preserve">Figure </w:t>
          </w:r>
          <w:r w:rsidR="002E3B54">
            <w:rPr>
              <w:noProof/>
            </w:rPr>
            <w:t>17</w:t>
          </w:r>
        </w:ins>
        <w:del w:id="510" w:author="Springate-Combs, Cole" w:date="2018-07-10T09:09:00Z">
          <w:r w:rsidR="00F97739" w:rsidDel="003E783F">
            <w:delText xml:space="preserve">Figure </w:delText>
          </w:r>
          <w:r w:rsidR="00F97739" w:rsidDel="003E783F">
            <w:rPr>
              <w:noProof/>
            </w:rPr>
            <w:delText>16</w:delText>
          </w:r>
        </w:del>
      </w:fldSimple>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511" w:name="_Toc495298955"/>
      <w:bookmarkStart w:id="512" w:name="_Toc511999361"/>
      <w:r>
        <w:t>Cloning a Test Record</w:t>
      </w:r>
      <w:bookmarkEnd w:id="511"/>
      <w:bookmarkEnd w:id="512"/>
    </w:p>
    <w:p w14:paraId="3993F7BC" w14:textId="4B1A5E49" w:rsidR="00CA2EC7" w:rsidRDefault="00BF4F3D">
      <w:r>
        <w:t>The user can clone a test patient from the Measure View (</w:t>
      </w:r>
      <w:fldSimple w:instr=" REF _Ref459100358 ">
        <w:r w:rsidR="002E3B54">
          <w:t xml:space="preserve">Figure </w:t>
        </w:r>
        <w:r w:rsidR="002E3B54">
          <w:rPr>
            <w:noProof/>
          </w:rPr>
          <w:t>11</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2E3B54">
          <w:t xml:space="preserve">Figure </w:t>
        </w:r>
        <w:r w:rsidR="002E3B54">
          <w:rPr>
            <w:noProof/>
          </w:rPr>
          <w:t>13</w:t>
        </w:r>
      </w:fldSimple>
      <w:r>
        <w:t>) to the immediate right of the “Edit” button, accessible after expanding the patient result. This action opens the Patient Builder (</w:t>
      </w:r>
      <w:fldSimple w:instr=" REF _Ref468456447 ">
        <w:ins w:id="513" w:author="Springate-Combs, Cole" w:date="2018-07-10T19:46:00Z">
          <w:r w:rsidR="002E3B54">
            <w:t xml:space="preserve">Figure </w:t>
          </w:r>
          <w:r w:rsidR="002E3B54">
            <w:rPr>
              <w:noProof/>
            </w:rPr>
            <w:t>17</w:t>
          </w:r>
        </w:ins>
        <w:del w:id="514" w:author="Springate-Combs, Cole" w:date="2018-07-10T09:09:00Z">
          <w:r w:rsidR="00F97739" w:rsidDel="003E783F">
            <w:delText xml:space="preserve">Figure </w:delText>
          </w:r>
          <w:r w:rsidR="00F97739" w:rsidDel="003E783F">
            <w:rPr>
              <w:noProof/>
            </w:rPr>
            <w:delText>16</w:delText>
          </w:r>
        </w:del>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515" w:name="_Toc495298956"/>
      <w:bookmarkStart w:id="516" w:name="_Toc511999362"/>
      <w:r>
        <w:t>Deleting a Test Record</w:t>
      </w:r>
      <w:bookmarkEnd w:id="515"/>
      <w:bookmarkEnd w:id="516"/>
    </w:p>
    <w:p w14:paraId="485FF02D" w14:textId="20D4F22D" w:rsidR="00CA2EC7" w:rsidRDefault="00BF4F3D">
      <w:r>
        <w:t>The user can delete a test patient from the Measure View (</w:t>
      </w:r>
      <w:fldSimple w:instr=" REF _Ref459100358 ">
        <w:r w:rsidR="002E3B54">
          <w:t xml:space="preserve">Figure </w:t>
        </w:r>
        <w:r w:rsidR="002E3B54">
          <w:rPr>
            <w:noProof/>
          </w:rPr>
          <w:t>11</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2E3B54">
          <w:t xml:space="preserve">Figure </w:t>
        </w:r>
        <w:r w:rsidR="002E3B54">
          <w:rPr>
            <w:noProof/>
          </w:rPr>
          <w:t>13</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517" w:name="_Toc495298958"/>
      <w:bookmarkStart w:id="518" w:name="_Toc511999363"/>
      <w:r>
        <w:lastRenderedPageBreak/>
        <w:t>Updating a Measure</w:t>
      </w:r>
      <w:bookmarkEnd w:id="517"/>
      <w:bookmarkEnd w:id="518"/>
    </w:p>
    <w:p w14:paraId="109EF29D" w14:textId="0F663D62"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2E3B54">
          <w:t xml:space="preserve">Figure </w:t>
        </w:r>
        <w:r w:rsidR="002E3B54">
          <w:rPr>
            <w:noProof/>
          </w:rPr>
          <w:t>11</w:t>
        </w:r>
      </w:fldSimple>
      <w:r>
        <w:t xml:space="preserve">). The “Update Measures” button displays the Update Measure Dialog (shown in </w:t>
      </w:r>
      <w:fldSimple w:instr=" REF _Ref459100171 ">
        <w:r w:rsidR="002E3B54">
          <w:t xml:space="preserve">Figure </w:t>
        </w:r>
        <w:r w:rsidR="002E3B54">
          <w:rPr>
            <w:noProof/>
          </w:rPr>
          <w:t>10</w:t>
        </w:r>
      </w:fldSimple>
      <w:r>
        <w:t xml:space="preserve">), which allows the user to specify a new zip package for a measure exported from the MAT. Once the new measure package has been entered, the user clicks the “Load” button, which updates the measure definition </w:t>
      </w:r>
      <w:r>
        <w:rPr>
          <w:sz w:val="23"/>
          <w:szCs w:val="23"/>
        </w:rPr>
        <w:t>and returns the user to the Measure View with the updated measure definition.</w:t>
      </w:r>
    </w:p>
    <w:p w14:paraId="3CCE2CE7" w14:textId="77777777" w:rsidR="00CA2EC7" w:rsidRDefault="00BF4F3D">
      <w:pPr>
        <w:pStyle w:val="Heading2"/>
      </w:pPr>
      <w:bookmarkStart w:id="519" w:name="_Toc495298959"/>
      <w:bookmarkStart w:id="520" w:name="_Toc511999364"/>
      <w:r>
        <w:t>Deleting a Measure</w:t>
      </w:r>
      <w:bookmarkEnd w:id="519"/>
      <w:bookmarkEnd w:id="520"/>
    </w:p>
    <w:p w14:paraId="4C9D78C7" w14:textId="3FC5565B" w:rsidR="00CA2EC7" w:rsidRDefault="00BF4F3D">
      <w:r>
        <w:t>The user can delete a measure from the Measure View (</w:t>
      </w:r>
      <w:fldSimple w:instr=" REF _Ref459100358 ">
        <w:r w:rsidR="002E3B54">
          <w:t xml:space="preserve">Figure </w:t>
        </w:r>
        <w:r w:rsidR="002E3B54">
          <w:rPr>
            <w:noProof/>
          </w:rPr>
          <w:t>11</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2E3B54">
          <w:t xml:space="preserve">Figure </w:t>
        </w:r>
        <w:r w:rsidR="002E3B54">
          <w:rPr>
            <w:noProof/>
          </w:rPr>
          <w:t>11</w:t>
        </w:r>
      </w:fldSimple>
      <w:r>
        <w:t>). A user cannot undo the deletion of a measure. To delete a measure, the user initially clicks the “Delete” icon. A second “Delete” icon is then displayed. The user must click the second “Delete” icon to confirm the deletion of the measure. Deleted measures are no longer displayed on the Measure Dashboard.</w:t>
      </w:r>
    </w:p>
    <w:p w14:paraId="502F427C" w14:textId="77777777" w:rsidR="00CA2EC7" w:rsidRDefault="00CA2EC7"/>
    <w:p w14:paraId="401660DE" w14:textId="77777777" w:rsidR="00CA2EC7" w:rsidRDefault="00CA2EC7">
      <w:pPr>
        <w:sectPr w:rsidR="00CA2EC7">
          <w:headerReference w:type="first" r:id="rId44"/>
          <w:footerReference w:type="first" r:id="rId45"/>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521" w:name="_Ref459207741"/>
      <w:bookmarkStart w:id="522" w:name="_Ref459207752"/>
      <w:bookmarkStart w:id="523" w:name="_Ref459207780"/>
      <w:bookmarkStart w:id="524" w:name="_Ref459207791"/>
      <w:bookmarkStart w:id="525" w:name="_Ref459208168"/>
      <w:bookmarkStart w:id="526" w:name="_Toc495298960"/>
      <w:bookmarkStart w:id="527" w:name="_Toc511999365"/>
      <w:r>
        <w:lastRenderedPageBreak/>
        <w:t>Building a Patient Test Record</w:t>
      </w:r>
      <w:bookmarkEnd w:id="521"/>
      <w:bookmarkEnd w:id="522"/>
      <w:bookmarkEnd w:id="523"/>
      <w:bookmarkEnd w:id="524"/>
      <w:bookmarkEnd w:id="525"/>
      <w:bookmarkEnd w:id="526"/>
      <w:bookmarkEnd w:id="527"/>
    </w:p>
    <w:p w14:paraId="4BCB3BCE" w14:textId="77777777" w:rsidR="00CA2EC7" w:rsidRDefault="00BF4F3D">
      <w:pPr>
        <w:pStyle w:val="Heading2"/>
      </w:pPr>
      <w:bookmarkStart w:id="528" w:name="_Toc495298961"/>
      <w:bookmarkStart w:id="529" w:name="_Toc511999366"/>
      <w:r>
        <w:t>Overview</w:t>
      </w:r>
      <w:bookmarkEnd w:id="528"/>
      <w:bookmarkEnd w:id="529"/>
    </w:p>
    <w:p w14:paraId="4EC21A56" w14:textId="0A41FC53" w:rsidR="00CA2EC7" w:rsidRDefault="00BF4F3D">
      <w:r>
        <w:t xml:space="preserve">The Patient Builder view, as shown in </w:t>
      </w:r>
      <w:fldSimple w:instr=" REF _Ref468456447  \* MERGEFORMAT ">
        <w:ins w:id="530" w:author="Springate-Combs, Cole" w:date="2018-07-10T19:46:00Z">
          <w:r w:rsidR="002E3B54">
            <w:t xml:space="preserve">Figure </w:t>
          </w:r>
          <w:r w:rsidR="002E3B54">
            <w:rPr>
              <w:noProof/>
            </w:rPr>
            <w:t>17</w:t>
          </w:r>
        </w:ins>
        <w:del w:id="531" w:author="Springate-Combs, Cole" w:date="2018-07-10T09:09:00Z">
          <w:r w:rsidR="00F97739" w:rsidDel="003E783F">
            <w:delText xml:space="preserve">Figure </w:delText>
          </w:r>
          <w:r w:rsidR="00F97739" w:rsidDel="003E783F">
            <w:rPr>
              <w:noProof/>
            </w:rPr>
            <w:delText>16</w:delText>
          </w:r>
        </w:del>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fldSimple w:instr=" REF _Ref459100358   \* MERGEFORMAT ">
        <w:r w:rsidR="002E3B54">
          <w:t xml:space="preserve">Figure </w:t>
        </w:r>
        <w:r w:rsidR="002E3B54">
          <w:rPr>
            <w:noProof/>
          </w:rPr>
          <w:t>11</w:t>
        </w:r>
      </w:fldSimple>
      <w:r>
        <w:t>).</w:t>
      </w:r>
    </w:p>
    <w:p w14:paraId="0779408B" w14:textId="3F046532" w:rsidR="00CA2EC7" w:rsidRDefault="00BF4F3D">
      <w:r>
        <w:t xml:space="preserve">The Patient Builder View employs the following UI elements (as indicated by their item numbers in </w:t>
      </w:r>
      <w:fldSimple w:instr=" REF _Ref468456447 ">
        <w:ins w:id="532" w:author="Springate-Combs, Cole" w:date="2018-07-10T19:46:00Z">
          <w:r w:rsidR="002E3B54">
            <w:t xml:space="preserve">Figure </w:t>
          </w:r>
          <w:r w:rsidR="002E3B54">
            <w:rPr>
              <w:noProof/>
            </w:rPr>
            <w:t>17</w:t>
          </w:r>
        </w:ins>
        <w:del w:id="533" w:author="Springate-Combs, Cole" w:date="2018-07-10T09:09:00Z">
          <w:r w:rsidR="00F97739" w:rsidDel="003E783F">
            <w:delText xml:space="preserve">Figure </w:delText>
          </w:r>
          <w:r w:rsidR="00F97739" w:rsidDel="003E783F">
            <w:rPr>
              <w:noProof/>
            </w:rPr>
            <w:delText>16</w:delText>
          </w:r>
        </w:del>
      </w:fldSimple>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7777777" w:rsidR="00CA2EC7" w:rsidRDefault="00BF4F3D">
      <w:pPr>
        <w:pStyle w:val="NumberedList"/>
      </w:pPr>
      <w:r>
        <w:t>Measure Information – Shows the description for the patient’s associated measure.</w:t>
      </w:r>
    </w:p>
    <w:p w14:paraId="69B936D1" w14:textId="77777777" w:rsidR="00CA2EC7" w:rsidRDefault="00BF4F3D">
      <w:pPr>
        <w:pStyle w:val="NumberedList"/>
      </w:pPr>
      <w:r>
        <w:t>Expectations – Allows users to set the calculation expectation for each population of the measure.</w:t>
      </w:r>
    </w:p>
    <w:p w14:paraId="0178DCA7" w14:textId="77777777" w:rsidR="00CA2EC7" w:rsidRDefault="00BF4F3D">
      <w:pPr>
        <w:pStyle w:val="NumberedListLast"/>
        <w:spacing w:after="240"/>
      </w:pPr>
      <w:r>
        <w:t>Actions – Allows users to save or cancel a patient record.</w:t>
      </w:r>
    </w:p>
    <w:p w14:paraId="7AF00AB9" w14:textId="768B3EB0" w:rsidR="009906D2" w:rsidRPr="009906D2" w:rsidRDefault="00BF4F3D" w:rsidP="00131403">
      <w:pPr>
        <w:pStyle w:val="Figure"/>
      </w:pPr>
      <w:del w:id="534" w:author="Springate-Combs, Cole" w:date="2018-07-10T15:10:00Z">
        <w:r w:rsidDel="00131403">
          <w:rPr>
            <w:noProof/>
          </w:rPr>
          <w:drawing>
            <wp:inline distT="0" distB="0" distL="0" distR="0" wp14:anchorId="4B2CB025" wp14:editId="73420D82">
              <wp:extent cx="4776890" cy="2980944"/>
              <wp:effectExtent l="19050" t="19050" r="24130" b="10160"/>
              <wp:docPr id="45" name="Picture 45" descr="This figure shows the Patient Builder View as described in the text immediately preceding the figure." title="Figure 14: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6890" cy="2980944"/>
                      </a:xfrm>
                      <a:prstGeom prst="rect">
                        <a:avLst/>
                      </a:prstGeom>
                      <a:ln>
                        <a:solidFill>
                          <a:schemeClr val="tx1"/>
                        </a:solidFill>
                      </a:ln>
                    </pic:spPr>
                  </pic:pic>
                </a:graphicData>
              </a:graphic>
            </wp:inline>
          </w:drawing>
        </w:r>
      </w:del>
      <w:ins w:id="535" w:author="Springate-Combs, Cole" w:date="2018-07-10T08:18:00Z">
        <w:r w:rsidR="009906D2" w:rsidRPr="009906D2">
          <w:rPr>
            <w:noProof/>
          </w:rPr>
          <w:drawing>
            <wp:inline distT="0" distB="0" distL="0" distR="0" wp14:anchorId="3ECBC368" wp14:editId="1DF9BC30">
              <wp:extent cx="4978400" cy="3098800"/>
              <wp:effectExtent l="12700" t="12700" r="12700" b="12700"/>
              <wp:docPr id="22" name="Picture 22" descr="This figure shows the Patient Builder View as described in the text immediately preceding the figure." title="Figure 17: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8400" cy="3098800"/>
                      </a:xfrm>
                      <a:prstGeom prst="rect">
                        <a:avLst/>
                      </a:prstGeom>
                      <a:ln>
                        <a:solidFill>
                          <a:schemeClr val="tx1"/>
                        </a:solidFill>
                      </a:ln>
                    </pic:spPr>
                  </pic:pic>
                </a:graphicData>
              </a:graphic>
            </wp:inline>
          </w:drawing>
        </w:r>
      </w:ins>
    </w:p>
    <w:p w14:paraId="152CE837" w14:textId="0FE6D214" w:rsidR="00CA2EC7" w:rsidRDefault="00BF4F3D">
      <w:pPr>
        <w:pStyle w:val="FigureCaption"/>
      </w:pPr>
      <w:bookmarkStart w:id="536" w:name="_Ref468456447"/>
      <w:bookmarkStart w:id="537" w:name="_Toc495299535"/>
      <w:bookmarkStart w:id="538" w:name="_Toc519015339"/>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39" w:author="Springate-Combs, Cole" w:date="2018-07-10T19:46:00Z">
        <w:r w:rsidR="002E3B54">
          <w:rPr>
            <w:noProof/>
          </w:rPr>
          <w:t>17</w:t>
        </w:r>
      </w:ins>
      <w:del w:id="540" w:author="Springate-Combs, Cole" w:date="2018-07-10T09:09:00Z">
        <w:r w:rsidR="00460825" w:rsidDel="003E783F">
          <w:rPr>
            <w:noProof/>
          </w:rPr>
          <w:delText>16</w:delText>
        </w:r>
      </w:del>
      <w:r w:rsidR="00151F9E">
        <w:rPr>
          <w:noProof/>
        </w:rPr>
        <w:fldChar w:fldCharType="end"/>
      </w:r>
      <w:bookmarkEnd w:id="536"/>
      <w:r>
        <w:t>. Patient Builder View</w:t>
      </w:r>
      <w:bookmarkEnd w:id="537"/>
      <w:bookmarkEnd w:id="538"/>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77777777" w:rsidR="00CA2EC7" w:rsidRDefault="00BF4F3D">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45ADB521" w:rsidR="00CA2EC7" w:rsidRDefault="00BF4F3D">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2E3B54">
          <w:t>4.4</w:t>
        </w:r>
      </w:fldSimple>
      <w:r>
        <w:t xml:space="preserve"> provides additional information about the descriptions of the logic highlighting technique based on calculation results shown in </w:t>
      </w:r>
      <w:fldSimple w:instr=" REF _Ref459100814 ">
        <w:r w:rsidR="002E3B54">
          <w:t xml:space="preserve">Figure </w:t>
        </w:r>
        <w:r w:rsidR="002E3B54">
          <w:rPr>
            <w:noProof/>
          </w:rPr>
          <w:t>14</w:t>
        </w:r>
      </w:fldSimple>
      <w:r>
        <w:t xml:space="preserve"> and </w:t>
      </w:r>
      <w:fldSimple w:instr=" REF _Ref459100823 ">
        <w:ins w:id="541" w:author="Springate-Combs, Cole" w:date="2018-07-10T19:46:00Z">
          <w:r w:rsidR="002E3B54">
            <w:t xml:space="preserve">Figure </w:t>
          </w:r>
          <w:r w:rsidR="002E3B54">
            <w:rPr>
              <w:noProof/>
            </w:rPr>
            <w:t>16</w:t>
          </w:r>
        </w:ins>
        <w:del w:id="542" w:author="Springate-Combs, Cole" w:date="2018-07-10T09:09:00Z">
          <w:r w:rsidR="00F97739" w:rsidDel="003E783F">
            <w:delText xml:space="preserve">Figure </w:delText>
          </w:r>
          <w:r w:rsidR="00F97739" w:rsidDel="003E783F">
            <w:rPr>
              <w:noProof/>
            </w:rPr>
            <w:delText>15</w:delText>
          </w:r>
        </w:del>
      </w:fldSimple>
      <w:r>
        <w:t>.</w:t>
      </w:r>
    </w:p>
    <w:p w14:paraId="5A158A50" w14:textId="77777777" w:rsidR="00CA2EC7" w:rsidRDefault="00BF4F3D">
      <w:pPr>
        <w:pStyle w:val="Heading2"/>
      </w:pPr>
      <w:bookmarkStart w:id="543" w:name="_Toc495298962"/>
      <w:bookmarkStart w:id="544" w:name="_Toc511999367"/>
      <w:r>
        <w:t>Building a Synthetic Patient</w:t>
      </w:r>
      <w:bookmarkEnd w:id="543"/>
      <w:bookmarkEnd w:id="544"/>
    </w:p>
    <w:p w14:paraId="076810F5" w14:textId="13ABF2D8"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fldSimple w:instr=" REF _Ref468456447 ">
        <w:ins w:id="545" w:author="Springate-Combs, Cole" w:date="2018-07-10T19:46:00Z">
          <w:r w:rsidR="002E3B54">
            <w:t xml:space="preserve">Figure </w:t>
          </w:r>
          <w:r w:rsidR="002E3B54">
            <w:rPr>
              <w:noProof/>
            </w:rPr>
            <w:t>17</w:t>
          </w:r>
        </w:ins>
        <w:del w:id="546" w:author="Springate-Combs, Cole" w:date="2018-07-10T09:09:00Z">
          <w:r w:rsidR="00F97739" w:rsidDel="003E783F">
            <w:delText xml:space="preserve">Figure </w:delText>
          </w:r>
          <w:r w:rsidR="00F97739" w:rsidDel="003E783F">
            <w:rPr>
              <w:noProof/>
            </w:rPr>
            <w:delText>16</w:delText>
          </w:r>
        </w:del>
      </w:fldSimple>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77777777" w:rsidR="00CA2EC7" w:rsidRDefault="00BF4F3D">
      <w:r>
        <w:t xml:space="preserve">After defining the patient’s name, the user defines the expectations for how the patient will behave and be calculated against the measure.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6DD4C25" w14:textId="77777777" w:rsidR="00CA2EC7" w:rsidRDefault="00BF4F3D">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52BF2133" w14:textId="509BB266" w:rsidR="00CA2EC7" w:rsidRDefault="00BF4F3D">
      <w:pPr>
        <w:spacing w:after="240"/>
      </w:pPr>
      <w:r>
        <w:t xml:space="preserve">Note that in </w:t>
      </w:r>
      <w:fldSimple w:instr=" REF _Ref468458447 ">
        <w:ins w:id="547" w:author="Springate-Combs, Cole" w:date="2018-07-10T19:46:00Z">
          <w:r w:rsidR="002E3B54">
            <w:t xml:space="preserve">Figure </w:t>
          </w:r>
          <w:r w:rsidR="002E3B54">
            <w:rPr>
              <w:noProof/>
            </w:rPr>
            <w:t>18</w:t>
          </w:r>
        </w:ins>
        <w:del w:id="548" w:author="Springate-Combs, Cole" w:date="2018-07-10T09:09:00Z">
          <w:r w:rsidR="00F97739" w:rsidDel="003E783F">
            <w:delText xml:space="preserve">Figure </w:delText>
          </w:r>
          <w:r w:rsidR="00F97739" w:rsidDel="003E783F">
            <w:rPr>
              <w:noProof/>
            </w:rPr>
            <w:delText>17</w:delText>
          </w:r>
        </w:del>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68458447 ">
        <w:ins w:id="549" w:author="Springate-Combs, Cole" w:date="2018-07-10T19:46:00Z">
          <w:r w:rsidR="002E3B54">
            <w:t xml:space="preserve">Figure </w:t>
          </w:r>
          <w:r w:rsidR="002E3B54">
            <w:rPr>
              <w:noProof/>
            </w:rPr>
            <w:t>18</w:t>
          </w:r>
        </w:ins>
        <w:del w:id="550" w:author="Springate-Combs, Cole" w:date="2018-07-10T09:09:00Z">
          <w:r w:rsidR="00F97739" w:rsidDel="003E783F">
            <w:delText xml:space="preserve">Figure </w:delText>
          </w:r>
          <w:r w:rsidR="00F97739" w:rsidDel="003E783F">
            <w:rPr>
              <w:noProof/>
            </w:rPr>
            <w:delText>17</w:delText>
          </w:r>
        </w:del>
      </w:fldSimple>
      <w:r>
        <w:t>.</w:t>
      </w:r>
    </w:p>
    <w:p w14:paraId="096981BD" w14:textId="77777777" w:rsidR="00CA2EC7" w:rsidRDefault="00BF4F3D">
      <w:pPr>
        <w:pStyle w:val="Figure"/>
        <w:rPr>
          <w:b w:val="0"/>
        </w:rPr>
      </w:pPr>
      <w:r>
        <w:rPr>
          <w:noProof/>
        </w:rPr>
        <w:lastRenderedPageBreak/>
        <w:drawing>
          <wp:inline distT="0" distB="0" distL="0" distR="0" wp14:anchorId="00B91219" wp14:editId="502BFF83">
            <wp:extent cx="3344295" cy="1038225"/>
            <wp:effectExtent l="0" t="0" r="8890" b="0"/>
            <wp:docPr id="43" name="Picture 43" descr="Figure 18 shows a screen capture of continuous variable measures expected populations as described in the text immediately preceding the figure. The checkboxes for IPP and MSRPOPL are checked with the OBSERV option set at 50." title="Figure 18: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0A99EFD3" w:rsidR="00CA2EC7" w:rsidRDefault="00BF4F3D">
      <w:pPr>
        <w:pStyle w:val="FigureCaption"/>
      </w:pPr>
      <w:bookmarkStart w:id="551" w:name="_Ref468458447"/>
      <w:bookmarkStart w:id="552" w:name="_Toc495299536"/>
      <w:bookmarkStart w:id="553" w:name="_Toc519015340"/>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54" w:author="Springate-Combs, Cole" w:date="2018-07-10T19:46:00Z">
        <w:r w:rsidR="002E3B54">
          <w:rPr>
            <w:noProof/>
          </w:rPr>
          <w:t>18</w:t>
        </w:r>
      </w:ins>
      <w:del w:id="555" w:author="Springate-Combs, Cole" w:date="2018-07-10T09:09:00Z">
        <w:r w:rsidR="00460825" w:rsidDel="003E783F">
          <w:rPr>
            <w:noProof/>
          </w:rPr>
          <w:delText>17</w:delText>
        </w:r>
      </w:del>
      <w:r w:rsidR="00151F9E">
        <w:rPr>
          <w:noProof/>
        </w:rPr>
        <w:fldChar w:fldCharType="end"/>
      </w:r>
      <w:bookmarkEnd w:id="551"/>
      <w:r>
        <w:t>. Continuous Variable Measures Expected Populations</w:t>
      </w:r>
      <w:bookmarkEnd w:id="552"/>
      <w:bookmarkEnd w:id="553"/>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556" w:name="_Toc495298963"/>
      <w:bookmarkStart w:id="557" w:name="_Toc511999368"/>
      <w:r>
        <w:t>Building the Patient History</w:t>
      </w:r>
      <w:bookmarkEnd w:id="556"/>
      <w:bookmarkEnd w:id="557"/>
    </w:p>
    <w:p w14:paraId="5E3C5ACE" w14:textId="63F6B603" w:rsidR="00CA2EC7" w:rsidRDefault="00436AEB">
      <w:fldSimple w:instr=" REF _Ref440365146 ">
        <w:ins w:id="558" w:author="Springate-Combs, Cole" w:date="2018-07-10T19:46:00Z">
          <w:r w:rsidR="002E3B54">
            <w:t xml:space="preserve">Figure </w:t>
          </w:r>
          <w:r w:rsidR="002E3B54">
            <w:rPr>
              <w:noProof/>
            </w:rPr>
            <w:t>19</w:t>
          </w:r>
        </w:ins>
        <w:del w:id="559" w:author="Springate-Combs, Cole" w:date="2018-07-10T09:09:00Z">
          <w:r w:rsidR="00F97739" w:rsidDel="003E783F">
            <w:delText xml:space="preserve">Figure </w:delText>
          </w:r>
          <w:r w:rsidR="00F97739" w:rsidDel="003E783F">
            <w:rPr>
              <w:noProof/>
            </w:rPr>
            <w:delText>18</w:delText>
          </w:r>
        </w:del>
      </w:fldSimple>
      <w:r w:rsidR="00BF4F3D">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ins w:id="560" w:author="Springate-Combs, Cole" w:date="2018-07-10T19:46:00Z">
          <w:r w:rsidR="002E3B54">
            <w:t xml:space="preserve">Figure </w:t>
          </w:r>
          <w:r w:rsidR="002E3B54">
            <w:rPr>
              <w:noProof/>
            </w:rPr>
            <w:t>19</w:t>
          </w:r>
        </w:ins>
        <w:del w:id="561" w:author="Springate-Combs, Cole" w:date="2018-07-10T09:09:00Z">
          <w:r w:rsidR="00F97739" w:rsidDel="003E783F">
            <w:delText xml:space="preserve">Figure </w:delText>
          </w:r>
          <w:r w:rsidR="00F97739" w:rsidDel="003E783F">
            <w:rPr>
              <w:noProof/>
            </w:rPr>
            <w:delText>18</w:delText>
          </w:r>
        </w:del>
      </w:fldSimple>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0AC97F5C" w:rsidR="00CA2EC7" w:rsidRDefault="00BF4F3D">
      <w:r>
        <w:t xml:space="preserve">The following UI elements are shown in </w:t>
      </w:r>
      <w:fldSimple w:instr=" REF _Ref440365146 ">
        <w:ins w:id="562" w:author="Springate-Combs, Cole" w:date="2018-07-10T19:46:00Z">
          <w:r w:rsidR="002E3B54">
            <w:t xml:space="preserve">Figure </w:t>
          </w:r>
          <w:r w:rsidR="002E3B54">
            <w:rPr>
              <w:noProof/>
            </w:rPr>
            <w:t>19</w:t>
          </w:r>
        </w:ins>
        <w:del w:id="563" w:author="Springate-Combs, Cole" w:date="2018-07-10T09:09:00Z">
          <w:r w:rsidR="00F97739" w:rsidDel="003E783F">
            <w:delText xml:space="preserve">Figure </w:delText>
          </w:r>
          <w:r w:rsidR="00F97739" w:rsidDel="003E783F">
            <w:rPr>
              <w:noProof/>
            </w:rPr>
            <w:delText>18</w:delText>
          </w:r>
        </w:del>
      </w:fldSimple>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1CEBBAD2" w14:textId="77777777" w:rsidR="00CA2EC7" w:rsidRDefault="00BF4F3D">
      <w:pPr>
        <w:pStyle w:val="NumberedListLast"/>
        <w:spacing w:after="240"/>
      </w:pPr>
      <w:r>
        <w:t>CQL Calculation Results – Shows the results for each of the populations.</w:t>
      </w:r>
    </w:p>
    <w:p w14:paraId="38A2B27F" w14:textId="5B88418E" w:rsidR="007514B4" w:rsidRPr="007514B4" w:rsidRDefault="00BF4F3D" w:rsidP="00131403">
      <w:pPr>
        <w:pStyle w:val="Figure"/>
        <w:rPr>
          <w:rPrChange w:id="564" w:author="Springate-Combs, Cole" w:date="2018-07-10T08:37:00Z">
            <w:rPr>
              <w:b w:val="0"/>
            </w:rPr>
          </w:rPrChange>
        </w:rPr>
      </w:pPr>
      <w:r>
        <w:rPr>
          <w:noProof/>
        </w:rPr>
        <w:lastRenderedPageBreak/>
        <w:t xml:space="preserve"> </w:t>
      </w:r>
      <w:del w:id="565" w:author="Springate-Combs, Cole" w:date="2018-07-10T15:11:00Z">
        <w:r w:rsidDel="00131403">
          <w:rPr>
            <w:noProof/>
          </w:rPr>
          <w:drawing>
            <wp:inline distT="0" distB="0" distL="0" distR="0" wp14:anchorId="030B26D7" wp14:editId="5C97B7DE">
              <wp:extent cx="5577840" cy="4809744"/>
              <wp:effectExtent l="0" t="0" r="3810" b="0"/>
              <wp:docPr id="44" name="Picture 44" descr="This figure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4809744"/>
                      </a:xfrm>
                      <a:prstGeom prst="rect">
                        <a:avLst/>
                      </a:prstGeom>
                    </pic:spPr>
                  </pic:pic>
                </a:graphicData>
              </a:graphic>
            </wp:inline>
          </w:drawing>
        </w:r>
      </w:del>
      <w:ins w:id="566" w:author="Springate-Combs, Cole" w:date="2018-07-10T08:37:00Z">
        <w:r w:rsidR="007514B4" w:rsidRPr="007514B4">
          <w:rPr>
            <w:noProof/>
          </w:rPr>
          <w:drawing>
            <wp:inline distT="0" distB="0" distL="0" distR="0" wp14:anchorId="7598131B" wp14:editId="5D5B189D">
              <wp:extent cx="5541946" cy="4662535"/>
              <wp:effectExtent l="0" t="0" r="0" b="0"/>
              <wp:docPr id="24" name="Picture 24" descr="This figure shows a screen capture for building patient history, as described in the text immediately preceding the figure." title="Figure 19: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8384" cy="4684778"/>
                      </a:xfrm>
                      <a:prstGeom prst="rect">
                        <a:avLst/>
                      </a:prstGeom>
                    </pic:spPr>
                  </pic:pic>
                </a:graphicData>
              </a:graphic>
            </wp:inline>
          </w:drawing>
        </w:r>
      </w:ins>
    </w:p>
    <w:p w14:paraId="0C0A705D" w14:textId="4B355CB7" w:rsidR="00CA2EC7" w:rsidRDefault="00BF4F3D">
      <w:pPr>
        <w:pStyle w:val="FigureCaption"/>
      </w:pPr>
      <w:bookmarkStart w:id="567" w:name="_Ref440365146"/>
      <w:bookmarkStart w:id="568" w:name="_Toc495299537"/>
      <w:bookmarkStart w:id="569" w:name="_Toc519015341"/>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70" w:author="Springate-Combs, Cole" w:date="2018-07-10T19:46:00Z">
        <w:r w:rsidR="002E3B54">
          <w:rPr>
            <w:noProof/>
          </w:rPr>
          <w:t>19</w:t>
        </w:r>
      </w:ins>
      <w:del w:id="571" w:author="Springate-Combs, Cole" w:date="2018-07-10T09:09:00Z">
        <w:r w:rsidR="00460825" w:rsidDel="003E783F">
          <w:rPr>
            <w:noProof/>
          </w:rPr>
          <w:delText>18</w:delText>
        </w:r>
      </w:del>
      <w:r w:rsidR="00151F9E">
        <w:rPr>
          <w:noProof/>
        </w:rPr>
        <w:fldChar w:fldCharType="end"/>
      </w:r>
      <w:bookmarkEnd w:id="567"/>
      <w:r>
        <w:t>. Building Patient History, Including Edit Clinical Element View</w:t>
      </w:r>
      <w:bookmarkEnd w:id="568"/>
      <w:bookmarkEnd w:id="569"/>
    </w:p>
    <w:p w14:paraId="07855FA1" w14:textId="77777777" w:rsidR="00CA2EC7" w:rsidRDefault="00BF4F3D">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13495F1F" w:rsidR="00CA2EC7" w:rsidRDefault="00BF4F3D">
      <w:r>
        <w:t xml:space="preserve">Several fields in the Edit Clinical Element View can be edited for an event in the patient history using the controls shown in </w:t>
      </w:r>
      <w:fldSimple w:instr=" REF _Ref440365146 ">
        <w:ins w:id="572" w:author="Springate-Combs, Cole" w:date="2018-07-10T19:46:00Z">
          <w:r w:rsidR="002E3B54">
            <w:t xml:space="preserve">Figure </w:t>
          </w:r>
          <w:r w:rsidR="002E3B54">
            <w:rPr>
              <w:noProof/>
            </w:rPr>
            <w:t>19</w:t>
          </w:r>
        </w:ins>
        <w:del w:id="573" w:author="Springate-Combs, Cole" w:date="2018-07-10T09:09:00Z">
          <w:r w:rsidR="00F97739" w:rsidDel="003E783F">
            <w:delText xml:space="preserve">Figure </w:delText>
          </w:r>
          <w:r w:rsidR="00F97739" w:rsidDel="003E783F">
            <w:rPr>
              <w:noProof/>
            </w:rPr>
            <w:delText>18</w:delText>
          </w:r>
        </w:del>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2D5AA371" w14:textId="77777777" w:rsidR="00CA2EC7" w:rsidRDefault="00BF4F3D">
      <w:r>
        <w:t xml:space="preserve">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w:t>
      </w:r>
      <w:r>
        <w:lastRenderedPageBreak/>
        <w:t>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574" w:name="_Toc495298964"/>
      <w:bookmarkStart w:id="575" w:name="_Toc511999369"/>
      <w:r>
        <w:t>Patient History Items that Are Related to Past Items</w:t>
      </w:r>
      <w:bookmarkEnd w:id="574"/>
      <w:bookmarkEnd w:id="575"/>
    </w:p>
    <w:p w14:paraId="35AD7347" w14:textId="4AC26459"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fldSimple w:instr=" REF _Ref440365324 ">
        <w:ins w:id="576" w:author="Springate-Combs, Cole" w:date="2018-07-10T19:46:00Z">
          <w:r w:rsidR="002E3B54">
            <w:t xml:space="preserve">Figure </w:t>
          </w:r>
          <w:r w:rsidR="002E3B54">
            <w:rPr>
              <w:noProof/>
            </w:rPr>
            <w:t>20</w:t>
          </w:r>
        </w:ins>
        <w:del w:id="577" w:author="Springate-Combs, Cole" w:date="2018-07-10T09:09:00Z">
          <w:r w:rsidR="00F97739" w:rsidDel="003E783F">
            <w:delText xml:space="preserve">Figure </w:delText>
          </w:r>
          <w:r w:rsidR="00F97739" w:rsidDel="003E783F">
            <w:rPr>
              <w:noProof/>
            </w:rPr>
            <w:delText>19</w:delText>
          </w:r>
        </w:del>
      </w:fldSimple>
      <w:r>
        <w:t>.</w:t>
      </w:r>
    </w:p>
    <w:p w14:paraId="5A2C3196" w14:textId="77777777" w:rsidR="00CA2EC7" w:rsidRDefault="00BF4F3D">
      <w:pPr>
        <w:pStyle w:val="Figure"/>
        <w:rPr>
          <w:b w:val="0"/>
        </w:rPr>
      </w:pPr>
      <w:r>
        <w:rPr>
          <w:noProof/>
        </w:rPr>
        <w:drawing>
          <wp:inline distT="0" distB="0" distL="0" distR="0" wp14:anchorId="1FF1461D" wp14:editId="30CFC8B9">
            <wp:extent cx="4829175" cy="876300"/>
            <wp:effectExtent l="0" t="0" r="9525" b="0"/>
            <wp:docPr id="13" name="Picture 13" descr="Figure 20 shows a screen shot of the References Section of the Patient History Builder with a check for &quot;Related To&quot;." title="Figure 20: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51"/>
                    <a:stretch>
                      <a:fillRect/>
                    </a:stretch>
                  </pic:blipFill>
                  <pic:spPr>
                    <a:xfrm>
                      <a:off x="0" y="0"/>
                      <a:ext cx="4829175" cy="876300"/>
                    </a:xfrm>
                    <a:prstGeom prst="rect">
                      <a:avLst/>
                    </a:prstGeom>
                  </pic:spPr>
                </pic:pic>
              </a:graphicData>
            </a:graphic>
          </wp:inline>
        </w:drawing>
      </w:r>
    </w:p>
    <w:p w14:paraId="6C772EE4" w14:textId="58B8C6BB" w:rsidR="00CA2EC7" w:rsidRDefault="00BF4F3D">
      <w:pPr>
        <w:pStyle w:val="FigureCaption"/>
      </w:pPr>
      <w:bookmarkStart w:id="578" w:name="_Ref440365324"/>
      <w:bookmarkStart w:id="579" w:name="_Toc495299538"/>
      <w:bookmarkStart w:id="580" w:name="_Toc519015342"/>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81" w:author="Springate-Combs, Cole" w:date="2018-07-10T19:46:00Z">
        <w:r w:rsidR="002E3B54">
          <w:rPr>
            <w:noProof/>
          </w:rPr>
          <w:t>20</w:t>
        </w:r>
      </w:ins>
      <w:del w:id="582" w:author="Springate-Combs, Cole" w:date="2018-07-10T09:09:00Z">
        <w:r w:rsidR="00460825" w:rsidDel="003E783F">
          <w:rPr>
            <w:noProof/>
          </w:rPr>
          <w:delText>19</w:delText>
        </w:r>
      </w:del>
      <w:r w:rsidR="00151F9E">
        <w:rPr>
          <w:noProof/>
        </w:rPr>
        <w:fldChar w:fldCharType="end"/>
      </w:r>
      <w:bookmarkEnd w:id="578"/>
      <w:r>
        <w:t>. References Section of the Patient History Builder</w:t>
      </w:r>
      <w:bookmarkEnd w:id="579"/>
      <w:bookmarkEnd w:id="580"/>
    </w:p>
    <w:p w14:paraId="334ED425" w14:textId="77777777" w:rsidR="00CA2EC7" w:rsidRDefault="00BF4F3D">
      <w:pPr>
        <w:pStyle w:val="Heading2"/>
      </w:pPr>
      <w:bookmarkStart w:id="583" w:name="_Toc495298966"/>
      <w:bookmarkStart w:id="584" w:name="_Toc511999370"/>
      <w:r>
        <w:t>Incremental Calculation</w:t>
      </w:r>
      <w:bookmarkEnd w:id="583"/>
      <w:bookmarkEnd w:id="584"/>
    </w:p>
    <w:p w14:paraId="722D57E5" w14:textId="77777777" w:rsidR="00CA2EC7" w:rsidRDefault="00BF4F3D">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5091DED5" w14:textId="406A97D1" w:rsidR="00CA2EC7" w:rsidRDefault="00BF4F3D">
      <w:r>
        <w:t xml:space="preserve">The logic section continuously displays the results of calculating the patient against the measure by means of the logic highlighting described in </w:t>
      </w:r>
      <w:fldSimple w:instr=" REF _Ref459100814 ">
        <w:r w:rsidR="002E3B54">
          <w:t xml:space="preserve">Figure </w:t>
        </w:r>
        <w:r w:rsidR="002E3B54">
          <w:rPr>
            <w:noProof/>
          </w:rPr>
          <w:t>14</w:t>
        </w:r>
      </w:fldSimple>
      <w:r>
        <w:t xml:space="preserve"> and </w:t>
      </w:r>
      <w:fldSimple w:instr=" REF _Ref459100823 ">
        <w:ins w:id="585" w:author="Springate-Combs, Cole" w:date="2018-07-10T19:46:00Z">
          <w:r w:rsidR="002E3B54">
            <w:t xml:space="preserve">Figure </w:t>
          </w:r>
          <w:r w:rsidR="002E3B54">
            <w:rPr>
              <w:noProof/>
            </w:rPr>
            <w:t>16</w:t>
          </w:r>
        </w:ins>
        <w:del w:id="586" w:author="Springate-Combs, Cole" w:date="2018-07-10T09:09:00Z">
          <w:r w:rsidR="00F97739" w:rsidDel="003E783F">
            <w:delText xml:space="preserve">Figure </w:delText>
          </w:r>
          <w:r w:rsidR="00F97739" w:rsidDel="003E783F">
            <w:rPr>
              <w:noProof/>
            </w:rPr>
            <w:delText>15</w:delText>
          </w:r>
        </w:del>
      </w:fldSimple>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71E67ED" w14:textId="77777777" w:rsidR="00CA2EC7" w:rsidRDefault="00BF4F3D">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34859AB5" w14:textId="77777777" w:rsidR="00CA2EC7" w:rsidRDefault="00CA2EC7"/>
    <w:p w14:paraId="048CE0A8" w14:textId="77777777" w:rsidR="00CA2EC7" w:rsidRDefault="00CA2EC7">
      <w:pPr>
        <w:sectPr w:rsidR="00CA2EC7">
          <w:headerReference w:type="first" r:id="rId52"/>
          <w:footerReference w:type="first" r:id="rId53"/>
          <w:pgSz w:w="12240" w:h="15840" w:code="1"/>
          <w:pgMar w:top="1440" w:right="1440" w:bottom="1440" w:left="1440" w:header="504" w:footer="504" w:gutter="0"/>
          <w:cols w:space="720"/>
          <w:titlePg/>
          <w:docGrid w:linePitch="360"/>
        </w:sectPr>
      </w:pPr>
    </w:p>
    <w:p w14:paraId="2B934AC6" w14:textId="77777777" w:rsidR="00CA2EC7" w:rsidRDefault="00BF4F3D">
      <w:pPr>
        <w:pStyle w:val="Heading1"/>
      </w:pPr>
      <w:bookmarkStart w:id="587" w:name="_Toc465345893"/>
      <w:bookmarkStart w:id="588" w:name="_Toc495298969"/>
      <w:bookmarkStart w:id="589" w:name="_Toc511999371"/>
      <w:bookmarkEnd w:id="587"/>
      <w:r>
        <w:lastRenderedPageBreak/>
        <w:t>Feedback and Support</w:t>
      </w:r>
      <w:bookmarkEnd w:id="588"/>
      <w:bookmarkEnd w:id="589"/>
    </w:p>
    <w:p w14:paraId="4CA85B2E" w14:textId="544F032B"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r w:rsidR="000F7132">
        <w:rPr>
          <w:rStyle w:val="Hyperlink"/>
        </w:rPr>
        <w:fldChar w:fldCharType="begin"/>
      </w:r>
      <w:r w:rsidR="000F7132">
        <w:rPr>
          <w:rStyle w:val="Hyperlink"/>
        </w:rPr>
        <w:instrText xml:space="preserve"> HYPERLINK "http://jira.oncprojectracking.org/browse/BONNIE" \o "Bonnie Tracker on ONC Jira" </w:instrText>
      </w:r>
      <w:ins w:id="590" w:author="Springate-Combs, Cole" w:date="2018-07-10T19:46:00Z">
        <w:r w:rsidR="002E3B54">
          <w:rPr>
            <w:rStyle w:val="Hyperlink"/>
          </w:rPr>
        </w:r>
      </w:ins>
      <w:r w:rsidR="000F7132">
        <w:rPr>
          <w:rStyle w:val="Hyperlink"/>
        </w:rPr>
        <w:fldChar w:fldCharType="separate"/>
      </w:r>
      <w:r>
        <w:rPr>
          <w:rStyle w:val="Hyperlink"/>
        </w:rPr>
        <w:t>http://jira.oncprojectracking.org/browse/BONNIE</w:t>
      </w:r>
      <w:r w:rsidR="000F7132">
        <w:rPr>
          <w:rStyle w:val="Hyperlink"/>
        </w:rPr>
        <w:fldChar w:fldCharType="end"/>
      </w:r>
    </w:p>
    <w:p w14:paraId="71BED7F6" w14:textId="76396514"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r w:rsidR="000F7132">
        <w:rPr>
          <w:rStyle w:val="Hyperlink"/>
        </w:rPr>
        <w:fldChar w:fldCharType="begin"/>
      </w:r>
      <w:r w:rsidR="000F7132">
        <w:rPr>
          <w:rStyle w:val="Hyperlink"/>
        </w:rPr>
        <w:instrText xml:space="preserve"> HYPERLINK "mailto:bonnie-feedback-list@lists.mitre.org" </w:instrText>
      </w:r>
      <w:ins w:id="591" w:author="Springate-Combs, Cole" w:date="2018-07-10T19:46:00Z">
        <w:r w:rsidR="002E3B54">
          <w:rPr>
            <w:rStyle w:val="Hyperlink"/>
          </w:rPr>
        </w:r>
      </w:ins>
      <w:r w:rsidR="000F7132">
        <w:rPr>
          <w:rStyle w:val="Hyperlink"/>
        </w:rPr>
        <w:fldChar w:fldCharType="separate"/>
      </w:r>
      <w:r>
        <w:rPr>
          <w:rStyle w:val="Hyperlink"/>
        </w:rPr>
        <w:t>bonnie-feedback-list@lists.mitre.org</w:t>
      </w:r>
      <w:r w:rsidR="000F7132">
        <w:rPr>
          <w:rStyle w:val="Hyperlink"/>
        </w:rPr>
        <w:fldChar w:fldCharType="end"/>
      </w:r>
      <w:r>
        <w:t>. The Bonnie feedback list email can be accessed using the “Contact” link in the main Bonnie navigation menu at the top of every page.</w:t>
      </w:r>
    </w:p>
    <w:p w14:paraId="416FF9EB" w14:textId="03551B0A"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ins w:id="592" w:author="Springate-Combs, Cole" w:date="2018-07-10T19:46:00Z">
          <w:r w:rsidR="002E3B54">
            <w:t xml:space="preserve">Figure </w:t>
          </w:r>
          <w:r w:rsidR="002E3B54">
            <w:rPr>
              <w:noProof/>
            </w:rPr>
            <w:t>21</w:t>
          </w:r>
        </w:ins>
        <w:del w:id="593" w:author="Springate-Combs, Cole" w:date="2018-07-10T09:09:00Z">
          <w:r w:rsidR="00F97739" w:rsidDel="003E783F">
            <w:delText xml:space="preserve">Figure </w:delText>
          </w:r>
          <w:r w:rsidR="00F97739" w:rsidDel="003E783F">
            <w:rPr>
              <w:noProof/>
            </w:rPr>
            <w:delText>20</w:delText>
          </w:r>
        </w:del>
      </w:fldSimple>
      <w:r>
        <w:t xml:space="preserve"> or the User Group option in the Help menu in the application header shown in </w:t>
      </w:r>
      <w:fldSimple w:instr=" REF _Ref459099293 ">
        <w:ins w:id="594" w:author="Springate-Combs, Cole" w:date="2018-07-10T19:46:00Z">
          <w:r w:rsidR="002E3B54">
            <w:t xml:space="preserve">Figure </w:t>
          </w:r>
          <w:r w:rsidR="002E3B54">
            <w:rPr>
              <w:noProof/>
            </w:rPr>
            <w:t>22</w:t>
          </w:r>
        </w:ins>
        <w:del w:id="595" w:author="Springate-Combs, Cole" w:date="2018-07-10T09:09:00Z">
          <w:r w:rsidR="00F97739" w:rsidDel="003E783F">
            <w:delText xml:space="preserve">Figure </w:delText>
          </w:r>
          <w:r w:rsidR="00F97739" w:rsidDel="003E783F">
            <w:rPr>
              <w:noProof/>
            </w:rPr>
            <w:delText>21</w:delText>
          </w:r>
        </w:del>
      </w:fldSimple>
      <w:r>
        <w:t>.</w:t>
      </w:r>
    </w:p>
    <w:p w14:paraId="7FD38874" w14:textId="77777777" w:rsidR="00CA2EC7" w:rsidRDefault="00BF4F3D">
      <w:pPr>
        <w:pStyle w:val="Figure"/>
        <w:rPr>
          <w:b w:val="0"/>
        </w:rPr>
      </w:pPr>
      <w:r>
        <w:rPr>
          <w:noProof/>
        </w:rPr>
        <w:drawing>
          <wp:inline distT="0" distB="0" distL="0" distR="0" wp14:anchorId="6971DC3F" wp14:editId="350A063E">
            <wp:extent cx="4178808" cy="2039112"/>
            <wp:effectExtent l="0" t="0" r="0" b="0"/>
            <wp:docPr id="5" name="Picture 5" descr="This figure presents the User Group Link on the Bonnie splash page as described in the text immediately preceding the figure." title="Figure 21.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2BCF06D7" w:rsidR="00CA2EC7" w:rsidRDefault="00BF4F3D" w:rsidP="00460825">
      <w:pPr>
        <w:pStyle w:val="FigureCaption"/>
        <w:spacing w:after="600"/>
      </w:pPr>
      <w:bookmarkStart w:id="596" w:name="_Ref459099283"/>
      <w:bookmarkStart w:id="597" w:name="_Toc495299545"/>
      <w:bookmarkStart w:id="598" w:name="_Toc519015343"/>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99" w:author="Springate-Combs, Cole" w:date="2018-07-10T19:46:00Z">
        <w:r w:rsidR="002E3B54">
          <w:rPr>
            <w:noProof/>
          </w:rPr>
          <w:t>21</w:t>
        </w:r>
      </w:ins>
      <w:del w:id="600" w:author="Springate-Combs, Cole" w:date="2018-07-10T09:09:00Z">
        <w:r w:rsidR="00460825" w:rsidDel="003E783F">
          <w:rPr>
            <w:noProof/>
          </w:rPr>
          <w:delText>20</w:delText>
        </w:r>
      </w:del>
      <w:r w:rsidR="00151F9E">
        <w:rPr>
          <w:noProof/>
        </w:rPr>
        <w:fldChar w:fldCharType="end"/>
      </w:r>
      <w:bookmarkEnd w:id="596"/>
      <w:r>
        <w:t>. User Group Link on Bonnie Splash Page</w:t>
      </w:r>
      <w:bookmarkEnd w:id="597"/>
      <w:bookmarkEnd w:id="598"/>
    </w:p>
    <w:p w14:paraId="798933FD" w14:textId="77777777" w:rsidR="00CA2EC7" w:rsidRDefault="00BF4F3D">
      <w:pPr>
        <w:pStyle w:val="Figure"/>
        <w:rPr>
          <w:b w:val="0"/>
        </w:rPr>
      </w:pPr>
      <w:r>
        <w:rPr>
          <w:noProof/>
        </w:rPr>
        <w:drawing>
          <wp:inline distT="0" distB="0" distL="0" distR="0" wp14:anchorId="449E2F3A" wp14:editId="6316FC6B">
            <wp:extent cx="4133088" cy="1289304"/>
            <wp:effectExtent l="0" t="0" r="1270" b="6350"/>
            <wp:docPr id="8" name="Picture 8" descr="This figure shows the User Group Link in the application header view." title="Figure 22.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7E26B3B7" w:rsidR="00CA2EC7" w:rsidRDefault="00BF4F3D">
      <w:pPr>
        <w:pStyle w:val="FigureCaption"/>
      </w:pPr>
      <w:bookmarkStart w:id="601" w:name="_Ref459099293"/>
      <w:bookmarkStart w:id="602" w:name="_Toc519015344"/>
      <w:r>
        <w:t xml:space="preserve">Figure </w:t>
      </w:r>
      <w:r w:rsidR="00151F9E">
        <w:rPr>
          <w:noProof/>
        </w:rPr>
        <w:fldChar w:fldCharType="begin"/>
      </w:r>
      <w:r w:rsidR="00151F9E">
        <w:rPr>
          <w:noProof/>
        </w:rPr>
        <w:instrText xml:space="preserve"> SEQ Figure \* ARABIC </w:instrText>
      </w:r>
      <w:r w:rsidR="00151F9E">
        <w:rPr>
          <w:noProof/>
        </w:rPr>
        <w:fldChar w:fldCharType="separate"/>
      </w:r>
      <w:ins w:id="603" w:author="Springate-Combs, Cole" w:date="2018-07-10T19:46:00Z">
        <w:r w:rsidR="002E3B54">
          <w:rPr>
            <w:noProof/>
          </w:rPr>
          <w:t>22</w:t>
        </w:r>
      </w:ins>
      <w:del w:id="604" w:author="Springate-Combs, Cole" w:date="2018-07-10T09:09:00Z">
        <w:r w:rsidR="00460825" w:rsidDel="003E783F">
          <w:rPr>
            <w:noProof/>
          </w:rPr>
          <w:delText>21</w:delText>
        </w:r>
      </w:del>
      <w:r w:rsidR="00151F9E">
        <w:rPr>
          <w:noProof/>
        </w:rPr>
        <w:fldChar w:fldCharType="end"/>
      </w:r>
      <w:bookmarkEnd w:id="601"/>
      <w:r>
        <w:t>. User Group Link in the Application Header</w:t>
      </w:r>
      <w:bookmarkEnd w:id="602"/>
    </w:p>
    <w:p w14:paraId="45BE769F" w14:textId="77777777" w:rsidR="00460825" w:rsidRPr="00460825" w:rsidRDefault="00460825" w:rsidP="00460825"/>
    <w:p w14:paraId="4FA0B7CC" w14:textId="77777777" w:rsidR="00CA2EC7" w:rsidRDefault="00CA2EC7">
      <w:pPr>
        <w:sectPr w:rsidR="00CA2EC7">
          <w:headerReference w:type="first" r:id="rId56"/>
          <w:footerReference w:type="first" r:id="rId57"/>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605" w:name="_Toc495298970"/>
      <w:bookmarkStart w:id="606" w:name="_Toc511999372"/>
      <w:r>
        <w:lastRenderedPageBreak/>
        <w:t>Frequently Asked Questions</w:t>
      </w:r>
      <w:bookmarkEnd w:id="605"/>
      <w:bookmarkEnd w:id="606"/>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77777777" w:rsidR="00CA2EC7" w:rsidRDefault="00BF4F3D">
      <w:r>
        <w:t>No. Bonnie is a testing tool for measure developers to test measures as they are being authored, while Cypress is the Meaningful Use certification tool. Bonnie cannot be used for Meaningful Use certification for vendors.</w:t>
      </w:r>
    </w:p>
    <w:p w14:paraId="27FFC499" w14:textId="77777777" w:rsidR="00CA2EC7" w:rsidRDefault="00BF4F3D">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7777777" w:rsidR="00CA2EC7" w:rsidRDefault="00BF4F3D">
      <w:r>
        <w:t xml:space="preserve">Currently, Bonnie does not support loading patient records into the tool. If you would like to calculate clinical quality measures using existing patients, the </w:t>
      </w:r>
      <w:proofErr w:type="spellStart"/>
      <w:r>
        <w:t>popHealth</w:t>
      </w:r>
      <w:proofErr w:type="spellEnd"/>
      <w:r>
        <w:t xml:space="preserve">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77777777" w:rsidR="00CA2EC7" w:rsidRDefault="00BF4F3D">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77777777" w:rsidR="00CA2EC7" w:rsidRDefault="00BF4F3D">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AA4C628" w14:textId="77777777" w:rsidR="00CA2EC7" w:rsidRDefault="00BF4F3D">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E52C6D3" w14:textId="77777777" w:rsidR="00CA2EC7" w:rsidRPr="00A86465" w:rsidRDefault="00BF4F3D">
      <w:pPr>
        <w:pStyle w:val="FAQ"/>
        <w:rPr>
          <w:b/>
        </w:rPr>
      </w:pPr>
      <w:r w:rsidRPr="00A86465">
        <w:rPr>
          <w:b/>
        </w:rPr>
        <w:lastRenderedPageBreak/>
        <w:t>Where can I get help with Bonnie?</w:t>
      </w:r>
    </w:p>
    <w:p w14:paraId="18A23B69" w14:textId="77777777" w:rsidR="00CA2EC7" w:rsidRDefault="00BF4F3D">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72FB0ACC" w:rsidR="00CA2EC7" w:rsidRDefault="00BF4F3D">
      <w:r>
        <w:t>The Bonnie application can load CQL measure packages from the Measure Authoring Tool using the QDM 5.3 model. Note that when loading, you will need a National Library of Medicine (NLM) Value Set Authority Center (VSAC) account (</w:t>
      </w:r>
      <w:r w:rsidR="000F7132">
        <w:rPr>
          <w:rStyle w:val="Hyperlink"/>
        </w:rPr>
        <w:fldChar w:fldCharType="begin"/>
      </w:r>
      <w:r w:rsidR="000F7132">
        <w:rPr>
          <w:rStyle w:val="Hyperlink"/>
        </w:rPr>
        <w:instrText xml:space="preserve"> HYPERLINK "https://uts.nlm.nih.gov/license.html" \o "VSAC account access" </w:instrText>
      </w:r>
      <w:ins w:id="607" w:author="Springate-Combs, Cole" w:date="2018-07-10T19:46:00Z">
        <w:r w:rsidR="002E3B54">
          <w:rPr>
            <w:rStyle w:val="Hyperlink"/>
          </w:rPr>
        </w:r>
      </w:ins>
      <w:r w:rsidR="000F7132">
        <w:rPr>
          <w:rStyle w:val="Hyperlink"/>
        </w:rPr>
        <w:fldChar w:fldCharType="separate"/>
      </w:r>
      <w:r>
        <w:rPr>
          <w:rStyle w:val="Hyperlink"/>
        </w:rPr>
        <w:t>https://uts.nlm.nih.gov/license.html</w:t>
      </w:r>
      <w:r w:rsidR="000F7132">
        <w:rPr>
          <w:rStyle w:val="Hyperlink"/>
        </w:rPr>
        <w:fldChar w:fldCharType="end"/>
      </w:r>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77777777" w:rsidR="00CA2EC7" w:rsidRDefault="00BF4F3D">
      <w:r>
        <w:t>No. Anyone can sign up for a Bonnie account using the register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77777777" w:rsidR="00CA2EC7" w:rsidRDefault="00BF4F3D">
      <w:r>
        <w:t>No. Measures can be loaded into the Bonnie tool either by using a Measure Authoring Tool zip file export or by loading measures released to the CMS website. Loading measures using a MAT zip file export will require a MAT account to download the export zip; however, if you do not have a MAT account, you can the released versions of the measures from the electronic Clinical Quality Measures (</w:t>
      </w:r>
      <w:proofErr w:type="spellStart"/>
      <w:r>
        <w:t>eCQM</w:t>
      </w:r>
      <w:proofErr w:type="spellEnd"/>
      <w:r>
        <w:t>) Library page on the CMS website once they are published.</w:t>
      </w:r>
    </w:p>
    <w:p w14:paraId="51AE111B" w14:textId="77777777" w:rsidR="00CA2EC7" w:rsidRPr="00A86465" w:rsidRDefault="00BF4F3D">
      <w:pPr>
        <w:pStyle w:val="FAQ"/>
        <w:rPr>
          <w:b/>
        </w:rPr>
      </w:pPr>
      <w:r w:rsidRPr="00A86465">
        <w:rPr>
          <w:b/>
        </w:rPr>
        <w:t>Can Bonnie be used to calculate the results for a large number of patient records?</w:t>
      </w:r>
    </w:p>
    <w:p w14:paraId="1DD323A9" w14:textId="77777777" w:rsidR="00CA2EC7" w:rsidRDefault="00BF4F3D">
      <w:pPr>
        <w:pStyle w:val="Reference"/>
      </w:pPr>
      <w:r>
        <w:t xml:space="preserve">Bonnie is not designed to handle calculations for more than a few hundred patient records per measure. If you are interested in calculating clinical quality measures against a larger number of patient records, the </w:t>
      </w:r>
      <w:proofErr w:type="spellStart"/>
      <w:r>
        <w:t>popHealth</w:t>
      </w:r>
      <w:proofErr w:type="spellEnd"/>
      <w:r>
        <w:t xml:space="preserve"> tool may be a better solution.</w:t>
      </w:r>
      <w:bookmarkEnd w:id="200"/>
      <w:bookmarkEnd w:id="201"/>
      <w:bookmarkEnd w:id="202"/>
      <w:bookmarkEnd w:id="203"/>
      <w:bookmarkEnd w:id="204"/>
      <w:bookmarkEnd w:id="212"/>
    </w:p>
    <w:p w14:paraId="480BBE9F" w14:textId="77777777" w:rsidR="00CA2EC7" w:rsidRDefault="00CA2EC7">
      <w:pPr>
        <w:pStyle w:val="Reference"/>
        <w:sectPr w:rsidR="00CA2EC7">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608" w:name="_Toc495298971"/>
      <w:bookmarkStart w:id="609" w:name="_Toc511999373"/>
      <w:r>
        <w:lastRenderedPageBreak/>
        <w:t>Acronyms</w:t>
      </w:r>
      <w:bookmarkEnd w:id="608"/>
      <w:bookmarkEnd w:id="609"/>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A2EC7" w14:paraId="00F77473" w14:textId="77777777">
        <w:trPr>
          <w:tblHeader/>
        </w:trPr>
        <w:tc>
          <w:tcPr>
            <w:tcW w:w="1305" w:type="dxa"/>
          </w:tcPr>
          <w:p w14:paraId="655B66DE" w14:textId="77777777" w:rsidR="00CA2EC7" w:rsidRDefault="00BF4F3D">
            <w:pPr>
              <w:pStyle w:val="TableColumnHeading"/>
              <w:spacing w:before="0" w:after="120"/>
              <w:rPr>
                <w:color w:val="FFFFFF" w:themeColor="background1"/>
              </w:rPr>
            </w:pPr>
            <w:r>
              <w:rPr>
                <w:color w:val="FFFFFF" w:themeColor="background1"/>
              </w:rPr>
              <w:t>Term</w:t>
            </w:r>
          </w:p>
        </w:tc>
        <w:tc>
          <w:tcPr>
            <w:tcW w:w="8055" w:type="dxa"/>
          </w:tcPr>
          <w:p w14:paraId="7E864AFB" w14:textId="77777777" w:rsidR="00CA2EC7" w:rsidRDefault="00BF4F3D">
            <w:pPr>
              <w:pStyle w:val="TableColumnHeading"/>
              <w:spacing w:before="0" w:after="120"/>
              <w:rPr>
                <w:color w:val="FFFFFF" w:themeColor="background1"/>
              </w:rPr>
            </w:pPr>
            <w:r>
              <w:rPr>
                <w:color w:val="FFFFFF" w:themeColor="background1"/>
              </w:rPr>
              <w:t>Definition</w:t>
            </w:r>
          </w:p>
        </w:tc>
      </w:tr>
      <w:tr w:rsidR="00CA2EC7" w14:paraId="65E1C852" w14:textId="77777777">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Centers for Medicare &amp; Medicaid Services</w:t>
            </w:r>
          </w:p>
        </w:tc>
      </w:tr>
      <w:tr w:rsidR="00CA2EC7" w14:paraId="75E3E156" w14:textId="77777777">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tc>
          <w:tcPr>
            <w:tcW w:w="1305" w:type="dxa"/>
          </w:tcPr>
          <w:p w14:paraId="4E2386D6" w14:textId="77777777" w:rsidR="00CA2EC7" w:rsidRDefault="00BF4F3D">
            <w:pPr>
              <w:pStyle w:val="AcronymTerm"/>
            </w:pPr>
            <w:proofErr w:type="spellStart"/>
            <w:r>
              <w:t>eCQM</w:t>
            </w:r>
            <w:proofErr w:type="spellEnd"/>
          </w:p>
        </w:tc>
        <w:tc>
          <w:tcPr>
            <w:tcW w:w="8055" w:type="dxa"/>
          </w:tcPr>
          <w:p w14:paraId="43F88EB7" w14:textId="77777777" w:rsidR="00CA2EC7" w:rsidRDefault="00BF4F3D">
            <w:pPr>
              <w:pStyle w:val="AcronymDefinition"/>
            </w:pPr>
            <w:r>
              <w:t>electronic Clinical Quality Measure</w:t>
            </w:r>
          </w:p>
        </w:tc>
      </w:tr>
      <w:tr w:rsidR="00CA2EC7" w14:paraId="581AA7D6" w14:textId="77777777">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sectPr w:rsidR="00CA2EC7">
      <w:headerReference w:type="first" r:id="rId58"/>
      <w:footerReference w:type="first" r:id="rId59"/>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4D866" w14:textId="77777777" w:rsidR="00D35C20" w:rsidRDefault="00D35C20">
      <w:r>
        <w:separator/>
      </w:r>
    </w:p>
    <w:p w14:paraId="6CBEB9B0" w14:textId="77777777" w:rsidR="00D35C20" w:rsidRDefault="00D35C20"/>
  </w:endnote>
  <w:endnote w:type="continuationSeparator" w:id="0">
    <w:p w14:paraId="04BE3CD1" w14:textId="77777777" w:rsidR="00D35C20" w:rsidRDefault="00D35C20">
      <w:r>
        <w:continuationSeparator/>
      </w:r>
    </w:p>
    <w:p w14:paraId="112FCD5C" w14:textId="77777777" w:rsidR="00D35C20" w:rsidRDefault="00D35C20"/>
  </w:endnote>
  <w:endnote w:type="continuationNotice" w:id="1">
    <w:p w14:paraId="1DF7ABA7" w14:textId="77777777" w:rsidR="00D35C20" w:rsidRDefault="00D35C2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2C89CF77" w:rsidR="00436AEB" w:rsidRDefault="00436AEB">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537F84">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14:paraId="5A3902A0" w14:textId="07925C05" w:rsidR="00436AEB" w:rsidRDefault="00436AEB">
    <w:pPr>
      <w:pStyle w:val="VersionDateLineFooter"/>
    </w:pPr>
    <w:r>
      <w:rPr>
        <w:bCs/>
        <w:noProof/>
      </w:rPr>
      <w:fldChar w:fldCharType="begin"/>
    </w:r>
    <w:r>
      <w:rPr>
        <w:bCs/>
        <w:noProof/>
      </w:rPr>
      <w:instrText xml:space="preserve"> STYLEREF  Version  \* MERGEFORMAT </w:instrText>
    </w:r>
    <w:r>
      <w:rPr>
        <w:bCs/>
        <w:noProof/>
      </w:rPr>
      <w:fldChar w:fldCharType="separate"/>
    </w:r>
    <w:r w:rsidR="00537F84">
      <w:rPr>
        <w:bCs/>
        <w:noProof/>
      </w:rPr>
      <w:t>Version 2.2.0</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537F84">
      <w:rPr>
        <w:bCs/>
        <w:noProof/>
      </w:rPr>
      <w:t>July 10,</w:t>
    </w:r>
    <w:r w:rsidR="00537F84" w:rsidRPr="00537F84">
      <w:rPr>
        <w:noProof/>
      </w:rPr>
      <w:t xml:space="preserve">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1F966165" w:rsidR="00436AEB" w:rsidRDefault="00436AEB">
    <w:pPr>
      <w:pStyle w:val="Footer"/>
      <w:rPr>
        <w:rStyle w:val="PageNumber"/>
      </w:rPr>
    </w:pPr>
    <w:r>
      <w:rPr>
        <w:noProof/>
      </w:rPr>
      <w:fldChar w:fldCharType="begin"/>
    </w:r>
    <w:r>
      <w:rPr>
        <w:noProof/>
      </w:rPr>
      <w:instrText xml:space="preserve"> STYLEREF  "Doc Title"  \* MERGEFORMAT </w:instrText>
    </w:r>
    <w:r>
      <w:rPr>
        <w:noProof/>
      </w:rPr>
      <w:fldChar w:fldCharType="separate"/>
    </w:r>
    <w:r w:rsidR="00662BD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p w14:paraId="132FB535" w14:textId="2CBEEC37" w:rsidR="00436AEB" w:rsidRDefault="00436AEB">
    <w:pPr>
      <w:pStyle w:val="VersionDateLineFooter"/>
    </w:pPr>
    <w:r>
      <w:rPr>
        <w:bCs/>
        <w:noProof/>
      </w:rPr>
      <w:fldChar w:fldCharType="begin"/>
    </w:r>
    <w:r>
      <w:rPr>
        <w:bCs/>
        <w:noProof/>
      </w:rPr>
      <w:instrText xml:space="preserve"> STYLEREF  Version  \* MERGEFORMAT </w:instrText>
    </w:r>
    <w:r>
      <w:rPr>
        <w:bCs/>
        <w:noProof/>
      </w:rPr>
      <w:fldChar w:fldCharType="separate"/>
    </w:r>
    <w:r w:rsidR="00662BD3">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662BD3">
      <w:rPr>
        <w:noProof/>
      </w:rPr>
      <w:t>July 10, 2018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23828D85" w:rsidR="00436AEB" w:rsidRDefault="00436AEB">
    <w:pPr>
      <w:pStyle w:val="Footer"/>
      <w:rPr>
        <w:rStyle w:val="PageNumber"/>
      </w:rPr>
    </w:pPr>
    <w:r>
      <w:rPr>
        <w:noProof/>
      </w:rPr>
      <w:fldChar w:fldCharType="begin"/>
    </w:r>
    <w:r>
      <w:rPr>
        <w:noProof/>
      </w:rPr>
      <w:instrText xml:space="preserve"> STYLEREF  "Doc Title"  \* MERGEFORMAT </w:instrText>
    </w:r>
    <w:r>
      <w:rPr>
        <w:noProof/>
      </w:rPr>
      <w:fldChar w:fldCharType="separate"/>
    </w:r>
    <w:r w:rsidR="00537F84">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1420B741" w14:textId="16BE345A" w:rsidR="00436AEB" w:rsidRDefault="00436AEB">
    <w:pPr>
      <w:pStyle w:val="VersionDateLineFooter"/>
    </w:pPr>
    <w:r>
      <w:rPr>
        <w:noProof/>
      </w:rPr>
      <w:fldChar w:fldCharType="begin"/>
    </w:r>
    <w:r>
      <w:rPr>
        <w:noProof/>
      </w:rPr>
      <w:instrText xml:space="preserve"> STYLEREF  Version  \* MERGEFORMAT </w:instrText>
    </w:r>
    <w:r>
      <w:rPr>
        <w:noProof/>
      </w:rPr>
      <w:fldChar w:fldCharType="separate"/>
    </w:r>
    <w:r w:rsidR="00537F84">
      <w:rPr>
        <w:noProof/>
      </w:rPr>
      <w:t>Version 2.2.0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537F84">
      <w:rPr>
        <w:bCs/>
        <w:noProof/>
      </w:rPr>
      <w:t>July 10,</w:t>
    </w:r>
    <w:r w:rsidR="00537F84" w:rsidRPr="00537F84">
      <w:rPr>
        <w:noProof/>
      </w:rPr>
      <w:t xml:space="preserve"> 2018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6BF5BC32" w:rsidR="00436AEB" w:rsidRDefault="00436AEB">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537F84">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30F52DD3" w14:textId="0EA33A43" w:rsidR="00436AEB" w:rsidRDefault="00436AEB">
    <w:pPr>
      <w:pStyle w:val="VersionDateLineFooter"/>
    </w:pPr>
    <w:r>
      <w:rPr>
        <w:bCs/>
        <w:noProof/>
      </w:rPr>
      <w:fldChar w:fldCharType="begin"/>
    </w:r>
    <w:r>
      <w:rPr>
        <w:bCs/>
        <w:noProof/>
      </w:rPr>
      <w:instrText xml:space="preserve"> STYLEREF  Version  \* MERGEFORMAT </w:instrText>
    </w:r>
    <w:r>
      <w:rPr>
        <w:bCs/>
        <w:noProof/>
      </w:rPr>
      <w:fldChar w:fldCharType="separate"/>
    </w:r>
    <w:r w:rsidR="00537F84">
      <w:rPr>
        <w:bCs/>
        <w:noProof/>
      </w:rPr>
      <w:t>Version 2.2.0</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537F84">
      <w:rPr>
        <w:bCs/>
        <w:noProof/>
      </w:rPr>
      <w:t>July 10,</w:t>
    </w:r>
    <w:r w:rsidR="00537F84" w:rsidRPr="00537F84">
      <w:rPr>
        <w:noProof/>
      </w:rPr>
      <w:t xml:space="preserve"> 2018</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0422F104" w:rsidR="00436AEB" w:rsidRDefault="00436AEB">
    <w:pPr>
      <w:pStyle w:val="Footer"/>
      <w:rPr>
        <w:rStyle w:val="PageNumber"/>
      </w:rPr>
    </w:pPr>
    <w:r>
      <w:rPr>
        <w:noProof/>
      </w:rPr>
      <w:fldChar w:fldCharType="begin"/>
    </w:r>
    <w:r>
      <w:rPr>
        <w:noProof/>
      </w:rPr>
      <w:instrText xml:space="preserve"> STYLEREF  "Doc Title"  \* MERGEFORMAT </w:instrText>
    </w:r>
    <w:r>
      <w:rPr>
        <w:noProof/>
      </w:rPr>
      <w:fldChar w:fldCharType="separate"/>
    </w:r>
    <w:r w:rsidR="00662BD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p w14:paraId="3A9F5FF7" w14:textId="2F18824D" w:rsidR="00436AEB" w:rsidRDefault="00436AEB">
    <w:pPr>
      <w:pStyle w:val="VersionDateLineFooter"/>
    </w:pPr>
    <w:r>
      <w:rPr>
        <w:noProof/>
      </w:rPr>
      <w:fldChar w:fldCharType="begin"/>
    </w:r>
    <w:r>
      <w:rPr>
        <w:noProof/>
      </w:rPr>
      <w:instrText xml:space="preserve"> STYLEREF  Version  \* MERGEFORMAT </w:instrText>
    </w:r>
    <w:r>
      <w:rPr>
        <w:noProof/>
      </w:rPr>
      <w:fldChar w:fldCharType="separate"/>
    </w:r>
    <w:r w:rsidR="00662BD3">
      <w:rPr>
        <w:noProof/>
      </w:rPr>
      <w:t>Version 2.2.0</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662BD3">
      <w:rPr>
        <w:rStyle w:val="PageNumber"/>
        <w:noProof/>
      </w:rPr>
      <w:t>July 10, 2018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19436D6B" w:rsidR="00436AEB" w:rsidRDefault="00436AEB">
    <w:pPr>
      <w:pStyle w:val="Footer"/>
      <w:rPr>
        <w:rStyle w:val="PageNumber"/>
      </w:rPr>
    </w:pPr>
    <w:r>
      <w:rPr>
        <w:noProof/>
      </w:rPr>
      <w:fldChar w:fldCharType="begin"/>
    </w:r>
    <w:r>
      <w:rPr>
        <w:noProof/>
      </w:rPr>
      <w:instrText xml:space="preserve"> STYLEREF  "Doc Title"  \* MERGEFORMAT </w:instrText>
    </w:r>
    <w:r>
      <w:rPr>
        <w:noProof/>
      </w:rPr>
      <w:fldChar w:fldCharType="separate"/>
    </w:r>
    <w:r w:rsidR="00537F84">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B3AE8E7" w14:textId="7D4A63D9" w:rsidR="00436AEB" w:rsidRDefault="00436AEB">
    <w:pPr>
      <w:pStyle w:val="VersionDateLineFooter"/>
    </w:pPr>
    <w:r>
      <w:rPr>
        <w:bCs/>
        <w:noProof/>
      </w:rPr>
      <w:fldChar w:fldCharType="begin"/>
    </w:r>
    <w:r>
      <w:rPr>
        <w:bCs/>
        <w:noProof/>
      </w:rPr>
      <w:instrText xml:space="preserve"> STYLEREF  Version  \* MERGEFORMAT </w:instrText>
    </w:r>
    <w:r>
      <w:rPr>
        <w:bCs/>
        <w:noProof/>
      </w:rPr>
      <w:fldChar w:fldCharType="separate"/>
    </w:r>
    <w:r w:rsidR="00537F84">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537F84">
      <w:rPr>
        <w:noProof/>
      </w:rPr>
      <w:t>July 10, 2018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3862A68F" w:rsidR="00436AEB" w:rsidRDefault="00436AEB">
    <w:pPr>
      <w:pStyle w:val="Footer"/>
      <w:rPr>
        <w:rStyle w:val="PageNumber"/>
      </w:rPr>
    </w:pPr>
    <w:r>
      <w:rPr>
        <w:noProof/>
      </w:rPr>
      <w:fldChar w:fldCharType="begin"/>
    </w:r>
    <w:r>
      <w:rPr>
        <w:noProof/>
      </w:rPr>
      <w:instrText xml:space="preserve"> STYLEREF  "Doc Title"  \* MERGEFORMAT </w:instrText>
    </w:r>
    <w:r>
      <w:rPr>
        <w:noProof/>
      </w:rPr>
      <w:fldChar w:fldCharType="separate"/>
    </w:r>
    <w:r w:rsidR="00537F84">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15107AA" w14:textId="609A0308" w:rsidR="00436AEB" w:rsidRDefault="00436AEB">
    <w:pPr>
      <w:pStyle w:val="VersionDateLineFooter"/>
    </w:pPr>
    <w:r>
      <w:rPr>
        <w:bCs/>
        <w:noProof/>
      </w:rPr>
      <w:fldChar w:fldCharType="begin"/>
    </w:r>
    <w:r>
      <w:rPr>
        <w:bCs/>
        <w:noProof/>
      </w:rPr>
      <w:instrText xml:space="preserve"> STYLEREF  Version  \* MERGEFORMAT </w:instrText>
    </w:r>
    <w:r>
      <w:rPr>
        <w:bCs/>
        <w:noProof/>
      </w:rPr>
      <w:fldChar w:fldCharType="separate"/>
    </w:r>
    <w:r w:rsidR="00537F84">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537F84">
      <w:rPr>
        <w:noProof/>
      </w:rPr>
      <w:t>July 10,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759A6D79" w:rsidR="00436AEB" w:rsidRDefault="00436AEB">
    <w:pPr>
      <w:pStyle w:val="Footer"/>
      <w:rPr>
        <w:rStyle w:val="PageNumber"/>
      </w:rPr>
    </w:pPr>
    <w:r>
      <w:rPr>
        <w:noProof/>
      </w:rPr>
      <w:fldChar w:fldCharType="begin"/>
    </w:r>
    <w:r>
      <w:rPr>
        <w:noProof/>
      </w:rPr>
      <w:instrText xml:space="preserve"> STYLEREF  "Doc Title"  \* MERGEFORMAT </w:instrText>
    </w:r>
    <w:r>
      <w:rPr>
        <w:noProof/>
      </w:rPr>
      <w:fldChar w:fldCharType="separate"/>
    </w:r>
    <w:r w:rsidR="00662BD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14:paraId="46BD2149" w14:textId="4D387A90" w:rsidR="00436AEB" w:rsidRDefault="00436AEB">
    <w:pPr>
      <w:pStyle w:val="VersionDateLineFooter"/>
    </w:pPr>
    <w:r>
      <w:rPr>
        <w:bCs/>
        <w:noProof/>
      </w:rPr>
      <w:fldChar w:fldCharType="begin"/>
    </w:r>
    <w:r>
      <w:rPr>
        <w:bCs/>
        <w:noProof/>
      </w:rPr>
      <w:instrText xml:space="preserve"> STYLEREF  Version  \* MERGEFORMAT </w:instrText>
    </w:r>
    <w:r>
      <w:rPr>
        <w:bCs/>
        <w:noProof/>
      </w:rPr>
      <w:fldChar w:fldCharType="separate"/>
    </w:r>
    <w:r w:rsidR="00662BD3">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662BD3">
      <w:rPr>
        <w:noProof/>
      </w:rPr>
      <w:t>July 10,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777A6860" w:rsidR="00436AEB" w:rsidRDefault="00436AEB">
    <w:pPr>
      <w:pStyle w:val="Footer"/>
      <w:rPr>
        <w:rStyle w:val="PageNumber"/>
      </w:rPr>
    </w:pPr>
    <w:r>
      <w:rPr>
        <w:noProof/>
      </w:rPr>
      <w:fldChar w:fldCharType="begin"/>
    </w:r>
    <w:r>
      <w:rPr>
        <w:noProof/>
      </w:rPr>
      <w:instrText xml:space="preserve"> STYLEREF  "Doc Title"  \* MERGEFORMAT </w:instrText>
    </w:r>
    <w:r>
      <w:rPr>
        <w:noProof/>
      </w:rPr>
      <w:fldChar w:fldCharType="separate"/>
    </w:r>
    <w:r w:rsidR="00662BD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p w14:paraId="56927645" w14:textId="2EF8D213" w:rsidR="00436AEB" w:rsidRDefault="00436AEB">
    <w:pPr>
      <w:pStyle w:val="VersionDateLineFooter"/>
    </w:pPr>
    <w:r>
      <w:rPr>
        <w:bCs/>
        <w:noProof/>
      </w:rPr>
      <w:fldChar w:fldCharType="begin"/>
    </w:r>
    <w:r>
      <w:rPr>
        <w:bCs/>
        <w:noProof/>
      </w:rPr>
      <w:instrText xml:space="preserve"> STYLEREF  Version  \* MERGEFORMAT </w:instrText>
    </w:r>
    <w:r>
      <w:rPr>
        <w:bCs/>
        <w:noProof/>
      </w:rPr>
      <w:fldChar w:fldCharType="separate"/>
    </w:r>
    <w:r w:rsidR="00662BD3">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662BD3">
      <w:rPr>
        <w:noProof/>
      </w:rPr>
      <w:t>July 10, 2018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200FF16F" w:rsidR="00436AEB" w:rsidRDefault="00436AEB">
    <w:pPr>
      <w:pStyle w:val="Footer"/>
      <w:rPr>
        <w:rStyle w:val="PageNumber"/>
      </w:rPr>
    </w:pPr>
    <w:r>
      <w:rPr>
        <w:noProof/>
      </w:rPr>
      <w:fldChar w:fldCharType="begin"/>
    </w:r>
    <w:r>
      <w:rPr>
        <w:noProof/>
      </w:rPr>
      <w:instrText xml:space="preserve"> STYLEREF  "Doc Title"  \* MERGEFORMAT </w:instrText>
    </w:r>
    <w:r>
      <w:rPr>
        <w:noProof/>
      </w:rPr>
      <w:fldChar w:fldCharType="separate"/>
    </w:r>
    <w:r w:rsidR="00662BD3">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p w14:paraId="03DB5178" w14:textId="31530719" w:rsidR="00436AEB" w:rsidRDefault="00436AEB">
    <w:pPr>
      <w:pStyle w:val="VersionDateLineFooter"/>
    </w:pPr>
    <w:r>
      <w:rPr>
        <w:bCs/>
        <w:noProof/>
      </w:rPr>
      <w:fldChar w:fldCharType="begin"/>
    </w:r>
    <w:r>
      <w:rPr>
        <w:bCs/>
        <w:noProof/>
      </w:rPr>
      <w:instrText xml:space="preserve"> STYLEREF  Version  \* MERGEFORMAT </w:instrText>
    </w:r>
    <w:r>
      <w:rPr>
        <w:bCs/>
        <w:noProof/>
      </w:rPr>
      <w:fldChar w:fldCharType="separate"/>
    </w:r>
    <w:r w:rsidR="00662BD3">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662BD3">
      <w:rPr>
        <w:noProof/>
      </w:rPr>
      <w:t>July 10, 2018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95231" w14:textId="77777777" w:rsidR="00D35C20" w:rsidRDefault="00D35C20">
      <w:r>
        <w:separator/>
      </w:r>
    </w:p>
  </w:footnote>
  <w:footnote w:type="continuationSeparator" w:id="0">
    <w:p w14:paraId="64B2DAC5" w14:textId="77777777" w:rsidR="00D35C20" w:rsidRDefault="00D35C20">
      <w:r>
        <w:continuationSeparator/>
      </w:r>
    </w:p>
  </w:footnote>
  <w:footnote w:type="continuationNotice" w:id="1">
    <w:p w14:paraId="09B9FDC0" w14:textId="77777777" w:rsidR="00D35C20" w:rsidRDefault="00D35C20">
      <w:pPr>
        <w:spacing w:before="0" w:after="0"/>
      </w:pPr>
    </w:p>
  </w:footnote>
  <w:footnote w:id="2">
    <w:p w14:paraId="4F29F70B" w14:textId="77777777" w:rsidR="00436AEB" w:rsidRDefault="00436AEB">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t>Meaningful</w:t>
      </w:r>
      <w:r>
        <w:rPr>
          <w:spacing w:val="-3"/>
        </w:rPr>
        <w:t xml:space="preserve"> </w:t>
      </w:r>
      <w:r>
        <w:t>Use</w:t>
      </w:r>
      <w:r>
        <w:rPr>
          <w:spacing w:val="-3"/>
        </w:rPr>
        <w:t xml:space="preserve"> </w:t>
      </w:r>
      <w:r>
        <w:t>Stage</w:t>
      </w:r>
      <w:r>
        <w:rPr>
          <w:spacing w:val="-3"/>
        </w:rPr>
        <w:t xml:space="preserve"> </w:t>
      </w:r>
      <w:r>
        <w:t>2</w:t>
      </w:r>
      <w:r>
        <w:rPr>
          <w:spacing w:val="-2"/>
        </w:rPr>
        <w:t xml:space="preserve"> </w:t>
      </w:r>
      <w:r>
        <w:t>Clinical</w:t>
      </w:r>
      <w:r>
        <w:rPr>
          <w:spacing w:val="-3"/>
        </w:rPr>
        <w:t xml:space="preserve"> </w:t>
      </w:r>
      <w:r>
        <w:t>Quality</w:t>
      </w:r>
      <w:r>
        <w:rPr>
          <w:spacing w:val="-3"/>
        </w:rPr>
        <w:t xml:space="preserve"> </w:t>
      </w:r>
      <w:r>
        <w:t>Measures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436AEB" w:rsidRDefault="00436AEB">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436AEB" w:rsidRDefault="00436AEB">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436AEB" w:rsidRDefault="00436AEB">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436AEB" w:rsidRDefault="00436AEB">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436AEB" w:rsidRDefault="00436AEB">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436AEB" w:rsidRDefault="00436AEB"/>
  <w:p w14:paraId="42E4A623" w14:textId="77777777" w:rsidR="00436AEB" w:rsidRDefault="00436AE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27326831" w:rsidR="00436AEB" w:rsidRDefault="00436AEB">
    <w:pPr>
      <w:pStyle w:val="Header2"/>
    </w:pPr>
    <w:r>
      <w:t>Centers for Medicare &amp; Medicaid Services / ONC</w:t>
    </w:r>
    <w:r>
      <w:tab/>
    </w:r>
    <w:r>
      <w:rPr>
        <w:noProof/>
      </w:rPr>
      <w:fldChar w:fldCharType="begin"/>
    </w:r>
    <w:r>
      <w:rPr>
        <w:noProof/>
      </w:rPr>
      <w:instrText xml:space="preserve"> STYLEREF  "Heading 1"  \* MERGEFORMAT </w:instrText>
    </w:r>
    <w:r>
      <w:rPr>
        <w:noProof/>
      </w:rPr>
      <w:fldChar w:fldCharType="separate"/>
    </w:r>
    <w:r w:rsidR="00662BD3">
      <w:rPr>
        <w:noProof/>
      </w:rPr>
      <w:t>Frequently Asked Questions</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436AEB" w:rsidRDefault="00436AEB">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436AEB" w:rsidRDefault="00436AEB">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436AEB" w:rsidRDefault="00436AEB">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436AEB" w:rsidRDefault="00436AEB">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pringate-Combs, Cole">
    <w15:presenceInfo w15:providerId="Windows Live" w15:userId="b87c8870-160d-49ec-82e6-16428786bf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DateAndTime/>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EC7"/>
    <w:rsid w:val="00081B80"/>
    <w:rsid w:val="0009131D"/>
    <w:rsid w:val="000B14B5"/>
    <w:rsid w:val="000C7979"/>
    <w:rsid w:val="000E5046"/>
    <w:rsid w:val="000F2815"/>
    <w:rsid w:val="000F7132"/>
    <w:rsid w:val="000F7600"/>
    <w:rsid w:val="00131403"/>
    <w:rsid w:val="00141DA4"/>
    <w:rsid w:val="00151F9E"/>
    <w:rsid w:val="001941B7"/>
    <w:rsid w:val="001C2BA9"/>
    <w:rsid w:val="00260A2A"/>
    <w:rsid w:val="002C6EB8"/>
    <w:rsid w:val="002E3B54"/>
    <w:rsid w:val="0032097B"/>
    <w:rsid w:val="0038035E"/>
    <w:rsid w:val="00387E65"/>
    <w:rsid w:val="003A55AC"/>
    <w:rsid w:val="003E783F"/>
    <w:rsid w:val="00405BD7"/>
    <w:rsid w:val="0041461C"/>
    <w:rsid w:val="00436AEB"/>
    <w:rsid w:val="0045208B"/>
    <w:rsid w:val="00454670"/>
    <w:rsid w:val="00460825"/>
    <w:rsid w:val="004C00BD"/>
    <w:rsid w:val="004E6BD3"/>
    <w:rsid w:val="00537F84"/>
    <w:rsid w:val="00583B26"/>
    <w:rsid w:val="005877D7"/>
    <w:rsid w:val="005B790B"/>
    <w:rsid w:val="005C5C27"/>
    <w:rsid w:val="00636B92"/>
    <w:rsid w:val="006615BF"/>
    <w:rsid w:val="00662BD3"/>
    <w:rsid w:val="00672859"/>
    <w:rsid w:val="00690C9F"/>
    <w:rsid w:val="006974F1"/>
    <w:rsid w:val="006B175F"/>
    <w:rsid w:val="007514B4"/>
    <w:rsid w:val="00810434"/>
    <w:rsid w:val="00851A59"/>
    <w:rsid w:val="00853E3D"/>
    <w:rsid w:val="008966C0"/>
    <w:rsid w:val="008B1C79"/>
    <w:rsid w:val="008B52DE"/>
    <w:rsid w:val="008E587F"/>
    <w:rsid w:val="008F11B7"/>
    <w:rsid w:val="00916064"/>
    <w:rsid w:val="009812DE"/>
    <w:rsid w:val="009906D2"/>
    <w:rsid w:val="009D7F68"/>
    <w:rsid w:val="00A60845"/>
    <w:rsid w:val="00A7515A"/>
    <w:rsid w:val="00A86465"/>
    <w:rsid w:val="00A868FD"/>
    <w:rsid w:val="00B101C2"/>
    <w:rsid w:val="00B45ACC"/>
    <w:rsid w:val="00BF4F3D"/>
    <w:rsid w:val="00C30F52"/>
    <w:rsid w:val="00C71160"/>
    <w:rsid w:val="00C71BC7"/>
    <w:rsid w:val="00C818AE"/>
    <w:rsid w:val="00C8283C"/>
    <w:rsid w:val="00CA2EC7"/>
    <w:rsid w:val="00D0326C"/>
    <w:rsid w:val="00D116DA"/>
    <w:rsid w:val="00D32855"/>
    <w:rsid w:val="00D35C20"/>
    <w:rsid w:val="00D63042"/>
    <w:rsid w:val="00D952F9"/>
    <w:rsid w:val="00D970AA"/>
    <w:rsid w:val="00DD30A7"/>
    <w:rsid w:val="00DE543F"/>
    <w:rsid w:val="00DF7AEB"/>
    <w:rsid w:val="00E30557"/>
    <w:rsid w:val="00E379B5"/>
    <w:rsid w:val="00EB3E44"/>
    <w:rsid w:val="00EF0606"/>
    <w:rsid w:val="00F97739"/>
    <w:rsid w:val="00FA18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1.tiff"/><Relationship Id="rId50" Type="http://schemas.openxmlformats.org/officeDocument/2006/relationships/image" Target="media/image24.tiff"/><Relationship Id="rId55" Type="http://schemas.openxmlformats.org/officeDocument/2006/relationships/image" Target="media/image27.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7.xml"/><Relationship Id="rId53" Type="http://schemas.openxmlformats.org/officeDocument/2006/relationships/footer" Target="footer8.xml"/><Relationship Id="rId58" Type="http://schemas.openxmlformats.org/officeDocument/2006/relationships/header" Target="header11.xml"/><Relationship Id="rId5" Type="http://schemas.openxmlformats.org/officeDocument/2006/relationships/customXml" Target="../customXml/item5.xml"/><Relationship Id="rId61" Type="http://schemas.microsoft.com/office/2011/relationships/people" Target="people.xml"/><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footer" Target="footer10.xml"/><Relationship Id="rId20" Type="http://schemas.openxmlformats.org/officeDocument/2006/relationships/footer" Target="footer4.xml"/><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tiff"/><Relationship Id="rId49" Type="http://schemas.openxmlformats.org/officeDocument/2006/relationships/image" Target="media/image23.png"/><Relationship Id="rId57" Type="http://schemas.openxmlformats.org/officeDocument/2006/relationships/footer" Target="footer9.xml"/><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header" Target="header8.xml"/><Relationship Id="rId52" Type="http://schemas.openxmlformats.org/officeDocument/2006/relationships/header" Target="header9.xm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
  <cached>True</cached>
  <openByDefault>True</openByDefault>
  <xsnScope/>
</customXsn>
</file>

<file path=customXml/item4.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2.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4.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5.xml><?xml version="1.0" encoding="utf-8"?>
<ds:datastoreItem xmlns:ds="http://schemas.openxmlformats.org/officeDocument/2006/customXml" ds:itemID="{34FE9D11-B247-FF45-9E0B-B48B81429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118</TotalTime>
  <Pages>31</Pages>
  <Words>8407</Words>
  <Characters>47921</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Bonnie User Guide v 2.1.2</vt:lpstr>
    </vt:vector>
  </TitlesOfParts>
  <Manager/>
  <Company/>
  <LinksUpToDate>false</LinksUpToDate>
  <CharactersWithSpaces>56216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2.1.2</dc:title>
  <dc:subject>Bonnie User Guide</dc:subject>
  <dc:creator>Centers for Medicare &amp; Medicaid Services and ONC</dc:creator>
  <cp:keywords>Bopnnie, User Guide, eCQM</cp:keywords>
  <dc:description/>
  <cp:lastModifiedBy>Springate-Combs, Cole</cp:lastModifiedBy>
  <cp:revision>10</cp:revision>
  <cp:lastPrinted>2017-11-13T15:46:00Z</cp:lastPrinted>
  <dcterms:created xsi:type="dcterms:W3CDTF">2018-06-01T13:56:00Z</dcterms:created>
  <dcterms:modified xsi:type="dcterms:W3CDTF">2018-07-11T11:42:00Z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