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BA4105" w14:textId="77777777" w:rsidR="009A469F" w:rsidRDefault="00E13E8B" w:rsidP="00A43186">
      <w:pPr>
        <w:pStyle w:val="Figure"/>
        <w:spacing w:after="120"/>
        <w:jc w:val="left"/>
        <w:rPr>
          <w:rStyle w:val="ProgramNameChar"/>
          <w:b/>
          <w:sz w:val="32"/>
          <w:szCs w:val="32"/>
        </w:rPr>
      </w:pPr>
      <w:r>
        <w:rPr>
          <w:rStyle w:val="ProgramNameChar"/>
          <w:b/>
          <w:sz w:val="32"/>
          <w:szCs w:val="32"/>
        </w:rPr>
        <w:t>Prepared for:</w:t>
      </w:r>
    </w:p>
    <w:p w14:paraId="2B5D44E5" w14:textId="77777777" w:rsidR="009A469F" w:rsidRDefault="00E13E8B" w:rsidP="00A43186">
      <w:pPr>
        <w:pStyle w:val="CustomerProgram"/>
        <w:spacing w:before="0" w:after="12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rsidP="00A43186">
      <w:pPr>
        <w:pStyle w:val="CustomerProgram"/>
        <w:spacing w:before="0" w:after="12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rsidP="00A43186">
      <w:pPr>
        <w:pStyle w:val="CustomerProgram"/>
        <w:spacing w:before="0" w:after="120"/>
      </w:pPr>
      <w:r>
        <w:t>Technical Authority for the Unified Clinical Quality Improvement Framework</w:t>
      </w:r>
    </w:p>
    <w:p w14:paraId="60CE1368" w14:textId="77777777" w:rsidR="009A469F" w:rsidRDefault="00E13E8B" w:rsidP="00A43186">
      <w:pPr>
        <w:pStyle w:val="DocTitle"/>
        <w:spacing w:before="0" w:after="120"/>
        <w:ind w:left="0"/>
        <w:rPr>
          <w:rStyle w:val="CustomerProgramChar"/>
          <w:sz w:val="36"/>
        </w:rPr>
      </w:pPr>
      <w:r>
        <w:t>Bonnie User Guide</w:t>
      </w:r>
    </w:p>
    <w:p w14:paraId="5CCB5DF6" w14:textId="588DB161" w:rsidR="009A469F" w:rsidRDefault="001C0B86" w:rsidP="00A43186">
      <w:pPr>
        <w:pStyle w:val="Version"/>
        <w:spacing w:before="0" w:after="120"/>
      </w:pPr>
      <w:r>
        <w:t>Version 1.5</w:t>
      </w:r>
    </w:p>
    <w:p w14:paraId="00E096C4" w14:textId="51DE0E0A" w:rsidR="009A469F" w:rsidRDefault="002D1359" w:rsidP="00A43186">
      <w:pPr>
        <w:pStyle w:val="PubDate"/>
        <w:spacing w:before="0" w:after="120"/>
      </w:pPr>
      <w:r>
        <w:t xml:space="preserve">October </w:t>
      </w:r>
      <w:del w:id="0" w:author="Author">
        <w:r w:rsidR="00E43C8B" w:rsidDel="00D40463">
          <w:delText>1</w:delText>
        </w:r>
        <w:r w:rsidDel="00D40463">
          <w:delText>8</w:delText>
        </w:r>
      </w:del>
      <w:ins w:id="1" w:author="Author">
        <w:r w:rsidR="00D40463">
          <w:t>27</w:t>
        </w:r>
      </w:ins>
      <w:r w:rsidR="00E13E8B">
        <w:t>, 2016</w:t>
      </w:r>
    </w:p>
    <w:p w14:paraId="43047C00" w14:textId="77777777" w:rsidR="009A469F" w:rsidRDefault="00E13E8B" w:rsidP="00A43186">
      <w:pPr>
        <w:pStyle w:val="Disclaimer"/>
        <w:spacing w:before="0" w:after="12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rsidP="00A43186">
      <w:pPr>
        <w:pStyle w:val="Disclaimer"/>
        <w:spacing w:before="0" w:after="120"/>
      </w:pPr>
      <w:r>
        <w:t xml:space="preserve">This document was prepared for authorized distribution only. It has not been approved for public release. </w:t>
      </w:r>
    </w:p>
    <w:p w14:paraId="47227D22" w14:textId="77777777" w:rsidR="009A469F" w:rsidRDefault="00E13E8B" w:rsidP="00A43186">
      <w:pPr>
        <w:pStyle w:val="Disclaimer"/>
        <w:spacing w:before="0" w:after="120"/>
      </w:pPr>
      <w:r>
        <w:t>© 2016, The MITRE Corporation. All Rights Reserved.</w:t>
      </w:r>
    </w:p>
    <w:p w14:paraId="11275340" w14:textId="77777777" w:rsidR="009A469F" w:rsidRDefault="009A469F" w:rsidP="00A43186">
      <w:pPr>
        <w:spacing w:after="120"/>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rsidP="00A43186">
      <w:pPr>
        <w:pStyle w:val="FrontMatterHeader"/>
        <w:spacing w:after="120"/>
      </w:pPr>
      <w:bookmarkStart w:id="2"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rsidP="00A43186">
            <w:pPr>
              <w:pStyle w:val="TableColumnHeading"/>
              <w:spacing w:before="0" w:after="120"/>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rsidP="00A43186">
            <w:pPr>
              <w:pStyle w:val="TableColumnHeading"/>
              <w:spacing w:before="0" w:after="120"/>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rsidP="00A43186">
            <w:pPr>
              <w:pStyle w:val="TableColumnHeading"/>
              <w:spacing w:before="0" w:after="120"/>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rsidP="00A43186">
            <w:pPr>
              <w:pStyle w:val="TableColumnHeading"/>
              <w:spacing w:before="0" w:after="120"/>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rsidP="00A43186">
            <w:pPr>
              <w:pStyle w:val="TableTextCenter"/>
              <w:spacing w:before="0" w:after="120"/>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rsidP="00A43186">
            <w:pPr>
              <w:pStyle w:val="TableText"/>
              <w:spacing w:before="0" w:after="120"/>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rsidP="00A43186">
            <w:pPr>
              <w:pStyle w:val="TableText"/>
              <w:spacing w:before="0" w:after="120"/>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rsidP="00A43186">
            <w:pPr>
              <w:pStyle w:val="TableText"/>
              <w:spacing w:before="0" w:after="120"/>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rsidP="00A43186">
            <w:pPr>
              <w:pStyle w:val="TableTextCenter"/>
              <w:spacing w:before="0" w:after="120"/>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rsidP="00A43186">
            <w:pPr>
              <w:pStyle w:val="TableText"/>
              <w:spacing w:before="0" w:after="120"/>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rsidP="00A43186">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rsidP="00A43186">
            <w:pPr>
              <w:pStyle w:val="TableText"/>
              <w:spacing w:before="0" w:after="120"/>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rsidP="00A43186">
            <w:pPr>
              <w:pStyle w:val="TableTextCenter"/>
              <w:spacing w:before="0" w:after="120"/>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rsidP="00A43186">
            <w:pPr>
              <w:pStyle w:val="TableText"/>
              <w:spacing w:before="0" w:after="120"/>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rsidP="00A43186">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rsidP="00A43186">
            <w:pPr>
              <w:pStyle w:val="TableText"/>
              <w:spacing w:before="0" w:after="120"/>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rsidP="00A43186">
            <w:pPr>
              <w:pStyle w:val="TableTextCenter"/>
              <w:spacing w:before="0" w:after="120"/>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rsidP="00A43186">
            <w:pPr>
              <w:pStyle w:val="TableText"/>
              <w:spacing w:before="0" w:after="120"/>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rsidP="00A43186">
            <w:pPr>
              <w:pStyle w:val="TableText"/>
              <w:spacing w:before="0" w:after="120"/>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rsidP="00A43186">
            <w:pPr>
              <w:pStyle w:val="TableText"/>
              <w:spacing w:before="0" w:after="120"/>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rsidP="00A43186">
            <w:pPr>
              <w:pStyle w:val="TableTextCenter"/>
              <w:spacing w:before="0" w:after="120"/>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48FB3D1A" w:rsidR="009A469F" w:rsidRDefault="002D1359" w:rsidP="00D40463">
            <w:pPr>
              <w:pStyle w:val="TableText"/>
              <w:spacing w:before="0" w:after="120"/>
            </w:pPr>
            <w:r>
              <w:t xml:space="preserve">October </w:t>
            </w:r>
            <w:del w:id="3" w:author="Author">
              <w:r w:rsidDel="00D40463">
                <w:delText>18</w:delText>
              </w:r>
            </w:del>
            <w:ins w:id="4" w:author="Author">
              <w:r w:rsidR="00D40463">
                <w:t>27</w:t>
              </w:r>
            </w:ins>
            <w:r w:rsidR="00BC1608">
              <w:t>,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4DBC37DE" w:rsidR="009A469F" w:rsidRDefault="00BC1608" w:rsidP="00A43186">
            <w:pPr>
              <w:pStyle w:val="TableText"/>
              <w:spacing w:before="0" w:after="120"/>
            </w:pPr>
            <w:r>
              <w:t xml:space="preserve">David Connolly </w:t>
            </w:r>
            <w:r w:rsidR="002D1359">
              <w:t xml:space="preserve">&amp; Lizzie DeYoung </w:t>
            </w:r>
            <w:r>
              <w:t>/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rsidP="00A43186">
            <w:pPr>
              <w:pStyle w:val="TableText"/>
              <w:spacing w:before="0" w:after="120"/>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rsidP="00A43186">
            <w:pPr>
              <w:pStyle w:val="TableText"/>
              <w:spacing w:before="0" w:after="120"/>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rsidP="00A43186">
            <w:pPr>
              <w:pStyle w:val="TableText"/>
              <w:spacing w:before="0" w:after="120"/>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rsidP="00A43186">
            <w:pPr>
              <w:pStyle w:val="TableText"/>
              <w:spacing w:before="0" w:after="120"/>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rsidP="00A43186">
            <w:pPr>
              <w:pStyle w:val="TableText"/>
              <w:spacing w:before="0" w:after="120"/>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rsidP="00A43186">
            <w:pPr>
              <w:pStyle w:val="TableText"/>
              <w:spacing w:before="0" w:after="120"/>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rsidP="00A43186">
            <w:pPr>
              <w:pStyle w:val="TableText"/>
              <w:spacing w:before="0" w:after="120"/>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rsidP="00A43186">
            <w:pPr>
              <w:pStyle w:val="TableText"/>
              <w:spacing w:before="0" w:after="120"/>
            </w:pPr>
          </w:p>
        </w:tc>
      </w:tr>
    </w:tbl>
    <w:p w14:paraId="5979CA8E" w14:textId="77777777" w:rsidR="009A469F" w:rsidRDefault="009A469F" w:rsidP="00A43186">
      <w:pPr>
        <w:pStyle w:val="LineSpacer"/>
        <w:spacing w:after="120"/>
      </w:pPr>
    </w:p>
    <w:p w14:paraId="305C993B" w14:textId="77777777" w:rsidR="009A469F" w:rsidRDefault="009A469F" w:rsidP="00A43186">
      <w:pPr>
        <w:pStyle w:val="TableText"/>
        <w:spacing w:before="0" w:after="120"/>
      </w:pPr>
    </w:p>
    <w:p w14:paraId="6B6F38A2" w14:textId="77777777" w:rsidR="009A469F" w:rsidRDefault="009A469F" w:rsidP="00A43186">
      <w:pPr>
        <w:spacing w:after="120"/>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2"/>
    <w:p w14:paraId="24DC94A4" w14:textId="77777777" w:rsidR="009A469F" w:rsidRDefault="00E13E8B" w:rsidP="00A43186">
      <w:pPr>
        <w:pStyle w:val="FrontMatterHeader"/>
        <w:spacing w:after="120"/>
      </w:pPr>
      <w:r>
        <w:lastRenderedPageBreak/>
        <w:t>Table of Contents</w:t>
      </w:r>
    </w:p>
    <w:p w14:paraId="4E561648" w14:textId="77777777" w:rsidR="00FF01B6" w:rsidRDefault="00E13E8B">
      <w:pPr>
        <w:pStyle w:val="TOC1"/>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4568622" w:history="1">
        <w:r w:rsidR="00FF01B6" w:rsidRPr="00B04CAE">
          <w:rPr>
            <w:rStyle w:val="Hyperlink"/>
          </w:rPr>
          <w:t>1.</w:t>
        </w:r>
        <w:r w:rsidR="00FF01B6">
          <w:rPr>
            <w:rFonts w:asciiTheme="minorHAnsi" w:eastAsiaTheme="minorEastAsia" w:hAnsiTheme="minorHAnsi" w:cstheme="minorBidi"/>
            <w:b w:val="0"/>
            <w:sz w:val="24"/>
            <w:szCs w:val="24"/>
          </w:rPr>
          <w:tab/>
        </w:r>
        <w:r w:rsidR="00FF01B6" w:rsidRPr="00B04CAE">
          <w:rPr>
            <w:rStyle w:val="Hyperlink"/>
          </w:rPr>
          <w:t>Introduction</w:t>
        </w:r>
        <w:r w:rsidR="00FF01B6">
          <w:rPr>
            <w:webHidden/>
          </w:rPr>
          <w:tab/>
        </w:r>
        <w:r w:rsidR="00FF01B6">
          <w:rPr>
            <w:webHidden/>
          </w:rPr>
          <w:fldChar w:fldCharType="begin"/>
        </w:r>
        <w:r w:rsidR="00FF01B6">
          <w:rPr>
            <w:webHidden/>
          </w:rPr>
          <w:instrText xml:space="preserve"> PAGEREF _Toc464568622 \h </w:instrText>
        </w:r>
        <w:r w:rsidR="00FF01B6">
          <w:rPr>
            <w:webHidden/>
          </w:rPr>
        </w:r>
        <w:r w:rsidR="00FF01B6">
          <w:rPr>
            <w:webHidden/>
          </w:rPr>
          <w:fldChar w:fldCharType="separate"/>
        </w:r>
        <w:r w:rsidR="00FF01B6">
          <w:rPr>
            <w:webHidden/>
          </w:rPr>
          <w:t>1</w:t>
        </w:r>
        <w:r w:rsidR="00FF01B6">
          <w:rPr>
            <w:webHidden/>
          </w:rPr>
          <w:fldChar w:fldCharType="end"/>
        </w:r>
      </w:hyperlink>
    </w:p>
    <w:p w14:paraId="57A197BB" w14:textId="77777777" w:rsidR="00FF01B6" w:rsidRDefault="00673558">
      <w:pPr>
        <w:pStyle w:val="TOC2"/>
        <w:rPr>
          <w:rFonts w:asciiTheme="minorHAnsi" w:eastAsiaTheme="minorEastAsia" w:hAnsiTheme="minorHAnsi" w:cstheme="minorBidi"/>
          <w:szCs w:val="24"/>
        </w:rPr>
      </w:pPr>
      <w:hyperlink w:anchor="_Toc464568623" w:history="1">
        <w:r w:rsidR="00FF01B6" w:rsidRPr="00B04CAE">
          <w:rPr>
            <w:rStyle w:val="Hyperlink"/>
          </w:rPr>
          <w:t>1.1</w:t>
        </w:r>
        <w:r w:rsidR="00FF01B6">
          <w:rPr>
            <w:rFonts w:asciiTheme="minorHAnsi" w:eastAsiaTheme="minorEastAsia" w:hAnsiTheme="minorHAnsi" w:cstheme="minorBidi"/>
            <w:szCs w:val="24"/>
          </w:rPr>
          <w:tab/>
        </w:r>
        <w:r w:rsidR="00FF01B6" w:rsidRPr="00B04CAE">
          <w:rPr>
            <w:rStyle w:val="Hyperlink"/>
          </w:rPr>
          <w:t>Background</w:t>
        </w:r>
        <w:r w:rsidR="00FF01B6">
          <w:rPr>
            <w:webHidden/>
          </w:rPr>
          <w:tab/>
        </w:r>
        <w:r w:rsidR="00FF01B6">
          <w:rPr>
            <w:webHidden/>
          </w:rPr>
          <w:fldChar w:fldCharType="begin"/>
        </w:r>
        <w:r w:rsidR="00FF01B6">
          <w:rPr>
            <w:webHidden/>
          </w:rPr>
          <w:instrText xml:space="preserve"> PAGEREF _Toc464568623 \h </w:instrText>
        </w:r>
        <w:r w:rsidR="00FF01B6">
          <w:rPr>
            <w:webHidden/>
          </w:rPr>
        </w:r>
        <w:r w:rsidR="00FF01B6">
          <w:rPr>
            <w:webHidden/>
          </w:rPr>
          <w:fldChar w:fldCharType="separate"/>
        </w:r>
        <w:r w:rsidR="00FF01B6">
          <w:rPr>
            <w:webHidden/>
          </w:rPr>
          <w:t>1</w:t>
        </w:r>
        <w:r w:rsidR="00FF01B6">
          <w:rPr>
            <w:webHidden/>
          </w:rPr>
          <w:fldChar w:fldCharType="end"/>
        </w:r>
      </w:hyperlink>
    </w:p>
    <w:p w14:paraId="6D46B706" w14:textId="77777777" w:rsidR="00FF01B6" w:rsidRDefault="00673558">
      <w:pPr>
        <w:pStyle w:val="TOC2"/>
        <w:rPr>
          <w:rFonts w:asciiTheme="minorHAnsi" w:eastAsiaTheme="minorEastAsia" w:hAnsiTheme="minorHAnsi" w:cstheme="minorBidi"/>
          <w:szCs w:val="24"/>
        </w:rPr>
      </w:pPr>
      <w:hyperlink w:anchor="_Toc464568624" w:history="1">
        <w:r w:rsidR="00FF01B6" w:rsidRPr="00B04CAE">
          <w:rPr>
            <w:rStyle w:val="Hyperlink"/>
          </w:rPr>
          <w:t>1.2</w:t>
        </w:r>
        <w:r w:rsidR="00FF01B6">
          <w:rPr>
            <w:rFonts w:asciiTheme="minorHAnsi" w:eastAsiaTheme="minorEastAsia" w:hAnsiTheme="minorHAnsi" w:cstheme="minorBidi"/>
            <w:szCs w:val="24"/>
          </w:rPr>
          <w:tab/>
        </w:r>
        <w:r w:rsidR="00FF01B6" w:rsidRPr="00B04CAE">
          <w:rPr>
            <w:rStyle w:val="Hyperlink"/>
          </w:rPr>
          <w:t>Purpose</w:t>
        </w:r>
        <w:r w:rsidR="00FF01B6">
          <w:rPr>
            <w:webHidden/>
          </w:rPr>
          <w:tab/>
        </w:r>
        <w:r w:rsidR="00FF01B6">
          <w:rPr>
            <w:webHidden/>
          </w:rPr>
          <w:fldChar w:fldCharType="begin"/>
        </w:r>
        <w:r w:rsidR="00FF01B6">
          <w:rPr>
            <w:webHidden/>
          </w:rPr>
          <w:instrText xml:space="preserve"> PAGEREF _Toc464568624 \h </w:instrText>
        </w:r>
        <w:r w:rsidR="00FF01B6">
          <w:rPr>
            <w:webHidden/>
          </w:rPr>
        </w:r>
        <w:r w:rsidR="00FF01B6">
          <w:rPr>
            <w:webHidden/>
          </w:rPr>
          <w:fldChar w:fldCharType="separate"/>
        </w:r>
        <w:r w:rsidR="00FF01B6">
          <w:rPr>
            <w:webHidden/>
          </w:rPr>
          <w:t>1</w:t>
        </w:r>
        <w:r w:rsidR="00FF01B6">
          <w:rPr>
            <w:webHidden/>
          </w:rPr>
          <w:fldChar w:fldCharType="end"/>
        </w:r>
      </w:hyperlink>
    </w:p>
    <w:p w14:paraId="4CE85611" w14:textId="77777777" w:rsidR="00FF01B6" w:rsidRDefault="00673558">
      <w:pPr>
        <w:pStyle w:val="TOC3"/>
        <w:rPr>
          <w:rFonts w:asciiTheme="minorHAnsi" w:eastAsiaTheme="minorEastAsia" w:hAnsiTheme="minorHAnsi" w:cstheme="minorBidi"/>
          <w:noProof/>
          <w:szCs w:val="24"/>
        </w:rPr>
      </w:pPr>
      <w:hyperlink w:anchor="_Toc464568625" w:history="1">
        <w:r w:rsidR="00FF01B6" w:rsidRPr="00B04CAE">
          <w:rPr>
            <w:rStyle w:val="Hyperlink"/>
            <w:noProof/>
          </w:rPr>
          <w:t>1.2.1</w:t>
        </w:r>
        <w:r w:rsidR="00FF01B6">
          <w:rPr>
            <w:rFonts w:asciiTheme="minorHAnsi" w:eastAsiaTheme="minorEastAsia" w:hAnsiTheme="minorHAnsi" w:cstheme="minorBidi"/>
            <w:noProof/>
            <w:szCs w:val="24"/>
          </w:rPr>
          <w:tab/>
        </w:r>
        <w:r w:rsidR="00FF01B6" w:rsidRPr="00B04CAE">
          <w:rPr>
            <w:rStyle w:val="Hyperlink"/>
            <w:noProof/>
          </w:rPr>
          <w:t>Application Description</w:t>
        </w:r>
        <w:r w:rsidR="00FF01B6">
          <w:rPr>
            <w:noProof/>
            <w:webHidden/>
          </w:rPr>
          <w:tab/>
        </w:r>
        <w:r w:rsidR="00FF01B6">
          <w:rPr>
            <w:noProof/>
            <w:webHidden/>
          </w:rPr>
          <w:fldChar w:fldCharType="begin"/>
        </w:r>
        <w:r w:rsidR="00FF01B6">
          <w:rPr>
            <w:noProof/>
            <w:webHidden/>
          </w:rPr>
          <w:instrText xml:space="preserve"> PAGEREF _Toc464568625 \h </w:instrText>
        </w:r>
        <w:r w:rsidR="00FF01B6">
          <w:rPr>
            <w:noProof/>
            <w:webHidden/>
          </w:rPr>
        </w:r>
        <w:r w:rsidR="00FF01B6">
          <w:rPr>
            <w:noProof/>
            <w:webHidden/>
          </w:rPr>
          <w:fldChar w:fldCharType="separate"/>
        </w:r>
        <w:r w:rsidR="00FF01B6">
          <w:rPr>
            <w:noProof/>
            <w:webHidden/>
          </w:rPr>
          <w:t>1</w:t>
        </w:r>
        <w:r w:rsidR="00FF01B6">
          <w:rPr>
            <w:noProof/>
            <w:webHidden/>
          </w:rPr>
          <w:fldChar w:fldCharType="end"/>
        </w:r>
      </w:hyperlink>
    </w:p>
    <w:p w14:paraId="083AB1CE" w14:textId="77777777" w:rsidR="00FF01B6" w:rsidRDefault="00673558">
      <w:pPr>
        <w:pStyle w:val="TOC1"/>
        <w:rPr>
          <w:rFonts w:asciiTheme="minorHAnsi" w:eastAsiaTheme="minorEastAsia" w:hAnsiTheme="minorHAnsi" w:cstheme="minorBidi"/>
          <w:b w:val="0"/>
          <w:sz w:val="24"/>
          <w:szCs w:val="24"/>
        </w:rPr>
      </w:pPr>
      <w:hyperlink w:anchor="_Toc464568626" w:history="1">
        <w:r w:rsidR="00FF01B6" w:rsidRPr="00B04CAE">
          <w:rPr>
            <w:rStyle w:val="Hyperlink"/>
          </w:rPr>
          <w:t>2.</w:t>
        </w:r>
        <w:r w:rsidR="00FF01B6">
          <w:rPr>
            <w:rFonts w:asciiTheme="minorHAnsi" w:eastAsiaTheme="minorEastAsia" w:hAnsiTheme="minorHAnsi" w:cstheme="minorBidi"/>
            <w:b w:val="0"/>
            <w:sz w:val="24"/>
            <w:szCs w:val="24"/>
          </w:rPr>
          <w:tab/>
        </w:r>
        <w:r w:rsidR="00FF01B6" w:rsidRPr="00B04CAE">
          <w:rPr>
            <w:rStyle w:val="Hyperlink"/>
          </w:rPr>
          <w:t>User Account Creation</w:t>
        </w:r>
        <w:r w:rsidR="00FF01B6">
          <w:rPr>
            <w:webHidden/>
          </w:rPr>
          <w:tab/>
        </w:r>
        <w:r w:rsidR="00FF01B6">
          <w:rPr>
            <w:webHidden/>
          </w:rPr>
          <w:fldChar w:fldCharType="begin"/>
        </w:r>
        <w:r w:rsidR="00FF01B6">
          <w:rPr>
            <w:webHidden/>
          </w:rPr>
          <w:instrText xml:space="preserve"> PAGEREF _Toc464568626 \h </w:instrText>
        </w:r>
        <w:r w:rsidR="00FF01B6">
          <w:rPr>
            <w:webHidden/>
          </w:rPr>
        </w:r>
        <w:r w:rsidR="00FF01B6">
          <w:rPr>
            <w:webHidden/>
          </w:rPr>
          <w:fldChar w:fldCharType="separate"/>
        </w:r>
        <w:r w:rsidR="00FF01B6">
          <w:rPr>
            <w:webHidden/>
          </w:rPr>
          <w:t>2</w:t>
        </w:r>
        <w:r w:rsidR="00FF01B6">
          <w:rPr>
            <w:webHidden/>
          </w:rPr>
          <w:fldChar w:fldCharType="end"/>
        </w:r>
      </w:hyperlink>
    </w:p>
    <w:p w14:paraId="4EC3E754" w14:textId="77777777" w:rsidR="00FF01B6" w:rsidRDefault="00673558">
      <w:pPr>
        <w:pStyle w:val="TOC2"/>
        <w:rPr>
          <w:rFonts w:asciiTheme="minorHAnsi" w:eastAsiaTheme="minorEastAsia" w:hAnsiTheme="minorHAnsi" w:cstheme="minorBidi"/>
          <w:szCs w:val="24"/>
        </w:rPr>
      </w:pPr>
      <w:hyperlink w:anchor="_Toc464568627" w:history="1">
        <w:r w:rsidR="00FF01B6" w:rsidRPr="00B04CAE">
          <w:rPr>
            <w:rStyle w:val="Hyperlink"/>
          </w:rPr>
          <w:t>2.1</w:t>
        </w:r>
        <w:r w:rsidR="00FF01B6">
          <w:rPr>
            <w:rFonts w:asciiTheme="minorHAnsi" w:eastAsiaTheme="minorEastAsia" w:hAnsiTheme="minorHAnsi" w:cstheme="minorBidi"/>
            <w:szCs w:val="24"/>
          </w:rPr>
          <w:tab/>
        </w:r>
        <w:r w:rsidR="00FF01B6" w:rsidRPr="00B04CAE">
          <w:rPr>
            <w:rStyle w:val="Hyperlink"/>
          </w:rPr>
          <w:t>Login Page</w:t>
        </w:r>
        <w:r w:rsidR="00FF01B6">
          <w:rPr>
            <w:webHidden/>
          </w:rPr>
          <w:tab/>
        </w:r>
        <w:r w:rsidR="00FF01B6">
          <w:rPr>
            <w:webHidden/>
          </w:rPr>
          <w:fldChar w:fldCharType="begin"/>
        </w:r>
        <w:r w:rsidR="00FF01B6">
          <w:rPr>
            <w:webHidden/>
          </w:rPr>
          <w:instrText xml:space="preserve"> PAGEREF _Toc464568627 \h </w:instrText>
        </w:r>
        <w:r w:rsidR="00FF01B6">
          <w:rPr>
            <w:webHidden/>
          </w:rPr>
        </w:r>
        <w:r w:rsidR="00FF01B6">
          <w:rPr>
            <w:webHidden/>
          </w:rPr>
          <w:fldChar w:fldCharType="separate"/>
        </w:r>
        <w:r w:rsidR="00FF01B6">
          <w:rPr>
            <w:webHidden/>
          </w:rPr>
          <w:t>2</w:t>
        </w:r>
        <w:r w:rsidR="00FF01B6">
          <w:rPr>
            <w:webHidden/>
          </w:rPr>
          <w:fldChar w:fldCharType="end"/>
        </w:r>
      </w:hyperlink>
    </w:p>
    <w:p w14:paraId="4C8E63E5" w14:textId="77777777" w:rsidR="00FF01B6" w:rsidRDefault="00673558">
      <w:pPr>
        <w:pStyle w:val="TOC2"/>
        <w:rPr>
          <w:rFonts w:asciiTheme="minorHAnsi" w:eastAsiaTheme="minorEastAsia" w:hAnsiTheme="minorHAnsi" w:cstheme="minorBidi"/>
          <w:szCs w:val="24"/>
        </w:rPr>
      </w:pPr>
      <w:hyperlink w:anchor="_Toc464568628" w:history="1">
        <w:r w:rsidR="00FF01B6" w:rsidRPr="00B04CAE">
          <w:rPr>
            <w:rStyle w:val="Hyperlink"/>
          </w:rPr>
          <w:t>2.2</w:t>
        </w:r>
        <w:r w:rsidR="00FF01B6">
          <w:rPr>
            <w:rFonts w:asciiTheme="minorHAnsi" w:eastAsiaTheme="minorEastAsia" w:hAnsiTheme="minorHAnsi" w:cstheme="minorBidi"/>
            <w:szCs w:val="24"/>
          </w:rPr>
          <w:tab/>
        </w:r>
        <w:r w:rsidR="00FF01B6" w:rsidRPr="00B04CAE">
          <w:rPr>
            <w:rStyle w:val="Hyperlink"/>
          </w:rPr>
          <w:t>Creating a New User</w:t>
        </w:r>
        <w:r w:rsidR="00FF01B6">
          <w:rPr>
            <w:webHidden/>
          </w:rPr>
          <w:tab/>
        </w:r>
        <w:r w:rsidR="00FF01B6">
          <w:rPr>
            <w:webHidden/>
          </w:rPr>
          <w:fldChar w:fldCharType="begin"/>
        </w:r>
        <w:r w:rsidR="00FF01B6">
          <w:rPr>
            <w:webHidden/>
          </w:rPr>
          <w:instrText xml:space="preserve"> PAGEREF _Toc464568628 \h </w:instrText>
        </w:r>
        <w:r w:rsidR="00FF01B6">
          <w:rPr>
            <w:webHidden/>
          </w:rPr>
        </w:r>
        <w:r w:rsidR="00FF01B6">
          <w:rPr>
            <w:webHidden/>
          </w:rPr>
          <w:fldChar w:fldCharType="separate"/>
        </w:r>
        <w:r w:rsidR="00FF01B6">
          <w:rPr>
            <w:webHidden/>
          </w:rPr>
          <w:t>3</w:t>
        </w:r>
        <w:r w:rsidR="00FF01B6">
          <w:rPr>
            <w:webHidden/>
          </w:rPr>
          <w:fldChar w:fldCharType="end"/>
        </w:r>
      </w:hyperlink>
    </w:p>
    <w:p w14:paraId="0D9B34FE" w14:textId="77777777" w:rsidR="00FF01B6" w:rsidRDefault="00673558">
      <w:pPr>
        <w:pStyle w:val="TOC2"/>
        <w:rPr>
          <w:rFonts w:asciiTheme="minorHAnsi" w:eastAsiaTheme="minorEastAsia" w:hAnsiTheme="minorHAnsi" w:cstheme="minorBidi"/>
          <w:szCs w:val="24"/>
        </w:rPr>
      </w:pPr>
      <w:hyperlink w:anchor="_Toc464568629" w:history="1">
        <w:r w:rsidR="00FF01B6" w:rsidRPr="00B04CAE">
          <w:rPr>
            <w:rStyle w:val="Hyperlink"/>
          </w:rPr>
          <w:t>2.3</w:t>
        </w:r>
        <w:r w:rsidR="00FF01B6">
          <w:rPr>
            <w:rFonts w:asciiTheme="minorHAnsi" w:eastAsiaTheme="minorEastAsia" w:hAnsiTheme="minorHAnsi" w:cstheme="minorBidi"/>
            <w:szCs w:val="24"/>
          </w:rPr>
          <w:tab/>
        </w:r>
        <w:r w:rsidR="00FF01B6" w:rsidRPr="00B04CAE">
          <w:rPr>
            <w:rStyle w:val="Hyperlink"/>
          </w:rPr>
          <w:t>Resetting a Password</w:t>
        </w:r>
        <w:r w:rsidR="00FF01B6">
          <w:rPr>
            <w:webHidden/>
          </w:rPr>
          <w:tab/>
        </w:r>
        <w:r w:rsidR="00FF01B6">
          <w:rPr>
            <w:webHidden/>
          </w:rPr>
          <w:fldChar w:fldCharType="begin"/>
        </w:r>
        <w:r w:rsidR="00FF01B6">
          <w:rPr>
            <w:webHidden/>
          </w:rPr>
          <w:instrText xml:space="preserve"> PAGEREF _Toc464568629 \h </w:instrText>
        </w:r>
        <w:r w:rsidR="00FF01B6">
          <w:rPr>
            <w:webHidden/>
          </w:rPr>
        </w:r>
        <w:r w:rsidR="00FF01B6">
          <w:rPr>
            <w:webHidden/>
          </w:rPr>
          <w:fldChar w:fldCharType="separate"/>
        </w:r>
        <w:r w:rsidR="00FF01B6">
          <w:rPr>
            <w:webHidden/>
          </w:rPr>
          <w:t>3</w:t>
        </w:r>
        <w:r w:rsidR="00FF01B6">
          <w:rPr>
            <w:webHidden/>
          </w:rPr>
          <w:fldChar w:fldCharType="end"/>
        </w:r>
      </w:hyperlink>
    </w:p>
    <w:p w14:paraId="164C9DDD" w14:textId="77777777" w:rsidR="00FF01B6" w:rsidRDefault="00673558">
      <w:pPr>
        <w:pStyle w:val="TOC2"/>
        <w:rPr>
          <w:rFonts w:asciiTheme="minorHAnsi" w:eastAsiaTheme="minorEastAsia" w:hAnsiTheme="minorHAnsi" w:cstheme="minorBidi"/>
          <w:szCs w:val="24"/>
        </w:rPr>
      </w:pPr>
      <w:hyperlink w:anchor="_Toc464568630" w:history="1">
        <w:r w:rsidR="00FF01B6" w:rsidRPr="00B04CAE">
          <w:rPr>
            <w:rStyle w:val="Hyperlink"/>
          </w:rPr>
          <w:t>2.4</w:t>
        </w:r>
        <w:r w:rsidR="00FF01B6">
          <w:rPr>
            <w:rFonts w:asciiTheme="minorHAnsi" w:eastAsiaTheme="minorEastAsia" w:hAnsiTheme="minorHAnsi" w:cstheme="minorBidi"/>
            <w:szCs w:val="24"/>
          </w:rPr>
          <w:tab/>
        </w:r>
        <w:r w:rsidR="00FF01B6" w:rsidRPr="00B04CAE">
          <w:rPr>
            <w:rStyle w:val="Hyperlink"/>
          </w:rPr>
          <w:t>Account Management</w:t>
        </w:r>
        <w:r w:rsidR="00FF01B6">
          <w:rPr>
            <w:webHidden/>
          </w:rPr>
          <w:tab/>
        </w:r>
        <w:r w:rsidR="00FF01B6">
          <w:rPr>
            <w:webHidden/>
          </w:rPr>
          <w:fldChar w:fldCharType="begin"/>
        </w:r>
        <w:r w:rsidR="00FF01B6">
          <w:rPr>
            <w:webHidden/>
          </w:rPr>
          <w:instrText xml:space="preserve"> PAGEREF _Toc464568630 \h </w:instrText>
        </w:r>
        <w:r w:rsidR="00FF01B6">
          <w:rPr>
            <w:webHidden/>
          </w:rPr>
        </w:r>
        <w:r w:rsidR="00FF01B6">
          <w:rPr>
            <w:webHidden/>
          </w:rPr>
          <w:fldChar w:fldCharType="separate"/>
        </w:r>
        <w:r w:rsidR="00FF01B6">
          <w:rPr>
            <w:webHidden/>
          </w:rPr>
          <w:t>4</w:t>
        </w:r>
        <w:r w:rsidR="00FF01B6">
          <w:rPr>
            <w:webHidden/>
          </w:rPr>
          <w:fldChar w:fldCharType="end"/>
        </w:r>
      </w:hyperlink>
    </w:p>
    <w:p w14:paraId="1450D37F" w14:textId="77777777" w:rsidR="00FF01B6" w:rsidRDefault="00673558">
      <w:pPr>
        <w:pStyle w:val="TOC1"/>
        <w:rPr>
          <w:rFonts w:asciiTheme="minorHAnsi" w:eastAsiaTheme="minorEastAsia" w:hAnsiTheme="minorHAnsi" w:cstheme="minorBidi"/>
          <w:b w:val="0"/>
          <w:sz w:val="24"/>
          <w:szCs w:val="24"/>
        </w:rPr>
      </w:pPr>
      <w:hyperlink w:anchor="_Toc464568631" w:history="1">
        <w:r w:rsidR="00FF01B6" w:rsidRPr="00B04CAE">
          <w:rPr>
            <w:rStyle w:val="Hyperlink"/>
          </w:rPr>
          <w:t>3.</w:t>
        </w:r>
        <w:r w:rsidR="00FF01B6">
          <w:rPr>
            <w:rFonts w:asciiTheme="minorHAnsi" w:eastAsiaTheme="minorEastAsia" w:hAnsiTheme="minorHAnsi" w:cstheme="minorBidi"/>
            <w:b w:val="0"/>
            <w:sz w:val="24"/>
            <w:szCs w:val="24"/>
          </w:rPr>
          <w:tab/>
        </w:r>
        <w:r w:rsidR="00FF01B6" w:rsidRPr="00B04CAE">
          <w:rPr>
            <w:rStyle w:val="Hyperlink"/>
          </w:rPr>
          <w:t>Measure Dashboard</w:t>
        </w:r>
        <w:r w:rsidR="00FF01B6">
          <w:rPr>
            <w:webHidden/>
          </w:rPr>
          <w:tab/>
        </w:r>
        <w:r w:rsidR="00FF01B6">
          <w:rPr>
            <w:webHidden/>
          </w:rPr>
          <w:fldChar w:fldCharType="begin"/>
        </w:r>
        <w:r w:rsidR="00FF01B6">
          <w:rPr>
            <w:webHidden/>
          </w:rPr>
          <w:instrText xml:space="preserve"> PAGEREF _Toc464568631 \h </w:instrText>
        </w:r>
        <w:r w:rsidR="00FF01B6">
          <w:rPr>
            <w:webHidden/>
          </w:rPr>
        </w:r>
        <w:r w:rsidR="00FF01B6">
          <w:rPr>
            <w:webHidden/>
          </w:rPr>
          <w:fldChar w:fldCharType="separate"/>
        </w:r>
        <w:r w:rsidR="00FF01B6">
          <w:rPr>
            <w:webHidden/>
          </w:rPr>
          <w:t>5</w:t>
        </w:r>
        <w:r w:rsidR="00FF01B6">
          <w:rPr>
            <w:webHidden/>
          </w:rPr>
          <w:fldChar w:fldCharType="end"/>
        </w:r>
      </w:hyperlink>
    </w:p>
    <w:p w14:paraId="7BCE690E" w14:textId="77777777" w:rsidR="00FF01B6" w:rsidRDefault="00673558">
      <w:pPr>
        <w:pStyle w:val="TOC2"/>
        <w:rPr>
          <w:rFonts w:asciiTheme="minorHAnsi" w:eastAsiaTheme="minorEastAsia" w:hAnsiTheme="minorHAnsi" w:cstheme="minorBidi"/>
          <w:szCs w:val="24"/>
        </w:rPr>
      </w:pPr>
      <w:hyperlink w:anchor="_Toc464568632" w:history="1">
        <w:r w:rsidR="00FF01B6" w:rsidRPr="00B04CAE">
          <w:rPr>
            <w:rStyle w:val="Hyperlink"/>
          </w:rPr>
          <w:t>3.1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_Toc464568632 \h </w:instrText>
        </w:r>
        <w:r w:rsidR="00FF01B6">
          <w:rPr>
            <w:webHidden/>
          </w:rPr>
        </w:r>
        <w:r w:rsidR="00FF01B6">
          <w:rPr>
            <w:webHidden/>
          </w:rPr>
          <w:fldChar w:fldCharType="separate"/>
        </w:r>
        <w:r w:rsidR="00FF01B6">
          <w:rPr>
            <w:webHidden/>
          </w:rPr>
          <w:t>5</w:t>
        </w:r>
        <w:r w:rsidR="00FF01B6">
          <w:rPr>
            <w:webHidden/>
          </w:rPr>
          <w:fldChar w:fldCharType="end"/>
        </w:r>
      </w:hyperlink>
    </w:p>
    <w:p w14:paraId="38A12796" w14:textId="77777777" w:rsidR="00FF01B6" w:rsidRDefault="00673558">
      <w:pPr>
        <w:pStyle w:val="TOC2"/>
        <w:rPr>
          <w:rFonts w:asciiTheme="minorHAnsi" w:eastAsiaTheme="minorEastAsia" w:hAnsiTheme="minorHAnsi" w:cstheme="minorBidi"/>
          <w:szCs w:val="24"/>
        </w:rPr>
      </w:pPr>
      <w:hyperlink w:anchor="_Toc464568633" w:history="1">
        <w:r w:rsidR="00FF01B6" w:rsidRPr="00B04CAE">
          <w:rPr>
            <w:rStyle w:val="Hyperlink"/>
          </w:rPr>
          <w:t>3.2</w:t>
        </w:r>
        <w:r w:rsidR="00FF01B6">
          <w:rPr>
            <w:rFonts w:asciiTheme="minorHAnsi" w:eastAsiaTheme="minorEastAsia" w:hAnsiTheme="minorHAnsi" w:cstheme="minorBidi"/>
            <w:szCs w:val="24"/>
          </w:rPr>
          <w:tab/>
        </w:r>
        <w:r w:rsidR="00FF01B6" w:rsidRPr="00B04CAE">
          <w:rPr>
            <w:rStyle w:val="Hyperlink"/>
          </w:rPr>
          <w:t>Loading a New Measure</w:t>
        </w:r>
        <w:r w:rsidR="00FF01B6">
          <w:rPr>
            <w:webHidden/>
          </w:rPr>
          <w:tab/>
        </w:r>
        <w:r w:rsidR="00FF01B6">
          <w:rPr>
            <w:webHidden/>
          </w:rPr>
          <w:fldChar w:fldCharType="begin"/>
        </w:r>
        <w:r w:rsidR="00FF01B6">
          <w:rPr>
            <w:webHidden/>
          </w:rPr>
          <w:instrText xml:space="preserve"> PAGEREF _Toc464568633 \h </w:instrText>
        </w:r>
        <w:r w:rsidR="00FF01B6">
          <w:rPr>
            <w:webHidden/>
          </w:rPr>
        </w:r>
        <w:r w:rsidR="00FF01B6">
          <w:rPr>
            <w:webHidden/>
          </w:rPr>
          <w:fldChar w:fldCharType="separate"/>
        </w:r>
        <w:r w:rsidR="00FF01B6">
          <w:rPr>
            <w:webHidden/>
          </w:rPr>
          <w:t>6</w:t>
        </w:r>
        <w:r w:rsidR="00FF01B6">
          <w:rPr>
            <w:webHidden/>
          </w:rPr>
          <w:fldChar w:fldCharType="end"/>
        </w:r>
      </w:hyperlink>
    </w:p>
    <w:p w14:paraId="197875BE" w14:textId="77777777" w:rsidR="00FF01B6" w:rsidRDefault="00673558">
      <w:pPr>
        <w:pStyle w:val="TOC2"/>
        <w:rPr>
          <w:rFonts w:asciiTheme="minorHAnsi" w:eastAsiaTheme="minorEastAsia" w:hAnsiTheme="minorHAnsi" w:cstheme="minorBidi"/>
          <w:szCs w:val="24"/>
        </w:rPr>
      </w:pPr>
      <w:hyperlink w:anchor="_Toc464568634" w:history="1">
        <w:r w:rsidR="00FF01B6" w:rsidRPr="00B04CAE">
          <w:rPr>
            <w:rStyle w:val="Hyperlink"/>
          </w:rPr>
          <w:t>3.3</w:t>
        </w:r>
        <w:r w:rsidR="00FF01B6">
          <w:rPr>
            <w:rFonts w:asciiTheme="minorHAnsi" w:eastAsiaTheme="minorEastAsia" w:hAnsiTheme="minorHAnsi" w:cstheme="minorBidi"/>
            <w:szCs w:val="24"/>
          </w:rPr>
          <w:tab/>
        </w:r>
        <w:r w:rsidR="00FF01B6" w:rsidRPr="00B04CAE">
          <w:rPr>
            <w:rStyle w:val="Hyperlink"/>
          </w:rPr>
          <w:t>Updating a Measure</w:t>
        </w:r>
        <w:r w:rsidR="00FF01B6">
          <w:rPr>
            <w:webHidden/>
          </w:rPr>
          <w:tab/>
        </w:r>
        <w:r w:rsidR="00FF01B6">
          <w:rPr>
            <w:webHidden/>
          </w:rPr>
          <w:fldChar w:fldCharType="begin"/>
        </w:r>
        <w:r w:rsidR="00FF01B6">
          <w:rPr>
            <w:webHidden/>
          </w:rPr>
          <w:instrText xml:space="preserve"> PAGEREF _Toc464568634 \h </w:instrText>
        </w:r>
        <w:r w:rsidR="00FF01B6">
          <w:rPr>
            <w:webHidden/>
          </w:rPr>
        </w:r>
        <w:r w:rsidR="00FF01B6">
          <w:rPr>
            <w:webHidden/>
          </w:rPr>
          <w:fldChar w:fldCharType="separate"/>
        </w:r>
        <w:r w:rsidR="00FF01B6">
          <w:rPr>
            <w:webHidden/>
          </w:rPr>
          <w:t>8</w:t>
        </w:r>
        <w:r w:rsidR="00FF01B6">
          <w:rPr>
            <w:webHidden/>
          </w:rPr>
          <w:fldChar w:fldCharType="end"/>
        </w:r>
      </w:hyperlink>
    </w:p>
    <w:p w14:paraId="3D49C21B" w14:textId="77777777" w:rsidR="00FF01B6" w:rsidRDefault="00673558">
      <w:pPr>
        <w:pStyle w:val="TOC2"/>
        <w:rPr>
          <w:rFonts w:asciiTheme="minorHAnsi" w:eastAsiaTheme="minorEastAsia" w:hAnsiTheme="minorHAnsi" w:cstheme="minorBidi"/>
          <w:szCs w:val="24"/>
        </w:rPr>
      </w:pPr>
      <w:hyperlink w:anchor="_Toc464568635" w:history="1">
        <w:r w:rsidR="00FF01B6" w:rsidRPr="00B04CAE">
          <w:rPr>
            <w:rStyle w:val="Hyperlink"/>
          </w:rPr>
          <w:t>3.4</w:t>
        </w:r>
        <w:r w:rsidR="00FF01B6">
          <w:rPr>
            <w:rFonts w:asciiTheme="minorHAnsi" w:eastAsiaTheme="minorEastAsia" w:hAnsiTheme="minorHAnsi" w:cstheme="minorBidi"/>
            <w:szCs w:val="24"/>
          </w:rPr>
          <w:tab/>
        </w:r>
        <w:r w:rsidR="00FF01B6" w:rsidRPr="00B04CAE">
          <w:rPr>
            <w:rStyle w:val="Hyperlink"/>
          </w:rPr>
          <w:t>Creating Synthetic Test Records</w:t>
        </w:r>
        <w:r w:rsidR="00FF01B6">
          <w:rPr>
            <w:webHidden/>
          </w:rPr>
          <w:tab/>
        </w:r>
        <w:r w:rsidR="00FF01B6">
          <w:rPr>
            <w:webHidden/>
          </w:rPr>
          <w:fldChar w:fldCharType="begin"/>
        </w:r>
        <w:r w:rsidR="00FF01B6">
          <w:rPr>
            <w:webHidden/>
          </w:rPr>
          <w:instrText xml:space="preserve"> PAGEREF _Toc464568635 \h </w:instrText>
        </w:r>
        <w:r w:rsidR="00FF01B6">
          <w:rPr>
            <w:webHidden/>
          </w:rPr>
        </w:r>
        <w:r w:rsidR="00FF01B6">
          <w:rPr>
            <w:webHidden/>
          </w:rPr>
          <w:fldChar w:fldCharType="separate"/>
        </w:r>
        <w:r w:rsidR="00FF01B6">
          <w:rPr>
            <w:webHidden/>
          </w:rPr>
          <w:t>9</w:t>
        </w:r>
        <w:r w:rsidR="00FF01B6">
          <w:rPr>
            <w:webHidden/>
          </w:rPr>
          <w:fldChar w:fldCharType="end"/>
        </w:r>
      </w:hyperlink>
    </w:p>
    <w:p w14:paraId="51A8559B" w14:textId="77777777" w:rsidR="00FF01B6" w:rsidRDefault="00673558">
      <w:pPr>
        <w:pStyle w:val="TOC1"/>
        <w:rPr>
          <w:rFonts w:asciiTheme="minorHAnsi" w:eastAsiaTheme="minorEastAsia" w:hAnsiTheme="minorHAnsi" w:cstheme="minorBidi"/>
          <w:b w:val="0"/>
          <w:sz w:val="24"/>
          <w:szCs w:val="24"/>
        </w:rPr>
      </w:pPr>
      <w:hyperlink w:anchor="_Toc464568636" w:history="1">
        <w:r w:rsidR="00FF01B6" w:rsidRPr="00B04CAE">
          <w:rPr>
            <w:rStyle w:val="Hyperlink"/>
          </w:rPr>
          <w:t>4.</w:t>
        </w:r>
        <w:r w:rsidR="00FF01B6">
          <w:rPr>
            <w:rFonts w:asciiTheme="minorHAnsi" w:eastAsiaTheme="minorEastAsia" w:hAnsiTheme="minorHAnsi" w:cstheme="minorBidi"/>
            <w:b w:val="0"/>
            <w:sz w:val="24"/>
            <w:szCs w:val="24"/>
          </w:rPr>
          <w:tab/>
        </w:r>
        <w:r w:rsidR="00FF01B6" w:rsidRPr="00B04CAE">
          <w:rPr>
            <w:rStyle w:val="Hyperlink"/>
          </w:rPr>
          <w:t>Measure Results View</w:t>
        </w:r>
        <w:r w:rsidR="00FF01B6">
          <w:rPr>
            <w:webHidden/>
          </w:rPr>
          <w:tab/>
        </w:r>
        <w:r w:rsidR="00FF01B6">
          <w:rPr>
            <w:webHidden/>
          </w:rPr>
          <w:fldChar w:fldCharType="begin"/>
        </w:r>
        <w:r w:rsidR="00FF01B6">
          <w:rPr>
            <w:webHidden/>
          </w:rPr>
          <w:instrText xml:space="preserve"> PAGEREF _Toc464568636 \h </w:instrText>
        </w:r>
        <w:r w:rsidR="00FF01B6">
          <w:rPr>
            <w:webHidden/>
          </w:rPr>
        </w:r>
        <w:r w:rsidR="00FF01B6">
          <w:rPr>
            <w:webHidden/>
          </w:rPr>
          <w:fldChar w:fldCharType="separate"/>
        </w:r>
        <w:r w:rsidR="00FF01B6">
          <w:rPr>
            <w:webHidden/>
          </w:rPr>
          <w:t>10</w:t>
        </w:r>
        <w:r w:rsidR="00FF01B6">
          <w:rPr>
            <w:webHidden/>
          </w:rPr>
          <w:fldChar w:fldCharType="end"/>
        </w:r>
      </w:hyperlink>
    </w:p>
    <w:p w14:paraId="41E9064E" w14:textId="77777777" w:rsidR="00FF01B6" w:rsidRDefault="00673558">
      <w:pPr>
        <w:pStyle w:val="TOC2"/>
        <w:rPr>
          <w:rFonts w:asciiTheme="minorHAnsi" w:eastAsiaTheme="minorEastAsia" w:hAnsiTheme="minorHAnsi" w:cstheme="minorBidi"/>
          <w:szCs w:val="24"/>
        </w:rPr>
      </w:pPr>
      <w:hyperlink w:anchor="_Toc464568637" w:history="1">
        <w:r w:rsidR="00FF01B6" w:rsidRPr="00B04CAE">
          <w:rPr>
            <w:rStyle w:val="Hyperlink"/>
          </w:rPr>
          <w:t>4.1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_Toc464568637 \h </w:instrText>
        </w:r>
        <w:r w:rsidR="00FF01B6">
          <w:rPr>
            <w:webHidden/>
          </w:rPr>
        </w:r>
        <w:r w:rsidR="00FF01B6">
          <w:rPr>
            <w:webHidden/>
          </w:rPr>
          <w:fldChar w:fldCharType="separate"/>
        </w:r>
        <w:r w:rsidR="00FF01B6">
          <w:rPr>
            <w:webHidden/>
          </w:rPr>
          <w:t>10</w:t>
        </w:r>
        <w:r w:rsidR="00FF01B6">
          <w:rPr>
            <w:webHidden/>
          </w:rPr>
          <w:fldChar w:fldCharType="end"/>
        </w:r>
      </w:hyperlink>
    </w:p>
    <w:p w14:paraId="23A3C6DD" w14:textId="77777777" w:rsidR="00FF01B6" w:rsidRDefault="00673558">
      <w:pPr>
        <w:pStyle w:val="TOC2"/>
        <w:rPr>
          <w:rFonts w:asciiTheme="minorHAnsi" w:eastAsiaTheme="minorEastAsia" w:hAnsiTheme="minorHAnsi" w:cstheme="minorBidi"/>
          <w:szCs w:val="24"/>
        </w:rPr>
      </w:pPr>
      <w:hyperlink w:anchor="_Toc464568638" w:history="1">
        <w:r w:rsidR="00FF01B6" w:rsidRPr="00B04CAE">
          <w:rPr>
            <w:rStyle w:val="Hyperlink"/>
          </w:rPr>
          <w:t>4.2</w:t>
        </w:r>
        <w:r w:rsidR="00FF01B6">
          <w:rPr>
            <w:rFonts w:asciiTheme="minorHAnsi" w:eastAsiaTheme="minorEastAsia" w:hAnsiTheme="minorHAnsi" w:cstheme="minorBidi"/>
            <w:szCs w:val="24"/>
          </w:rPr>
          <w:tab/>
        </w:r>
        <w:r w:rsidR="00FF01B6" w:rsidRPr="00B04CAE">
          <w:rPr>
            <w:rStyle w:val="Hyperlink"/>
          </w:rPr>
          <w:t>Measure Logic</w:t>
        </w:r>
        <w:r w:rsidR="00FF01B6">
          <w:rPr>
            <w:webHidden/>
          </w:rPr>
          <w:tab/>
        </w:r>
        <w:r w:rsidR="00FF01B6">
          <w:rPr>
            <w:webHidden/>
          </w:rPr>
          <w:fldChar w:fldCharType="begin"/>
        </w:r>
        <w:r w:rsidR="00FF01B6">
          <w:rPr>
            <w:webHidden/>
          </w:rPr>
          <w:instrText xml:space="preserve"> PAGEREF _Toc464568638 \h </w:instrText>
        </w:r>
        <w:r w:rsidR="00FF01B6">
          <w:rPr>
            <w:webHidden/>
          </w:rPr>
        </w:r>
        <w:r w:rsidR="00FF01B6">
          <w:rPr>
            <w:webHidden/>
          </w:rPr>
          <w:fldChar w:fldCharType="separate"/>
        </w:r>
        <w:r w:rsidR="00FF01B6">
          <w:rPr>
            <w:webHidden/>
          </w:rPr>
          <w:t>12</w:t>
        </w:r>
        <w:r w:rsidR="00FF01B6">
          <w:rPr>
            <w:webHidden/>
          </w:rPr>
          <w:fldChar w:fldCharType="end"/>
        </w:r>
      </w:hyperlink>
    </w:p>
    <w:p w14:paraId="5D10CEAC" w14:textId="77777777" w:rsidR="00FF01B6" w:rsidRDefault="00673558">
      <w:pPr>
        <w:pStyle w:val="TOC2"/>
        <w:rPr>
          <w:rFonts w:asciiTheme="minorHAnsi" w:eastAsiaTheme="minorEastAsia" w:hAnsiTheme="minorHAnsi" w:cstheme="minorBidi"/>
          <w:szCs w:val="24"/>
        </w:rPr>
      </w:pPr>
      <w:hyperlink w:anchor="_Toc464568639" w:history="1">
        <w:r w:rsidR="00FF01B6" w:rsidRPr="00B04CAE">
          <w:rPr>
            <w:rStyle w:val="Hyperlink"/>
          </w:rPr>
          <w:t>4.3</w:t>
        </w:r>
        <w:r w:rsidR="00FF01B6">
          <w:rPr>
            <w:rFonts w:asciiTheme="minorHAnsi" w:eastAsiaTheme="minorEastAsia" w:hAnsiTheme="minorHAnsi" w:cstheme="minorBidi"/>
            <w:szCs w:val="24"/>
          </w:rPr>
          <w:tab/>
        </w:r>
        <w:r w:rsidR="00FF01B6" w:rsidRPr="00B04CAE">
          <w:rPr>
            <w:rStyle w:val="Hyperlink"/>
          </w:rPr>
          <w:t>Creating a New Test Record</w:t>
        </w:r>
        <w:r w:rsidR="00FF01B6">
          <w:rPr>
            <w:webHidden/>
          </w:rPr>
          <w:tab/>
        </w:r>
        <w:r w:rsidR="00FF01B6">
          <w:rPr>
            <w:webHidden/>
          </w:rPr>
          <w:fldChar w:fldCharType="begin"/>
        </w:r>
        <w:r w:rsidR="00FF01B6">
          <w:rPr>
            <w:webHidden/>
          </w:rPr>
          <w:instrText xml:space="preserve"> PAGEREF _Toc464568639 \h </w:instrText>
        </w:r>
        <w:r w:rsidR="00FF01B6">
          <w:rPr>
            <w:webHidden/>
          </w:rPr>
        </w:r>
        <w:r w:rsidR="00FF01B6">
          <w:rPr>
            <w:webHidden/>
          </w:rPr>
          <w:fldChar w:fldCharType="separate"/>
        </w:r>
        <w:r w:rsidR="00FF01B6">
          <w:rPr>
            <w:webHidden/>
          </w:rPr>
          <w:t>12</w:t>
        </w:r>
        <w:r w:rsidR="00FF01B6">
          <w:rPr>
            <w:webHidden/>
          </w:rPr>
          <w:fldChar w:fldCharType="end"/>
        </w:r>
      </w:hyperlink>
    </w:p>
    <w:p w14:paraId="68D573C6" w14:textId="77777777" w:rsidR="00FF01B6" w:rsidRDefault="00673558">
      <w:pPr>
        <w:pStyle w:val="TOC2"/>
        <w:rPr>
          <w:rFonts w:asciiTheme="minorHAnsi" w:eastAsiaTheme="minorEastAsia" w:hAnsiTheme="minorHAnsi" w:cstheme="minorBidi"/>
          <w:szCs w:val="24"/>
        </w:rPr>
      </w:pPr>
      <w:hyperlink w:anchor="_Toc464568640" w:history="1">
        <w:r w:rsidR="00FF01B6" w:rsidRPr="00B04CAE">
          <w:rPr>
            <w:rStyle w:val="Hyperlink"/>
          </w:rPr>
          <w:t>4.4</w:t>
        </w:r>
        <w:r w:rsidR="00FF01B6">
          <w:rPr>
            <w:rFonts w:asciiTheme="minorHAnsi" w:eastAsiaTheme="minorEastAsia" w:hAnsiTheme="minorHAnsi" w:cstheme="minorBidi"/>
            <w:szCs w:val="24"/>
          </w:rPr>
          <w:tab/>
        </w:r>
        <w:r w:rsidR="00FF01B6" w:rsidRPr="00B04CAE">
          <w:rPr>
            <w:rStyle w:val="Hyperlink"/>
          </w:rPr>
          <w:t>Calculation Results</w:t>
        </w:r>
        <w:r w:rsidR="00FF01B6">
          <w:rPr>
            <w:webHidden/>
          </w:rPr>
          <w:tab/>
        </w:r>
        <w:r w:rsidR="00FF01B6">
          <w:rPr>
            <w:webHidden/>
          </w:rPr>
          <w:fldChar w:fldCharType="begin"/>
        </w:r>
        <w:r w:rsidR="00FF01B6">
          <w:rPr>
            <w:webHidden/>
          </w:rPr>
          <w:instrText xml:space="preserve"> PAGEREF _Toc464568640 \h </w:instrText>
        </w:r>
        <w:r w:rsidR="00FF01B6">
          <w:rPr>
            <w:webHidden/>
          </w:rPr>
        </w:r>
        <w:r w:rsidR="00FF01B6">
          <w:rPr>
            <w:webHidden/>
          </w:rPr>
          <w:fldChar w:fldCharType="separate"/>
        </w:r>
        <w:r w:rsidR="00FF01B6">
          <w:rPr>
            <w:webHidden/>
          </w:rPr>
          <w:t>12</w:t>
        </w:r>
        <w:r w:rsidR="00FF01B6">
          <w:rPr>
            <w:webHidden/>
          </w:rPr>
          <w:fldChar w:fldCharType="end"/>
        </w:r>
      </w:hyperlink>
    </w:p>
    <w:p w14:paraId="5FC76438" w14:textId="77777777" w:rsidR="00FF01B6" w:rsidRDefault="00673558">
      <w:pPr>
        <w:pStyle w:val="TOC2"/>
        <w:rPr>
          <w:rFonts w:asciiTheme="minorHAnsi" w:eastAsiaTheme="minorEastAsia" w:hAnsiTheme="minorHAnsi" w:cstheme="minorBidi"/>
          <w:szCs w:val="24"/>
        </w:rPr>
      </w:pPr>
      <w:hyperlink w:anchor="_Toc464568641" w:history="1">
        <w:r w:rsidR="00FF01B6" w:rsidRPr="00B04CAE">
          <w:rPr>
            <w:rStyle w:val="Hyperlink"/>
          </w:rPr>
          <w:t>4.5</w:t>
        </w:r>
        <w:r w:rsidR="00FF01B6">
          <w:rPr>
            <w:rFonts w:asciiTheme="minorHAnsi" w:eastAsiaTheme="minorEastAsia" w:hAnsiTheme="minorHAnsi" w:cstheme="minorBidi"/>
            <w:szCs w:val="24"/>
          </w:rPr>
          <w:tab/>
        </w:r>
        <w:r w:rsidR="00FF01B6" w:rsidRPr="00B04CAE">
          <w:rPr>
            <w:rStyle w:val="Hyperlink"/>
          </w:rPr>
          <w:t>Editing a Test Record</w:t>
        </w:r>
        <w:r w:rsidR="00FF01B6">
          <w:rPr>
            <w:webHidden/>
          </w:rPr>
          <w:tab/>
        </w:r>
        <w:r w:rsidR="00FF01B6">
          <w:rPr>
            <w:webHidden/>
          </w:rPr>
          <w:fldChar w:fldCharType="begin"/>
        </w:r>
        <w:r w:rsidR="00FF01B6">
          <w:rPr>
            <w:webHidden/>
          </w:rPr>
          <w:instrText xml:space="preserve"> PAGEREF _Toc464568641 \h </w:instrText>
        </w:r>
        <w:r w:rsidR="00FF01B6">
          <w:rPr>
            <w:webHidden/>
          </w:rPr>
        </w:r>
        <w:r w:rsidR="00FF01B6">
          <w:rPr>
            <w:webHidden/>
          </w:rPr>
          <w:fldChar w:fldCharType="separate"/>
        </w:r>
        <w:r w:rsidR="00FF01B6">
          <w:rPr>
            <w:webHidden/>
          </w:rPr>
          <w:t>15</w:t>
        </w:r>
        <w:r w:rsidR="00FF01B6">
          <w:rPr>
            <w:webHidden/>
          </w:rPr>
          <w:fldChar w:fldCharType="end"/>
        </w:r>
      </w:hyperlink>
    </w:p>
    <w:p w14:paraId="7F5CAAC1" w14:textId="77777777" w:rsidR="00FF01B6" w:rsidRDefault="00673558">
      <w:pPr>
        <w:pStyle w:val="TOC2"/>
        <w:rPr>
          <w:rFonts w:asciiTheme="minorHAnsi" w:eastAsiaTheme="minorEastAsia" w:hAnsiTheme="minorHAnsi" w:cstheme="minorBidi"/>
          <w:szCs w:val="24"/>
        </w:rPr>
      </w:pPr>
      <w:hyperlink w:anchor="_Toc464568642" w:history="1">
        <w:r w:rsidR="00FF01B6" w:rsidRPr="00B04CAE">
          <w:rPr>
            <w:rStyle w:val="Hyperlink"/>
          </w:rPr>
          <w:t>4.6</w:t>
        </w:r>
        <w:r w:rsidR="00FF01B6">
          <w:rPr>
            <w:rFonts w:asciiTheme="minorHAnsi" w:eastAsiaTheme="minorEastAsia" w:hAnsiTheme="minorHAnsi" w:cstheme="minorBidi"/>
            <w:szCs w:val="24"/>
          </w:rPr>
          <w:tab/>
        </w:r>
        <w:r w:rsidR="00FF01B6" w:rsidRPr="00B04CAE">
          <w:rPr>
            <w:rStyle w:val="Hyperlink"/>
          </w:rPr>
          <w:t>Cloning a Test Record</w:t>
        </w:r>
        <w:r w:rsidR="00FF01B6">
          <w:rPr>
            <w:webHidden/>
          </w:rPr>
          <w:tab/>
        </w:r>
        <w:r w:rsidR="00FF01B6">
          <w:rPr>
            <w:webHidden/>
          </w:rPr>
          <w:fldChar w:fldCharType="begin"/>
        </w:r>
        <w:r w:rsidR="00FF01B6">
          <w:rPr>
            <w:webHidden/>
          </w:rPr>
          <w:instrText xml:space="preserve"> PAGEREF _Toc464568642 \h </w:instrText>
        </w:r>
        <w:r w:rsidR="00FF01B6">
          <w:rPr>
            <w:webHidden/>
          </w:rPr>
        </w:r>
        <w:r w:rsidR="00FF01B6">
          <w:rPr>
            <w:webHidden/>
          </w:rPr>
          <w:fldChar w:fldCharType="separate"/>
        </w:r>
        <w:r w:rsidR="00FF01B6">
          <w:rPr>
            <w:webHidden/>
          </w:rPr>
          <w:t>15</w:t>
        </w:r>
        <w:r w:rsidR="00FF01B6">
          <w:rPr>
            <w:webHidden/>
          </w:rPr>
          <w:fldChar w:fldCharType="end"/>
        </w:r>
      </w:hyperlink>
    </w:p>
    <w:p w14:paraId="210FBC54" w14:textId="77777777" w:rsidR="00FF01B6" w:rsidRDefault="00673558">
      <w:pPr>
        <w:pStyle w:val="TOC2"/>
        <w:rPr>
          <w:rFonts w:asciiTheme="minorHAnsi" w:eastAsiaTheme="minorEastAsia" w:hAnsiTheme="minorHAnsi" w:cstheme="minorBidi"/>
          <w:szCs w:val="24"/>
        </w:rPr>
      </w:pPr>
      <w:hyperlink w:anchor="_Toc464568643" w:history="1">
        <w:r w:rsidR="00FF01B6" w:rsidRPr="00B04CAE">
          <w:rPr>
            <w:rStyle w:val="Hyperlink"/>
          </w:rPr>
          <w:t>4.7</w:t>
        </w:r>
        <w:r w:rsidR="00FF01B6">
          <w:rPr>
            <w:rFonts w:asciiTheme="minorHAnsi" w:eastAsiaTheme="minorEastAsia" w:hAnsiTheme="minorHAnsi" w:cstheme="minorBidi"/>
            <w:szCs w:val="24"/>
          </w:rPr>
          <w:tab/>
        </w:r>
        <w:r w:rsidR="00FF01B6" w:rsidRPr="00B04CAE">
          <w:rPr>
            <w:rStyle w:val="Hyperlink"/>
          </w:rPr>
          <w:t>Deleting a Test Record</w:t>
        </w:r>
        <w:r w:rsidR="00FF01B6">
          <w:rPr>
            <w:webHidden/>
          </w:rPr>
          <w:tab/>
        </w:r>
        <w:r w:rsidR="00FF01B6">
          <w:rPr>
            <w:webHidden/>
          </w:rPr>
          <w:fldChar w:fldCharType="begin"/>
        </w:r>
        <w:r w:rsidR="00FF01B6">
          <w:rPr>
            <w:webHidden/>
          </w:rPr>
          <w:instrText xml:space="preserve"> PAGEREF _Toc464568643 \h </w:instrText>
        </w:r>
        <w:r w:rsidR="00FF01B6">
          <w:rPr>
            <w:webHidden/>
          </w:rPr>
        </w:r>
        <w:r w:rsidR="00FF01B6">
          <w:rPr>
            <w:webHidden/>
          </w:rPr>
          <w:fldChar w:fldCharType="separate"/>
        </w:r>
        <w:r w:rsidR="00FF01B6">
          <w:rPr>
            <w:webHidden/>
          </w:rPr>
          <w:t>15</w:t>
        </w:r>
        <w:r w:rsidR="00FF01B6">
          <w:rPr>
            <w:webHidden/>
          </w:rPr>
          <w:fldChar w:fldCharType="end"/>
        </w:r>
      </w:hyperlink>
    </w:p>
    <w:p w14:paraId="73B8B310" w14:textId="77777777" w:rsidR="00FF01B6" w:rsidRDefault="00673558">
      <w:pPr>
        <w:pStyle w:val="TOC2"/>
        <w:rPr>
          <w:rFonts w:asciiTheme="minorHAnsi" w:eastAsiaTheme="minorEastAsia" w:hAnsiTheme="minorHAnsi" w:cstheme="minorBidi"/>
          <w:szCs w:val="24"/>
        </w:rPr>
      </w:pPr>
      <w:hyperlink w:anchor="_Toc464568644" w:history="1">
        <w:r w:rsidR="00FF01B6" w:rsidRPr="00B04CAE">
          <w:rPr>
            <w:rStyle w:val="Hyperlink"/>
          </w:rPr>
          <w:t>4.8</w:t>
        </w:r>
        <w:r w:rsidR="00FF01B6">
          <w:rPr>
            <w:rFonts w:asciiTheme="minorHAnsi" w:eastAsiaTheme="minorEastAsia" w:hAnsiTheme="minorHAnsi" w:cstheme="minorBidi"/>
            <w:szCs w:val="24"/>
          </w:rPr>
          <w:tab/>
        </w:r>
        <w:r w:rsidR="00FF01B6" w:rsidRPr="00B04CAE">
          <w:rPr>
            <w:rStyle w:val="Hyperlink"/>
          </w:rPr>
          <w:t>Sharing a Test Record</w:t>
        </w:r>
        <w:r w:rsidR="00FF01B6">
          <w:rPr>
            <w:webHidden/>
          </w:rPr>
          <w:tab/>
        </w:r>
        <w:r w:rsidR="00FF01B6">
          <w:rPr>
            <w:webHidden/>
          </w:rPr>
          <w:fldChar w:fldCharType="begin"/>
        </w:r>
        <w:r w:rsidR="00FF01B6">
          <w:rPr>
            <w:webHidden/>
          </w:rPr>
          <w:instrText xml:space="preserve"> PAGEREF _Toc464568644 \h </w:instrText>
        </w:r>
        <w:r w:rsidR="00FF01B6">
          <w:rPr>
            <w:webHidden/>
          </w:rPr>
        </w:r>
        <w:r w:rsidR="00FF01B6">
          <w:rPr>
            <w:webHidden/>
          </w:rPr>
          <w:fldChar w:fldCharType="separate"/>
        </w:r>
        <w:r w:rsidR="00FF01B6">
          <w:rPr>
            <w:webHidden/>
          </w:rPr>
          <w:t>15</w:t>
        </w:r>
        <w:r w:rsidR="00FF01B6">
          <w:rPr>
            <w:webHidden/>
          </w:rPr>
          <w:fldChar w:fldCharType="end"/>
        </w:r>
      </w:hyperlink>
    </w:p>
    <w:p w14:paraId="0FBA50C5" w14:textId="77777777" w:rsidR="00FF01B6" w:rsidRDefault="00673558">
      <w:pPr>
        <w:pStyle w:val="TOC2"/>
        <w:rPr>
          <w:rFonts w:asciiTheme="minorHAnsi" w:eastAsiaTheme="minorEastAsia" w:hAnsiTheme="minorHAnsi" w:cstheme="minorBidi"/>
          <w:szCs w:val="24"/>
        </w:rPr>
      </w:pPr>
      <w:hyperlink w:anchor="_Toc464568645" w:history="1">
        <w:r w:rsidR="00FF01B6" w:rsidRPr="00B04CAE">
          <w:rPr>
            <w:rStyle w:val="Hyperlink"/>
          </w:rPr>
          <w:t>4.9</w:t>
        </w:r>
        <w:r w:rsidR="00FF01B6">
          <w:rPr>
            <w:rFonts w:asciiTheme="minorHAnsi" w:eastAsiaTheme="minorEastAsia" w:hAnsiTheme="minorHAnsi" w:cstheme="minorBidi"/>
            <w:szCs w:val="24"/>
          </w:rPr>
          <w:tab/>
        </w:r>
        <w:r w:rsidR="00FF01B6" w:rsidRPr="00B04CAE">
          <w:rPr>
            <w:rStyle w:val="Hyperlink"/>
          </w:rPr>
          <w:t>Updating a Measure</w:t>
        </w:r>
        <w:r w:rsidR="00FF01B6">
          <w:rPr>
            <w:webHidden/>
          </w:rPr>
          <w:tab/>
        </w:r>
        <w:r w:rsidR="00FF01B6">
          <w:rPr>
            <w:webHidden/>
          </w:rPr>
          <w:fldChar w:fldCharType="begin"/>
        </w:r>
        <w:r w:rsidR="00FF01B6">
          <w:rPr>
            <w:webHidden/>
          </w:rPr>
          <w:instrText xml:space="preserve"> PAGEREF _Toc464568645 \h </w:instrText>
        </w:r>
        <w:r w:rsidR="00FF01B6">
          <w:rPr>
            <w:webHidden/>
          </w:rPr>
        </w:r>
        <w:r w:rsidR="00FF01B6">
          <w:rPr>
            <w:webHidden/>
          </w:rPr>
          <w:fldChar w:fldCharType="separate"/>
        </w:r>
        <w:r w:rsidR="00FF01B6">
          <w:rPr>
            <w:webHidden/>
          </w:rPr>
          <w:t>15</w:t>
        </w:r>
        <w:r w:rsidR="00FF01B6">
          <w:rPr>
            <w:webHidden/>
          </w:rPr>
          <w:fldChar w:fldCharType="end"/>
        </w:r>
      </w:hyperlink>
    </w:p>
    <w:p w14:paraId="79B95507" w14:textId="77777777" w:rsidR="00FF01B6" w:rsidRDefault="00673558">
      <w:pPr>
        <w:pStyle w:val="TOC2"/>
        <w:rPr>
          <w:rFonts w:asciiTheme="minorHAnsi" w:eastAsiaTheme="minorEastAsia" w:hAnsiTheme="minorHAnsi" w:cstheme="minorBidi"/>
          <w:szCs w:val="24"/>
        </w:rPr>
      </w:pPr>
      <w:hyperlink w:anchor="_Toc464568646" w:history="1">
        <w:r w:rsidR="00FF01B6" w:rsidRPr="00B04CAE">
          <w:rPr>
            <w:rStyle w:val="Hyperlink"/>
          </w:rPr>
          <w:t>4.10</w:t>
        </w:r>
        <w:r w:rsidR="00FF01B6">
          <w:rPr>
            <w:rFonts w:asciiTheme="minorHAnsi" w:eastAsiaTheme="minorEastAsia" w:hAnsiTheme="minorHAnsi" w:cstheme="minorBidi"/>
            <w:szCs w:val="24"/>
          </w:rPr>
          <w:tab/>
        </w:r>
        <w:r w:rsidR="00FF01B6" w:rsidRPr="00B04CAE">
          <w:rPr>
            <w:rStyle w:val="Hyperlink"/>
          </w:rPr>
          <w:t>Deleting a Measure</w:t>
        </w:r>
        <w:r w:rsidR="00FF01B6">
          <w:rPr>
            <w:webHidden/>
          </w:rPr>
          <w:tab/>
        </w:r>
        <w:r w:rsidR="00FF01B6">
          <w:rPr>
            <w:webHidden/>
          </w:rPr>
          <w:fldChar w:fldCharType="begin"/>
        </w:r>
        <w:r w:rsidR="00FF01B6">
          <w:rPr>
            <w:webHidden/>
          </w:rPr>
          <w:instrText xml:space="preserve"> PAGEREF _Toc464568646 \h </w:instrText>
        </w:r>
        <w:r w:rsidR="00FF01B6">
          <w:rPr>
            <w:webHidden/>
          </w:rPr>
        </w:r>
        <w:r w:rsidR="00FF01B6">
          <w:rPr>
            <w:webHidden/>
          </w:rPr>
          <w:fldChar w:fldCharType="separate"/>
        </w:r>
        <w:r w:rsidR="00FF01B6">
          <w:rPr>
            <w:webHidden/>
          </w:rPr>
          <w:t>16</w:t>
        </w:r>
        <w:r w:rsidR="00FF01B6">
          <w:rPr>
            <w:webHidden/>
          </w:rPr>
          <w:fldChar w:fldCharType="end"/>
        </w:r>
      </w:hyperlink>
    </w:p>
    <w:p w14:paraId="55FFE7FA" w14:textId="77777777" w:rsidR="00FF01B6" w:rsidRDefault="00673558">
      <w:pPr>
        <w:pStyle w:val="TOC1"/>
        <w:rPr>
          <w:rFonts w:asciiTheme="minorHAnsi" w:eastAsiaTheme="minorEastAsia" w:hAnsiTheme="minorHAnsi" w:cstheme="minorBidi"/>
          <w:b w:val="0"/>
          <w:sz w:val="24"/>
          <w:szCs w:val="24"/>
        </w:rPr>
      </w:pPr>
      <w:hyperlink w:anchor="_Toc464568647" w:history="1">
        <w:r w:rsidR="00FF01B6" w:rsidRPr="00B04CAE">
          <w:rPr>
            <w:rStyle w:val="Hyperlink"/>
          </w:rPr>
          <w:t>5.</w:t>
        </w:r>
        <w:r w:rsidR="00FF01B6">
          <w:rPr>
            <w:rFonts w:asciiTheme="minorHAnsi" w:eastAsiaTheme="minorEastAsia" w:hAnsiTheme="minorHAnsi" w:cstheme="minorBidi"/>
            <w:b w:val="0"/>
            <w:sz w:val="24"/>
            <w:szCs w:val="24"/>
          </w:rPr>
          <w:tab/>
        </w:r>
        <w:r w:rsidR="00FF01B6" w:rsidRPr="00B04CAE">
          <w:rPr>
            <w:rStyle w:val="Hyperlink"/>
          </w:rPr>
          <w:t>Building a Patient Test Record</w:t>
        </w:r>
        <w:r w:rsidR="00FF01B6">
          <w:rPr>
            <w:webHidden/>
          </w:rPr>
          <w:tab/>
        </w:r>
        <w:r w:rsidR="00FF01B6">
          <w:rPr>
            <w:webHidden/>
          </w:rPr>
          <w:fldChar w:fldCharType="begin"/>
        </w:r>
        <w:r w:rsidR="00FF01B6">
          <w:rPr>
            <w:webHidden/>
          </w:rPr>
          <w:instrText xml:space="preserve"> PAGEREF _Toc464568647 \h </w:instrText>
        </w:r>
        <w:r w:rsidR="00FF01B6">
          <w:rPr>
            <w:webHidden/>
          </w:rPr>
        </w:r>
        <w:r w:rsidR="00FF01B6">
          <w:rPr>
            <w:webHidden/>
          </w:rPr>
          <w:fldChar w:fldCharType="separate"/>
        </w:r>
        <w:r w:rsidR="00FF01B6">
          <w:rPr>
            <w:webHidden/>
          </w:rPr>
          <w:t>16</w:t>
        </w:r>
        <w:r w:rsidR="00FF01B6">
          <w:rPr>
            <w:webHidden/>
          </w:rPr>
          <w:fldChar w:fldCharType="end"/>
        </w:r>
      </w:hyperlink>
    </w:p>
    <w:p w14:paraId="5573342A" w14:textId="77777777" w:rsidR="00FF01B6" w:rsidRDefault="00673558">
      <w:pPr>
        <w:pStyle w:val="TOC2"/>
        <w:rPr>
          <w:rFonts w:asciiTheme="minorHAnsi" w:eastAsiaTheme="minorEastAsia" w:hAnsiTheme="minorHAnsi" w:cstheme="minorBidi"/>
          <w:szCs w:val="24"/>
        </w:rPr>
      </w:pPr>
      <w:hyperlink w:anchor="_Toc464568648" w:history="1">
        <w:r w:rsidR="00FF01B6" w:rsidRPr="00B04CAE">
          <w:rPr>
            <w:rStyle w:val="Hyperlink"/>
          </w:rPr>
          <w:t>5.1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_Toc464568648 \h </w:instrText>
        </w:r>
        <w:r w:rsidR="00FF01B6">
          <w:rPr>
            <w:webHidden/>
          </w:rPr>
        </w:r>
        <w:r w:rsidR="00FF01B6">
          <w:rPr>
            <w:webHidden/>
          </w:rPr>
          <w:fldChar w:fldCharType="separate"/>
        </w:r>
        <w:r w:rsidR="00FF01B6">
          <w:rPr>
            <w:webHidden/>
          </w:rPr>
          <w:t>16</w:t>
        </w:r>
        <w:r w:rsidR="00FF01B6">
          <w:rPr>
            <w:webHidden/>
          </w:rPr>
          <w:fldChar w:fldCharType="end"/>
        </w:r>
      </w:hyperlink>
    </w:p>
    <w:p w14:paraId="3FA52100" w14:textId="77777777" w:rsidR="00FF01B6" w:rsidRDefault="00673558">
      <w:pPr>
        <w:pStyle w:val="TOC2"/>
        <w:rPr>
          <w:rFonts w:asciiTheme="minorHAnsi" w:eastAsiaTheme="minorEastAsia" w:hAnsiTheme="minorHAnsi" w:cstheme="minorBidi"/>
          <w:szCs w:val="24"/>
        </w:rPr>
      </w:pPr>
      <w:hyperlink w:anchor="_Toc464568649" w:history="1">
        <w:r w:rsidR="00FF01B6" w:rsidRPr="00B04CAE">
          <w:rPr>
            <w:rStyle w:val="Hyperlink"/>
          </w:rPr>
          <w:t>5.2</w:t>
        </w:r>
        <w:r w:rsidR="00FF01B6">
          <w:rPr>
            <w:rFonts w:asciiTheme="minorHAnsi" w:eastAsiaTheme="minorEastAsia" w:hAnsiTheme="minorHAnsi" w:cstheme="minorBidi"/>
            <w:szCs w:val="24"/>
          </w:rPr>
          <w:tab/>
        </w:r>
        <w:r w:rsidR="00FF01B6" w:rsidRPr="00B04CAE">
          <w:rPr>
            <w:rStyle w:val="Hyperlink"/>
          </w:rPr>
          <w:t>Building a Synthetic Patient</w:t>
        </w:r>
        <w:r w:rsidR="00FF01B6">
          <w:rPr>
            <w:webHidden/>
          </w:rPr>
          <w:tab/>
        </w:r>
        <w:r w:rsidR="00FF01B6">
          <w:rPr>
            <w:webHidden/>
          </w:rPr>
          <w:fldChar w:fldCharType="begin"/>
        </w:r>
        <w:r w:rsidR="00FF01B6">
          <w:rPr>
            <w:webHidden/>
          </w:rPr>
          <w:instrText xml:space="preserve"> PAGEREF _Toc464568649 \h </w:instrText>
        </w:r>
        <w:r w:rsidR="00FF01B6">
          <w:rPr>
            <w:webHidden/>
          </w:rPr>
        </w:r>
        <w:r w:rsidR="00FF01B6">
          <w:rPr>
            <w:webHidden/>
          </w:rPr>
          <w:fldChar w:fldCharType="separate"/>
        </w:r>
        <w:r w:rsidR="00FF01B6">
          <w:rPr>
            <w:webHidden/>
          </w:rPr>
          <w:t>17</w:t>
        </w:r>
        <w:r w:rsidR="00FF01B6">
          <w:rPr>
            <w:webHidden/>
          </w:rPr>
          <w:fldChar w:fldCharType="end"/>
        </w:r>
      </w:hyperlink>
    </w:p>
    <w:p w14:paraId="3CEFCC80" w14:textId="77777777" w:rsidR="00FF01B6" w:rsidRDefault="00673558">
      <w:pPr>
        <w:pStyle w:val="TOC2"/>
        <w:rPr>
          <w:rFonts w:asciiTheme="minorHAnsi" w:eastAsiaTheme="minorEastAsia" w:hAnsiTheme="minorHAnsi" w:cstheme="minorBidi"/>
          <w:szCs w:val="24"/>
        </w:rPr>
      </w:pPr>
      <w:hyperlink w:anchor="_Toc464568650" w:history="1">
        <w:r w:rsidR="00FF01B6" w:rsidRPr="00B04CAE">
          <w:rPr>
            <w:rStyle w:val="Hyperlink"/>
          </w:rPr>
          <w:t>5.3</w:t>
        </w:r>
        <w:r w:rsidR="00FF01B6">
          <w:rPr>
            <w:rFonts w:asciiTheme="minorHAnsi" w:eastAsiaTheme="minorEastAsia" w:hAnsiTheme="minorHAnsi" w:cstheme="minorBidi"/>
            <w:szCs w:val="24"/>
          </w:rPr>
          <w:tab/>
        </w:r>
        <w:r w:rsidR="00FF01B6" w:rsidRPr="00B04CAE">
          <w:rPr>
            <w:rStyle w:val="Hyperlink"/>
          </w:rPr>
          <w:t>Building the Patient History</w:t>
        </w:r>
        <w:r w:rsidR="00FF01B6">
          <w:rPr>
            <w:webHidden/>
          </w:rPr>
          <w:tab/>
        </w:r>
        <w:r w:rsidR="00FF01B6">
          <w:rPr>
            <w:webHidden/>
          </w:rPr>
          <w:fldChar w:fldCharType="begin"/>
        </w:r>
        <w:r w:rsidR="00FF01B6">
          <w:rPr>
            <w:webHidden/>
          </w:rPr>
          <w:instrText xml:space="preserve"> PAGEREF _Toc464568650 \h </w:instrText>
        </w:r>
        <w:r w:rsidR="00FF01B6">
          <w:rPr>
            <w:webHidden/>
          </w:rPr>
        </w:r>
        <w:r w:rsidR="00FF01B6">
          <w:rPr>
            <w:webHidden/>
          </w:rPr>
          <w:fldChar w:fldCharType="separate"/>
        </w:r>
        <w:r w:rsidR="00FF01B6">
          <w:rPr>
            <w:webHidden/>
          </w:rPr>
          <w:t>18</w:t>
        </w:r>
        <w:r w:rsidR="00FF01B6">
          <w:rPr>
            <w:webHidden/>
          </w:rPr>
          <w:fldChar w:fldCharType="end"/>
        </w:r>
      </w:hyperlink>
    </w:p>
    <w:p w14:paraId="568519A0" w14:textId="77777777" w:rsidR="00FF01B6" w:rsidRDefault="00673558">
      <w:pPr>
        <w:pStyle w:val="TOC3"/>
        <w:rPr>
          <w:rFonts w:asciiTheme="minorHAnsi" w:eastAsiaTheme="minorEastAsia" w:hAnsiTheme="minorHAnsi" w:cstheme="minorBidi"/>
          <w:noProof/>
          <w:szCs w:val="24"/>
        </w:rPr>
      </w:pPr>
      <w:hyperlink w:anchor="_Toc464568651" w:history="1">
        <w:r w:rsidR="00FF01B6" w:rsidRPr="00B04CAE">
          <w:rPr>
            <w:rStyle w:val="Hyperlink"/>
            <w:noProof/>
          </w:rPr>
          <w:t>5.3.1</w:t>
        </w:r>
        <w:r w:rsidR="00FF01B6">
          <w:rPr>
            <w:rFonts w:asciiTheme="minorHAnsi" w:eastAsiaTheme="minorEastAsia" w:hAnsiTheme="minorHAnsi" w:cstheme="minorBidi"/>
            <w:noProof/>
            <w:szCs w:val="24"/>
          </w:rPr>
          <w:tab/>
        </w:r>
        <w:r w:rsidR="00FF01B6" w:rsidRPr="00B04CAE">
          <w:rPr>
            <w:rStyle w:val="Hyperlink"/>
            <w:noProof/>
          </w:rPr>
          <w:t>Patient History Items that Fulfill Past Items</w:t>
        </w:r>
        <w:r w:rsidR="00FF01B6">
          <w:rPr>
            <w:noProof/>
            <w:webHidden/>
          </w:rPr>
          <w:tab/>
        </w:r>
        <w:r w:rsidR="00FF01B6">
          <w:rPr>
            <w:noProof/>
            <w:webHidden/>
          </w:rPr>
          <w:fldChar w:fldCharType="begin"/>
        </w:r>
        <w:r w:rsidR="00FF01B6">
          <w:rPr>
            <w:noProof/>
            <w:webHidden/>
          </w:rPr>
          <w:instrText xml:space="preserve"> PAGEREF _Toc464568651 \h </w:instrText>
        </w:r>
        <w:r w:rsidR="00FF01B6">
          <w:rPr>
            <w:noProof/>
            <w:webHidden/>
          </w:rPr>
        </w:r>
        <w:r w:rsidR="00FF01B6">
          <w:rPr>
            <w:noProof/>
            <w:webHidden/>
          </w:rPr>
          <w:fldChar w:fldCharType="separate"/>
        </w:r>
        <w:r w:rsidR="00FF01B6">
          <w:rPr>
            <w:noProof/>
            <w:webHidden/>
          </w:rPr>
          <w:t>20</w:t>
        </w:r>
        <w:r w:rsidR="00FF01B6">
          <w:rPr>
            <w:noProof/>
            <w:webHidden/>
          </w:rPr>
          <w:fldChar w:fldCharType="end"/>
        </w:r>
      </w:hyperlink>
    </w:p>
    <w:p w14:paraId="4B34E1C5" w14:textId="77777777" w:rsidR="00FF01B6" w:rsidRDefault="00673558">
      <w:pPr>
        <w:pStyle w:val="TOC3"/>
        <w:rPr>
          <w:rFonts w:asciiTheme="minorHAnsi" w:eastAsiaTheme="minorEastAsia" w:hAnsiTheme="minorHAnsi" w:cstheme="minorBidi"/>
          <w:noProof/>
          <w:szCs w:val="24"/>
        </w:rPr>
      </w:pPr>
      <w:hyperlink w:anchor="_Toc464568652" w:history="1">
        <w:r w:rsidR="00FF01B6" w:rsidRPr="00B04CAE">
          <w:rPr>
            <w:rStyle w:val="Hyperlink"/>
            <w:noProof/>
          </w:rPr>
          <w:t>5.3.2</w:t>
        </w:r>
        <w:r w:rsidR="00FF01B6">
          <w:rPr>
            <w:rFonts w:asciiTheme="minorHAnsi" w:eastAsiaTheme="minorEastAsia" w:hAnsiTheme="minorHAnsi" w:cstheme="minorBidi"/>
            <w:noProof/>
            <w:szCs w:val="24"/>
          </w:rPr>
          <w:tab/>
        </w:r>
        <w:r w:rsidR="00FF01B6" w:rsidRPr="00B04CAE">
          <w:rPr>
            <w:rStyle w:val="Hyperlink"/>
            <w:noProof/>
          </w:rPr>
          <w:t>Representing a Cumulative Medication Duration</w:t>
        </w:r>
        <w:r w:rsidR="00FF01B6">
          <w:rPr>
            <w:noProof/>
            <w:webHidden/>
          </w:rPr>
          <w:tab/>
        </w:r>
        <w:r w:rsidR="00FF01B6">
          <w:rPr>
            <w:noProof/>
            <w:webHidden/>
          </w:rPr>
          <w:fldChar w:fldCharType="begin"/>
        </w:r>
        <w:r w:rsidR="00FF01B6">
          <w:rPr>
            <w:noProof/>
            <w:webHidden/>
          </w:rPr>
          <w:instrText xml:space="preserve"> PAGEREF _Toc464568652 \h </w:instrText>
        </w:r>
        <w:r w:rsidR="00FF01B6">
          <w:rPr>
            <w:noProof/>
            <w:webHidden/>
          </w:rPr>
        </w:r>
        <w:r w:rsidR="00FF01B6">
          <w:rPr>
            <w:noProof/>
            <w:webHidden/>
          </w:rPr>
          <w:fldChar w:fldCharType="separate"/>
        </w:r>
        <w:r w:rsidR="00FF01B6">
          <w:rPr>
            <w:noProof/>
            <w:webHidden/>
          </w:rPr>
          <w:t>20</w:t>
        </w:r>
        <w:r w:rsidR="00FF01B6">
          <w:rPr>
            <w:noProof/>
            <w:webHidden/>
          </w:rPr>
          <w:fldChar w:fldCharType="end"/>
        </w:r>
      </w:hyperlink>
    </w:p>
    <w:p w14:paraId="46C629D1" w14:textId="77777777" w:rsidR="00FF01B6" w:rsidRDefault="00673558">
      <w:pPr>
        <w:pStyle w:val="TOC2"/>
        <w:rPr>
          <w:rFonts w:asciiTheme="minorHAnsi" w:eastAsiaTheme="minorEastAsia" w:hAnsiTheme="minorHAnsi" w:cstheme="minorBidi"/>
          <w:szCs w:val="24"/>
        </w:rPr>
      </w:pPr>
      <w:hyperlink w:anchor="_Toc464568653" w:history="1">
        <w:r w:rsidR="00FF01B6" w:rsidRPr="00B04CAE">
          <w:rPr>
            <w:rStyle w:val="Hyperlink"/>
          </w:rPr>
          <w:t>5.4</w:t>
        </w:r>
        <w:r w:rsidR="00FF01B6">
          <w:rPr>
            <w:rFonts w:asciiTheme="minorHAnsi" w:eastAsiaTheme="minorEastAsia" w:hAnsiTheme="minorHAnsi" w:cstheme="minorBidi"/>
            <w:szCs w:val="24"/>
          </w:rPr>
          <w:tab/>
        </w:r>
        <w:r w:rsidR="00FF01B6" w:rsidRPr="00B04CAE">
          <w:rPr>
            <w:rStyle w:val="Hyperlink"/>
          </w:rPr>
          <w:t>Incremental Calculation</w:t>
        </w:r>
        <w:r w:rsidR="00FF01B6">
          <w:rPr>
            <w:webHidden/>
          </w:rPr>
          <w:tab/>
        </w:r>
        <w:r w:rsidR="00FF01B6">
          <w:rPr>
            <w:webHidden/>
          </w:rPr>
          <w:fldChar w:fldCharType="begin"/>
        </w:r>
        <w:r w:rsidR="00FF01B6">
          <w:rPr>
            <w:webHidden/>
          </w:rPr>
          <w:instrText xml:space="preserve"> PAGEREF _Toc464568653 \h </w:instrText>
        </w:r>
        <w:r w:rsidR="00FF01B6">
          <w:rPr>
            <w:webHidden/>
          </w:rPr>
        </w:r>
        <w:r w:rsidR="00FF01B6">
          <w:rPr>
            <w:webHidden/>
          </w:rPr>
          <w:fldChar w:fldCharType="separate"/>
        </w:r>
        <w:r w:rsidR="00FF01B6">
          <w:rPr>
            <w:webHidden/>
          </w:rPr>
          <w:t>21</w:t>
        </w:r>
        <w:r w:rsidR="00FF01B6">
          <w:rPr>
            <w:webHidden/>
          </w:rPr>
          <w:fldChar w:fldCharType="end"/>
        </w:r>
      </w:hyperlink>
    </w:p>
    <w:p w14:paraId="3B3F1C4E" w14:textId="77777777" w:rsidR="00FF01B6" w:rsidRDefault="00673558">
      <w:pPr>
        <w:pStyle w:val="TOC2"/>
        <w:rPr>
          <w:rFonts w:asciiTheme="minorHAnsi" w:eastAsiaTheme="minorEastAsia" w:hAnsiTheme="minorHAnsi" w:cstheme="minorBidi"/>
          <w:szCs w:val="24"/>
        </w:rPr>
      </w:pPr>
      <w:hyperlink w:anchor="_Toc464568654" w:history="1">
        <w:r w:rsidR="00FF01B6" w:rsidRPr="00B04CAE">
          <w:rPr>
            <w:rStyle w:val="Hyperlink"/>
          </w:rPr>
          <w:t>5.5</w:t>
        </w:r>
        <w:r w:rsidR="00FF01B6">
          <w:rPr>
            <w:rFonts w:asciiTheme="minorHAnsi" w:eastAsiaTheme="minorEastAsia" w:hAnsiTheme="minorHAnsi" w:cstheme="minorBidi"/>
            <w:szCs w:val="24"/>
          </w:rPr>
          <w:tab/>
        </w:r>
        <w:r w:rsidR="00FF01B6" w:rsidRPr="00B04CAE">
          <w:rPr>
            <w:rStyle w:val="Hyperlink"/>
          </w:rPr>
          <w:t>Outdated Code Sets</w:t>
        </w:r>
        <w:r w:rsidR="00FF01B6">
          <w:rPr>
            <w:webHidden/>
          </w:rPr>
          <w:tab/>
        </w:r>
        <w:r w:rsidR="00FF01B6">
          <w:rPr>
            <w:webHidden/>
          </w:rPr>
          <w:fldChar w:fldCharType="begin"/>
        </w:r>
        <w:r w:rsidR="00FF01B6">
          <w:rPr>
            <w:webHidden/>
          </w:rPr>
          <w:instrText xml:space="preserve"> PAGEREF _Toc464568654 \h </w:instrText>
        </w:r>
        <w:r w:rsidR="00FF01B6">
          <w:rPr>
            <w:webHidden/>
          </w:rPr>
        </w:r>
        <w:r w:rsidR="00FF01B6">
          <w:rPr>
            <w:webHidden/>
          </w:rPr>
          <w:fldChar w:fldCharType="separate"/>
        </w:r>
        <w:r w:rsidR="00FF01B6">
          <w:rPr>
            <w:webHidden/>
          </w:rPr>
          <w:t>22</w:t>
        </w:r>
        <w:r w:rsidR="00FF01B6">
          <w:rPr>
            <w:webHidden/>
          </w:rPr>
          <w:fldChar w:fldCharType="end"/>
        </w:r>
      </w:hyperlink>
    </w:p>
    <w:p w14:paraId="7F2DACF5" w14:textId="77777777" w:rsidR="00FF01B6" w:rsidRDefault="00673558">
      <w:pPr>
        <w:pStyle w:val="TOC1"/>
        <w:rPr>
          <w:rFonts w:asciiTheme="minorHAnsi" w:eastAsiaTheme="minorEastAsia" w:hAnsiTheme="minorHAnsi" w:cstheme="minorBidi"/>
          <w:b w:val="0"/>
          <w:sz w:val="24"/>
          <w:szCs w:val="24"/>
        </w:rPr>
      </w:pPr>
      <w:hyperlink w:anchor="_Toc464568655" w:history="1">
        <w:r w:rsidR="00FF01B6" w:rsidRPr="00B04CAE">
          <w:rPr>
            <w:rStyle w:val="Hyperlink"/>
          </w:rPr>
          <w:t>6.</w:t>
        </w:r>
        <w:r w:rsidR="00FF01B6">
          <w:rPr>
            <w:rFonts w:asciiTheme="minorHAnsi" w:eastAsiaTheme="minorEastAsia" w:hAnsiTheme="minorHAnsi" w:cstheme="minorBidi"/>
            <w:b w:val="0"/>
            <w:sz w:val="24"/>
            <w:szCs w:val="24"/>
          </w:rPr>
          <w:tab/>
        </w:r>
        <w:r w:rsidR="00FF01B6" w:rsidRPr="00B04CAE">
          <w:rPr>
            <w:rStyle w:val="Hyperlink"/>
          </w:rPr>
          <w:t>Patient Dashboard</w:t>
        </w:r>
        <w:r w:rsidR="00FF01B6">
          <w:rPr>
            <w:webHidden/>
          </w:rPr>
          <w:tab/>
        </w:r>
        <w:r w:rsidR="00FF01B6">
          <w:rPr>
            <w:webHidden/>
          </w:rPr>
          <w:fldChar w:fldCharType="begin"/>
        </w:r>
        <w:r w:rsidR="00FF01B6">
          <w:rPr>
            <w:webHidden/>
          </w:rPr>
          <w:instrText xml:space="preserve"> PAGEREF _Toc464568655 \h </w:instrText>
        </w:r>
        <w:r w:rsidR="00FF01B6">
          <w:rPr>
            <w:webHidden/>
          </w:rPr>
        </w:r>
        <w:r w:rsidR="00FF01B6">
          <w:rPr>
            <w:webHidden/>
          </w:rPr>
          <w:fldChar w:fldCharType="separate"/>
        </w:r>
        <w:r w:rsidR="00FF01B6">
          <w:rPr>
            <w:webHidden/>
          </w:rPr>
          <w:t>23</w:t>
        </w:r>
        <w:r w:rsidR="00FF01B6">
          <w:rPr>
            <w:webHidden/>
          </w:rPr>
          <w:fldChar w:fldCharType="end"/>
        </w:r>
      </w:hyperlink>
    </w:p>
    <w:p w14:paraId="16511DEE" w14:textId="77777777" w:rsidR="00FF01B6" w:rsidRDefault="00673558">
      <w:pPr>
        <w:pStyle w:val="TOC2"/>
        <w:rPr>
          <w:rFonts w:asciiTheme="minorHAnsi" w:eastAsiaTheme="minorEastAsia" w:hAnsiTheme="minorHAnsi" w:cstheme="minorBidi"/>
          <w:szCs w:val="24"/>
        </w:rPr>
      </w:pPr>
      <w:hyperlink w:anchor="_Toc464568656" w:history="1">
        <w:r w:rsidR="00FF01B6" w:rsidRPr="00B04CAE">
          <w:rPr>
            <w:rStyle w:val="Hyperlink"/>
          </w:rPr>
          <w:t>6.1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_Toc464568656 \h </w:instrText>
        </w:r>
        <w:r w:rsidR="00FF01B6">
          <w:rPr>
            <w:webHidden/>
          </w:rPr>
        </w:r>
        <w:r w:rsidR="00FF01B6">
          <w:rPr>
            <w:webHidden/>
          </w:rPr>
          <w:fldChar w:fldCharType="separate"/>
        </w:r>
        <w:r w:rsidR="00FF01B6">
          <w:rPr>
            <w:webHidden/>
          </w:rPr>
          <w:t>23</w:t>
        </w:r>
        <w:r w:rsidR="00FF01B6">
          <w:rPr>
            <w:webHidden/>
          </w:rPr>
          <w:fldChar w:fldCharType="end"/>
        </w:r>
      </w:hyperlink>
    </w:p>
    <w:p w14:paraId="40F5EEBB" w14:textId="77777777" w:rsidR="00FF01B6" w:rsidRDefault="00673558">
      <w:pPr>
        <w:pStyle w:val="TOC2"/>
        <w:rPr>
          <w:rFonts w:asciiTheme="minorHAnsi" w:eastAsiaTheme="minorEastAsia" w:hAnsiTheme="minorHAnsi" w:cstheme="minorBidi"/>
          <w:szCs w:val="24"/>
        </w:rPr>
      </w:pPr>
      <w:hyperlink w:anchor="_Toc464568657" w:history="1">
        <w:r w:rsidR="00FF01B6" w:rsidRPr="00B04CAE">
          <w:rPr>
            <w:rStyle w:val="Hyperlink"/>
          </w:rPr>
          <w:t>6.2</w:t>
        </w:r>
        <w:r w:rsidR="00FF01B6">
          <w:rPr>
            <w:rFonts w:asciiTheme="minorHAnsi" w:eastAsiaTheme="minorEastAsia" w:hAnsiTheme="minorHAnsi" w:cstheme="minorBidi"/>
            <w:szCs w:val="24"/>
          </w:rPr>
          <w:tab/>
        </w:r>
        <w:r w:rsidR="00FF01B6" w:rsidRPr="00B04CAE">
          <w:rPr>
            <w:rStyle w:val="Hyperlink"/>
          </w:rPr>
          <w:t>Adding and Editing Patients</w:t>
        </w:r>
        <w:r w:rsidR="00FF01B6">
          <w:rPr>
            <w:webHidden/>
          </w:rPr>
          <w:tab/>
        </w:r>
        <w:r w:rsidR="00FF01B6">
          <w:rPr>
            <w:webHidden/>
          </w:rPr>
          <w:fldChar w:fldCharType="begin"/>
        </w:r>
        <w:r w:rsidR="00FF01B6">
          <w:rPr>
            <w:webHidden/>
          </w:rPr>
          <w:instrText xml:space="preserve"> PAGEREF _Toc464568657 \h </w:instrText>
        </w:r>
        <w:r w:rsidR="00FF01B6">
          <w:rPr>
            <w:webHidden/>
          </w:rPr>
        </w:r>
        <w:r w:rsidR="00FF01B6">
          <w:rPr>
            <w:webHidden/>
          </w:rPr>
          <w:fldChar w:fldCharType="separate"/>
        </w:r>
        <w:r w:rsidR="00FF01B6">
          <w:rPr>
            <w:webHidden/>
          </w:rPr>
          <w:t>25</w:t>
        </w:r>
        <w:r w:rsidR="00FF01B6">
          <w:rPr>
            <w:webHidden/>
          </w:rPr>
          <w:fldChar w:fldCharType="end"/>
        </w:r>
      </w:hyperlink>
    </w:p>
    <w:p w14:paraId="35D44969" w14:textId="77777777" w:rsidR="00FF01B6" w:rsidRDefault="00673558">
      <w:pPr>
        <w:pStyle w:val="TOC1"/>
        <w:rPr>
          <w:rFonts w:asciiTheme="minorHAnsi" w:eastAsiaTheme="minorEastAsia" w:hAnsiTheme="minorHAnsi" w:cstheme="minorBidi"/>
          <w:b w:val="0"/>
          <w:sz w:val="24"/>
          <w:szCs w:val="24"/>
        </w:rPr>
      </w:pPr>
      <w:hyperlink w:anchor="_Toc464568658" w:history="1">
        <w:r w:rsidR="00FF01B6" w:rsidRPr="00B04CAE">
          <w:rPr>
            <w:rStyle w:val="Hyperlink"/>
          </w:rPr>
          <w:t>7.</w:t>
        </w:r>
        <w:r w:rsidR="00FF01B6">
          <w:rPr>
            <w:rFonts w:asciiTheme="minorHAnsi" w:eastAsiaTheme="minorEastAsia" w:hAnsiTheme="minorHAnsi" w:cstheme="minorBidi"/>
            <w:b w:val="0"/>
            <w:sz w:val="24"/>
            <w:szCs w:val="24"/>
          </w:rPr>
          <w:tab/>
        </w:r>
        <w:r w:rsidR="00FF01B6" w:rsidRPr="00B04CAE">
          <w:rPr>
            <w:rStyle w:val="Hyperlink"/>
          </w:rPr>
          <w:t>CQL Learning Tool</w:t>
        </w:r>
        <w:r w:rsidR="00FF01B6">
          <w:rPr>
            <w:webHidden/>
          </w:rPr>
          <w:tab/>
        </w:r>
        <w:r w:rsidR="00FF01B6">
          <w:rPr>
            <w:webHidden/>
          </w:rPr>
          <w:fldChar w:fldCharType="begin"/>
        </w:r>
        <w:r w:rsidR="00FF01B6">
          <w:rPr>
            <w:webHidden/>
          </w:rPr>
          <w:instrText xml:space="preserve"> PAGEREF _Toc464568658 \h </w:instrText>
        </w:r>
        <w:r w:rsidR="00FF01B6">
          <w:rPr>
            <w:webHidden/>
          </w:rPr>
        </w:r>
        <w:r w:rsidR="00FF01B6">
          <w:rPr>
            <w:webHidden/>
          </w:rPr>
          <w:fldChar w:fldCharType="separate"/>
        </w:r>
        <w:r w:rsidR="00FF01B6">
          <w:rPr>
            <w:webHidden/>
          </w:rPr>
          <w:t>26</w:t>
        </w:r>
        <w:r w:rsidR="00FF01B6">
          <w:rPr>
            <w:webHidden/>
          </w:rPr>
          <w:fldChar w:fldCharType="end"/>
        </w:r>
      </w:hyperlink>
    </w:p>
    <w:p w14:paraId="2C1113F1" w14:textId="77777777" w:rsidR="00FF01B6" w:rsidRDefault="00673558">
      <w:pPr>
        <w:pStyle w:val="TOC2"/>
        <w:rPr>
          <w:rFonts w:asciiTheme="minorHAnsi" w:eastAsiaTheme="minorEastAsia" w:hAnsiTheme="minorHAnsi" w:cstheme="minorBidi"/>
          <w:szCs w:val="24"/>
        </w:rPr>
      </w:pPr>
      <w:hyperlink w:anchor="_Toc464568659" w:history="1">
        <w:r w:rsidR="00FF01B6" w:rsidRPr="00B04CAE">
          <w:rPr>
            <w:rStyle w:val="Hyperlink"/>
          </w:rPr>
          <w:t>7.1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_Toc464568659 \h </w:instrText>
        </w:r>
        <w:r w:rsidR="00FF01B6">
          <w:rPr>
            <w:webHidden/>
          </w:rPr>
        </w:r>
        <w:r w:rsidR="00FF01B6">
          <w:rPr>
            <w:webHidden/>
          </w:rPr>
          <w:fldChar w:fldCharType="separate"/>
        </w:r>
        <w:r w:rsidR="00FF01B6">
          <w:rPr>
            <w:webHidden/>
          </w:rPr>
          <w:t>26</w:t>
        </w:r>
        <w:r w:rsidR="00FF01B6">
          <w:rPr>
            <w:webHidden/>
          </w:rPr>
          <w:fldChar w:fldCharType="end"/>
        </w:r>
      </w:hyperlink>
    </w:p>
    <w:p w14:paraId="2636D361" w14:textId="77777777" w:rsidR="00FF01B6" w:rsidRDefault="00673558">
      <w:pPr>
        <w:pStyle w:val="TOC1"/>
        <w:rPr>
          <w:rFonts w:asciiTheme="minorHAnsi" w:eastAsiaTheme="minorEastAsia" w:hAnsiTheme="minorHAnsi" w:cstheme="minorBidi"/>
          <w:b w:val="0"/>
          <w:sz w:val="24"/>
          <w:szCs w:val="24"/>
        </w:rPr>
      </w:pPr>
      <w:hyperlink w:anchor="_Toc464568660" w:history="1">
        <w:r w:rsidR="00FF01B6" w:rsidRPr="00B04CAE">
          <w:rPr>
            <w:rStyle w:val="Hyperlink"/>
          </w:rPr>
          <w:t>8.</w:t>
        </w:r>
        <w:r w:rsidR="00FF01B6">
          <w:rPr>
            <w:rFonts w:asciiTheme="minorHAnsi" w:eastAsiaTheme="minorEastAsia" w:hAnsiTheme="minorHAnsi" w:cstheme="minorBidi"/>
            <w:b w:val="0"/>
            <w:sz w:val="24"/>
            <w:szCs w:val="24"/>
          </w:rPr>
          <w:tab/>
        </w:r>
        <w:r w:rsidR="00FF01B6" w:rsidRPr="00B04CAE">
          <w:rPr>
            <w:rStyle w:val="Hyperlink"/>
          </w:rPr>
          <w:t>Importing Patients from the Patient Bank</w:t>
        </w:r>
        <w:r w:rsidR="00FF01B6">
          <w:rPr>
            <w:webHidden/>
          </w:rPr>
          <w:tab/>
        </w:r>
        <w:r w:rsidR="00FF01B6">
          <w:rPr>
            <w:webHidden/>
          </w:rPr>
          <w:fldChar w:fldCharType="begin"/>
        </w:r>
        <w:r w:rsidR="00FF01B6">
          <w:rPr>
            <w:webHidden/>
          </w:rPr>
          <w:instrText xml:space="preserve"> PAGEREF _Toc464568660 \h </w:instrText>
        </w:r>
        <w:r w:rsidR="00FF01B6">
          <w:rPr>
            <w:webHidden/>
          </w:rPr>
        </w:r>
        <w:r w:rsidR="00FF01B6">
          <w:rPr>
            <w:webHidden/>
          </w:rPr>
          <w:fldChar w:fldCharType="separate"/>
        </w:r>
        <w:r w:rsidR="00FF01B6">
          <w:rPr>
            <w:webHidden/>
          </w:rPr>
          <w:t>28</w:t>
        </w:r>
        <w:r w:rsidR="00FF01B6">
          <w:rPr>
            <w:webHidden/>
          </w:rPr>
          <w:fldChar w:fldCharType="end"/>
        </w:r>
      </w:hyperlink>
    </w:p>
    <w:p w14:paraId="2057E703" w14:textId="77777777" w:rsidR="00FF01B6" w:rsidRDefault="00673558">
      <w:pPr>
        <w:pStyle w:val="TOC2"/>
        <w:rPr>
          <w:rFonts w:asciiTheme="minorHAnsi" w:eastAsiaTheme="minorEastAsia" w:hAnsiTheme="minorHAnsi" w:cstheme="minorBidi"/>
          <w:szCs w:val="24"/>
        </w:rPr>
      </w:pPr>
      <w:hyperlink w:anchor="_Toc464568661" w:history="1">
        <w:r w:rsidR="00FF01B6" w:rsidRPr="00B04CAE">
          <w:rPr>
            <w:rStyle w:val="Hyperlink"/>
          </w:rPr>
          <w:t>8.1</w:t>
        </w:r>
        <w:r w:rsidR="00FF01B6">
          <w:rPr>
            <w:rFonts w:asciiTheme="minorHAnsi" w:eastAsiaTheme="minorEastAsia" w:hAnsiTheme="minorHAnsi" w:cstheme="minorBidi"/>
            <w:szCs w:val="24"/>
          </w:rPr>
          <w:tab/>
        </w:r>
        <w:r w:rsidR="00FF01B6" w:rsidRPr="00B04CAE">
          <w:rPr>
            <w:rStyle w:val="Hyperlink"/>
          </w:rPr>
          <w:t>Overview</w:t>
        </w:r>
        <w:r w:rsidR="00FF01B6">
          <w:rPr>
            <w:webHidden/>
          </w:rPr>
          <w:tab/>
        </w:r>
        <w:r w:rsidR="00FF01B6">
          <w:rPr>
            <w:webHidden/>
          </w:rPr>
          <w:fldChar w:fldCharType="begin"/>
        </w:r>
        <w:r w:rsidR="00FF01B6">
          <w:rPr>
            <w:webHidden/>
          </w:rPr>
          <w:instrText xml:space="preserve"> PAGEREF _Toc464568661 \h </w:instrText>
        </w:r>
        <w:r w:rsidR="00FF01B6">
          <w:rPr>
            <w:webHidden/>
          </w:rPr>
        </w:r>
        <w:r w:rsidR="00FF01B6">
          <w:rPr>
            <w:webHidden/>
          </w:rPr>
          <w:fldChar w:fldCharType="separate"/>
        </w:r>
        <w:r w:rsidR="00FF01B6">
          <w:rPr>
            <w:webHidden/>
          </w:rPr>
          <w:t>28</w:t>
        </w:r>
        <w:r w:rsidR="00FF01B6">
          <w:rPr>
            <w:webHidden/>
          </w:rPr>
          <w:fldChar w:fldCharType="end"/>
        </w:r>
      </w:hyperlink>
    </w:p>
    <w:p w14:paraId="67462F76" w14:textId="77777777" w:rsidR="00FF01B6" w:rsidRDefault="00673558">
      <w:pPr>
        <w:pStyle w:val="TOC2"/>
        <w:rPr>
          <w:rFonts w:asciiTheme="minorHAnsi" w:eastAsiaTheme="minorEastAsia" w:hAnsiTheme="minorHAnsi" w:cstheme="minorBidi"/>
          <w:szCs w:val="24"/>
        </w:rPr>
      </w:pPr>
      <w:hyperlink w:anchor="_Toc464568662" w:history="1">
        <w:r w:rsidR="00FF01B6" w:rsidRPr="00B04CAE">
          <w:rPr>
            <w:rStyle w:val="Hyperlink"/>
          </w:rPr>
          <w:t>8.2</w:t>
        </w:r>
        <w:r w:rsidR="00FF01B6">
          <w:rPr>
            <w:rFonts w:asciiTheme="minorHAnsi" w:eastAsiaTheme="minorEastAsia" w:hAnsiTheme="minorHAnsi" w:cstheme="minorBidi"/>
            <w:szCs w:val="24"/>
          </w:rPr>
          <w:tab/>
        </w:r>
        <w:r w:rsidR="00FF01B6" w:rsidRPr="00B04CAE">
          <w:rPr>
            <w:rStyle w:val="Hyperlink"/>
          </w:rPr>
          <w:t>Filtering Patient Results</w:t>
        </w:r>
        <w:r w:rsidR="00FF01B6">
          <w:rPr>
            <w:webHidden/>
          </w:rPr>
          <w:tab/>
        </w:r>
        <w:r w:rsidR="00FF01B6">
          <w:rPr>
            <w:webHidden/>
          </w:rPr>
          <w:fldChar w:fldCharType="begin"/>
        </w:r>
        <w:r w:rsidR="00FF01B6">
          <w:rPr>
            <w:webHidden/>
          </w:rPr>
          <w:instrText xml:space="preserve"> PAGEREF _Toc464568662 \h </w:instrText>
        </w:r>
        <w:r w:rsidR="00FF01B6">
          <w:rPr>
            <w:webHidden/>
          </w:rPr>
        </w:r>
        <w:r w:rsidR="00FF01B6">
          <w:rPr>
            <w:webHidden/>
          </w:rPr>
          <w:fldChar w:fldCharType="separate"/>
        </w:r>
        <w:r w:rsidR="00FF01B6">
          <w:rPr>
            <w:webHidden/>
          </w:rPr>
          <w:t>30</w:t>
        </w:r>
        <w:r w:rsidR="00FF01B6">
          <w:rPr>
            <w:webHidden/>
          </w:rPr>
          <w:fldChar w:fldCharType="end"/>
        </w:r>
      </w:hyperlink>
    </w:p>
    <w:p w14:paraId="0A97A5C0" w14:textId="77777777" w:rsidR="00FF01B6" w:rsidRDefault="00673558">
      <w:pPr>
        <w:pStyle w:val="TOC2"/>
        <w:rPr>
          <w:rFonts w:asciiTheme="minorHAnsi" w:eastAsiaTheme="minorEastAsia" w:hAnsiTheme="minorHAnsi" w:cstheme="minorBidi"/>
          <w:szCs w:val="24"/>
        </w:rPr>
      </w:pPr>
      <w:hyperlink w:anchor="_Toc464568663" w:history="1">
        <w:r w:rsidR="00FF01B6" w:rsidRPr="00B04CAE">
          <w:rPr>
            <w:rStyle w:val="Hyperlink"/>
          </w:rPr>
          <w:t>8.3</w:t>
        </w:r>
        <w:r w:rsidR="00FF01B6">
          <w:rPr>
            <w:rFonts w:asciiTheme="minorHAnsi" w:eastAsiaTheme="minorEastAsia" w:hAnsiTheme="minorHAnsi" w:cstheme="minorBidi"/>
            <w:szCs w:val="24"/>
          </w:rPr>
          <w:tab/>
        </w:r>
        <w:r w:rsidR="00FF01B6" w:rsidRPr="00B04CAE">
          <w:rPr>
            <w:rStyle w:val="Hyperlink"/>
          </w:rPr>
          <w:t>Using Test Patients</w:t>
        </w:r>
        <w:r w:rsidR="00FF01B6">
          <w:rPr>
            <w:webHidden/>
          </w:rPr>
          <w:tab/>
        </w:r>
        <w:r w:rsidR="00FF01B6">
          <w:rPr>
            <w:webHidden/>
          </w:rPr>
          <w:fldChar w:fldCharType="begin"/>
        </w:r>
        <w:r w:rsidR="00FF01B6">
          <w:rPr>
            <w:webHidden/>
          </w:rPr>
          <w:instrText xml:space="preserve"> PAGEREF _Toc464568663 \h </w:instrText>
        </w:r>
        <w:r w:rsidR="00FF01B6">
          <w:rPr>
            <w:webHidden/>
          </w:rPr>
        </w:r>
        <w:r w:rsidR="00FF01B6">
          <w:rPr>
            <w:webHidden/>
          </w:rPr>
          <w:fldChar w:fldCharType="separate"/>
        </w:r>
        <w:r w:rsidR="00FF01B6">
          <w:rPr>
            <w:webHidden/>
          </w:rPr>
          <w:t>30</w:t>
        </w:r>
        <w:r w:rsidR="00FF01B6">
          <w:rPr>
            <w:webHidden/>
          </w:rPr>
          <w:fldChar w:fldCharType="end"/>
        </w:r>
      </w:hyperlink>
    </w:p>
    <w:p w14:paraId="76BE6F18" w14:textId="77777777" w:rsidR="00FF01B6" w:rsidRDefault="00673558">
      <w:pPr>
        <w:pStyle w:val="TOC1"/>
        <w:rPr>
          <w:rFonts w:asciiTheme="minorHAnsi" w:eastAsiaTheme="minorEastAsia" w:hAnsiTheme="minorHAnsi" w:cstheme="minorBidi"/>
          <w:b w:val="0"/>
          <w:sz w:val="24"/>
          <w:szCs w:val="24"/>
        </w:rPr>
      </w:pPr>
      <w:hyperlink w:anchor="_Toc464568664" w:history="1">
        <w:r w:rsidR="00FF01B6" w:rsidRPr="00B04CAE">
          <w:rPr>
            <w:rStyle w:val="Hyperlink"/>
          </w:rPr>
          <w:t>9.</w:t>
        </w:r>
        <w:r w:rsidR="00FF01B6">
          <w:rPr>
            <w:rFonts w:asciiTheme="minorHAnsi" w:eastAsiaTheme="minorEastAsia" w:hAnsiTheme="minorHAnsi" w:cstheme="minorBidi"/>
            <w:b w:val="0"/>
            <w:sz w:val="24"/>
            <w:szCs w:val="24"/>
          </w:rPr>
          <w:tab/>
        </w:r>
        <w:r w:rsidR="00FF01B6" w:rsidRPr="00B04CAE">
          <w:rPr>
            <w:rStyle w:val="Hyperlink"/>
          </w:rPr>
          <w:t>Additional Tools</w:t>
        </w:r>
        <w:r w:rsidR="00FF01B6">
          <w:rPr>
            <w:webHidden/>
          </w:rPr>
          <w:tab/>
        </w:r>
        <w:r w:rsidR="00FF01B6">
          <w:rPr>
            <w:webHidden/>
          </w:rPr>
          <w:fldChar w:fldCharType="begin"/>
        </w:r>
        <w:r w:rsidR="00FF01B6">
          <w:rPr>
            <w:webHidden/>
          </w:rPr>
          <w:instrText xml:space="preserve"> PAGEREF _Toc464568664 \h </w:instrText>
        </w:r>
        <w:r w:rsidR="00FF01B6">
          <w:rPr>
            <w:webHidden/>
          </w:rPr>
        </w:r>
        <w:r w:rsidR="00FF01B6">
          <w:rPr>
            <w:webHidden/>
          </w:rPr>
          <w:fldChar w:fldCharType="separate"/>
        </w:r>
        <w:r w:rsidR="00FF01B6">
          <w:rPr>
            <w:webHidden/>
          </w:rPr>
          <w:t>33</w:t>
        </w:r>
        <w:r w:rsidR="00FF01B6">
          <w:rPr>
            <w:webHidden/>
          </w:rPr>
          <w:fldChar w:fldCharType="end"/>
        </w:r>
      </w:hyperlink>
    </w:p>
    <w:p w14:paraId="02B8DC57" w14:textId="77777777" w:rsidR="00FF01B6" w:rsidRDefault="00673558">
      <w:pPr>
        <w:pStyle w:val="TOC2"/>
        <w:rPr>
          <w:rFonts w:asciiTheme="minorHAnsi" w:eastAsiaTheme="minorEastAsia" w:hAnsiTheme="minorHAnsi" w:cstheme="minorBidi"/>
          <w:szCs w:val="24"/>
        </w:rPr>
      </w:pPr>
      <w:hyperlink w:anchor="_Toc464568665" w:history="1">
        <w:r w:rsidR="00FF01B6" w:rsidRPr="00B04CAE">
          <w:rPr>
            <w:rStyle w:val="Hyperlink"/>
          </w:rPr>
          <w:t>9.1</w:t>
        </w:r>
        <w:r w:rsidR="00FF01B6">
          <w:rPr>
            <w:rFonts w:asciiTheme="minorHAnsi" w:eastAsiaTheme="minorEastAsia" w:hAnsiTheme="minorHAnsi" w:cstheme="minorBidi"/>
            <w:szCs w:val="24"/>
          </w:rPr>
          <w:tab/>
        </w:r>
        <w:r w:rsidR="00FF01B6" w:rsidRPr="00B04CAE">
          <w:rPr>
            <w:rStyle w:val="Hyperlink"/>
          </w:rPr>
          <w:t>Complexity and Change Dashboard</w:t>
        </w:r>
        <w:r w:rsidR="00FF01B6">
          <w:rPr>
            <w:webHidden/>
          </w:rPr>
          <w:tab/>
        </w:r>
        <w:r w:rsidR="00FF01B6">
          <w:rPr>
            <w:webHidden/>
          </w:rPr>
          <w:fldChar w:fldCharType="begin"/>
        </w:r>
        <w:r w:rsidR="00FF01B6">
          <w:rPr>
            <w:webHidden/>
          </w:rPr>
          <w:instrText xml:space="preserve"> PAGEREF _Toc464568665 \h </w:instrText>
        </w:r>
        <w:r w:rsidR="00FF01B6">
          <w:rPr>
            <w:webHidden/>
          </w:rPr>
        </w:r>
        <w:r w:rsidR="00FF01B6">
          <w:rPr>
            <w:webHidden/>
          </w:rPr>
          <w:fldChar w:fldCharType="separate"/>
        </w:r>
        <w:r w:rsidR="00FF01B6">
          <w:rPr>
            <w:webHidden/>
          </w:rPr>
          <w:t>33</w:t>
        </w:r>
        <w:r w:rsidR="00FF01B6">
          <w:rPr>
            <w:webHidden/>
          </w:rPr>
          <w:fldChar w:fldCharType="end"/>
        </w:r>
      </w:hyperlink>
    </w:p>
    <w:p w14:paraId="08E9A962" w14:textId="77777777" w:rsidR="00FF01B6" w:rsidRDefault="00673558">
      <w:pPr>
        <w:pStyle w:val="TOC1"/>
        <w:rPr>
          <w:rFonts w:asciiTheme="minorHAnsi" w:eastAsiaTheme="minorEastAsia" w:hAnsiTheme="minorHAnsi" w:cstheme="minorBidi"/>
          <w:b w:val="0"/>
          <w:sz w:val="24"/>
          <w:szCs w:val="24"/>
        </w:rPr>
      </w:pPr>
      <w:hyperlink w:anchor="_Toc464568666" w:history="1">
        <w:r w:rsidR="00FF01B6" w:rsidRPr="00B04CAE">
          <w:rPr>
            <w:rStyle w:val="Hyperlink"/>
          </w:rPr>
          <w:t>10.</w:t>
        </w:r>
        <w:r w:rsidR="00FF01B6">
          <w:rPr>
            <w:rFonts w:asciiTheme="minorHAnsi" w:eastAsiaTheme="minorEastAsia" w:hAnsiTheme="minorHAnsi" w:cstheme="minorBidi"/>
            <w:b w:val="0"/>
            <w:sz w:val="24"/>
            <w:szCs w:val="24"/>
          </w:rPr>
          <w:tab/>
        </w:r>
        <w:r w:rsidR="00FF01B6" w:rsidRPr="00B04CAE">
          <w:rPr>
            <w:rStyle w:val="Hyperlink"/>
          </w:rPr>
          <w:t>Feedback and Support</w:t>
        </w:r>
        <w:r w:rsidR="00FF01B6">
          <w:rPr>
            <w:webHidden/>
          </w:rPr>
          <w:tab/>
        </w:r>
        <w:r w:rsidR="00FF01B6">
          <w:rPr>
            <w:webHidden/>
          </w:rPr>
          <w:fldChar w:fldCharType="begin"/>
        </w:r>
        <w:r w:rsidR="00FF01B6">
          <w:rPr>
            <w:webHidden/>
          </w:rPr>
          <w:instrText xml:space="preserve"> PAGEREF _Toc464568666 \h </w:instrText>
        </w:r>
        <w:r w:rsidR="00FF01B6">
          <w:rPr>
            <w:webHidden/>
          </w:rPr>
        </w:r>
        <w:r w:rsidR="00FF01B6">
          <w:rPr>
            <w:webHidden/>
          </w:rPr>
          <w:fldChar w:fldCharType="separate"/>
        </w:r>
        <w:r w:rsidR="00FF01B6">
          <w:rPr>
            <w:webHidden/>
          </w:rPr>
          <w:t>36</w:t>
        </w:r>
        <w:r w:rsidR="00FF01B6">
          <w:rPr>
            <w:webHidden/>
          </w:rPr>
          <w:fldChar w:fldCharType="end"/>
        </w:r>
      </w:hyperlink>
    </w:p>
    <w:p w14:paraId="0713DBCA" w14:textId="77777777" w:rsidR="00FF01B6" w:rsidRDefault="00673558">
      <w:pPr>
        <w:pStyle w:val="TOC1"/>
        <w:rPr>
          <w:rFonts w:asciiTheme="minorHAnsi" w:eastAsiaTheme="minorEastAsia" w:hAnsiTheme="minorHAnsi" w:cstheme="minorBidi"/>
          <w:b w:val="0"/>
          <w:sz w:val="24"/>
          <w:szCs w:val="24"/>
        </w:rPr>
      </w:pPr>
      <w:hyperlink w:anchor="_Toc464568667" w:history="1">
        <w:r w:rsidR="00FF01B6" w:rsidRPr="00B04CAE">
          <w:rPr>
            <w:rStyle w:val="Hyperlink"/>
          </w:rPr>
          <w:t>11.</w:t>
        </w:r>
        <w:r w:rsidR="00FF01B6">
          <w:rPr>
            <w:rFonts w:asciiTheme="minorHAnsi" w:eastAsiaTheme="minorEastAsia" w:hAnsiTheme="minorHAnsi" w:cstheme="minorBidi"/>
            <w:b w:val="0"/>
            <w:sz w:val="24"/>
            <w:szCs w:val="24"/>
          </w:rPr>
          <w:tab/>
        </w:r>
        <w:r w:rsidR="00FF01B6" w:rsidRPr="00B04CAE">
          <w:rPr>
            <w:rStyle w:val="Hyperlink"/>
          </w:rPr>
          <w:t>Frequently Asked Questions</w:t>
        </w:r>
        <w:r w:rsidR="00FF01B6">
          <w:rPr>
            <w:webHidden/>
          </w:rPr>
          <w:tab/>
        </w:r>
        <w:r w:rsidR="00FF01B6">
          <w:rPr>
            <w:webHidden/>
          </w:rPr>
          <w:fldChar w:fldCharType="begin"/>
        </w:r>
        <w:r w:rsidR="00FF01B6">
          <w:rPr>
            <w:webHidden/>
          </w:rPr>
          <w:instrText xml:space="preserve"> PAGEREF _Toc464568667 \h </w:instrText>
        </w:r>
        <w:r w:rsidR="00FF01B6">
          <w:rPr>
            <w:webHidden/>
          </w:rPr>
        </w:r>
        <w:r w:rsidR="00FF01B6">
          <w:rPr>
            <w:webHidden/>
          </w:rPr>
          <w:fldChar w:fldCharType="separate"/>
        </w:r>
        <w:r w:rsidR="00FF01B6">
          <w:rPr>
            <w:webHidden/>
          </w:rPr>
          <w:t>37</w:t>
        </w:r>
        <w:r w:rsidR="00FF01B6">
          <w:rPr>
            <w:webHidden/>
          </w:rPr>
          <w:fldChar w:fldCharType="end"/>
        </w:r>
      </w:hyperlink>
    </w:p>
    <w:p w14:paraId="1FE38DEC" w14:textId="77777777" w:rsidR="00FF01B6" w:rsidRDefault="00673558">
      <w:pPr>
        <w:pStyle w:val="TOC1"/>
        <w:rPr>
          <w:rFonts w:asciiTheme="minorHAnsi" w:eastAsiaTheme="minorEastAsia" w:hAnsiTheme="minorHAnsi" w:cstheme="minorBidi"/>
          <w:b w:val="0"/>
          <w:sz w:val="24"/>
          <w:szCs w:val="24"/>
        </w:rPr>
      </w:pPr>
      <w:hyperlink w:anchor="_Toc464568668" w:history="1">
        <w:r w:rsidR="00FF01B6" w:rsidRPr="00B04CAE">
          <w:rPr>
            <w:rStyle w:val="Hyperlink"/>
          </w:rPr>
          <w:t>Acronyms</w:t>
        </w:r>
        <w:r w:rsidR="00FF01B6">
          <w:rPr>
            <w:webHidden/>
          </w:rPr>
          <w:tab/>
        </w:r>
        <w:r w:rsidR="00FF01B6">
          <w:rPr>
            <w:webHidden/>
          </w:rPr>
          <w:fldChar w:fldCharType="begin"/>
        </w:r>
        <w:r w:rsidR="00FF01B6">
          <w:rPr>
            <w:webHidden/>
          </w:rPr>
          <w:instrText xml:space="preserve"> PAGEREF _Toc464568668 \h </w:instrText>
        </w:r>
        <w:r w:rsidR="00FF01B6">
          <w:rPr>
            <w:webHidden/>
          </w:rPr>
        </w:r>
        <w:r w:rsidR="00FF01B6">
          <w:rPr>
            <w:webHidden/>
          </w:rPr>
          <w:fldChar w:fldCharType="separate"/>
        </w:r>
        <w:r w:rsidR="00FF01B6">
          <w:rPr>
            <w:webHidden/>
          </w:rPr>
          <w:t>39</w:t>
        </w:r>
        <w:r w:rsidR="00FF01B6">
          <w:rPr>
            <w:webHidden/>
          </w:rPr>
          <w:fldChar w:fldCharType="end"/>
        </w:r>
      </w:hyperlink>
    </w:p>
    <w:p w14:paraId="05AF6982" w14:textId="77777777" w:rsidR="009A469F" w:rsidRDefault="00E13E8B" w:rsidP="00A43186">
      <w:pPr>
        <w:spacing w:after="120"/>
        <w:rPr>
          <w:noProof/>
          <w:sz w:val="26"/>
        </w:rPr>
      </w:pPr>
      <w:r>
        <w:rPr>
          <w:b/>
          <w:noProof/>
          <w:sz w:val="26"/>
        </w:rPr>
        <w:fldChar w:fldCharType="end"/>
      </w:r>
    </w:p>
    <w:p w14:paraId="356F47B7" w14:textId="77777777" w:rsidR="009A469F" w:rsidRDefault="009A469F" w:rsidP="00A43186">
      <w:pPr>
        <w:spacing w:after="120"/>
        <w:rPr>
          <w:noProof/>
        </w:rPr>
      </w:pPr>
    </w:p>
    <w:p w14:paraId="091F06C2" w14:textId="77777777" w:rsidR="009A469F" w:rsidRDefault="009A469F" w:rsidP="00A43186">
      <w:pPr>
        <w:spacing w:after="120"/>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rsidP="00A43186">
      <w:pPr>
        <w:pStyle w:val="FrontMatterHeader"/>
        <w:spacing w:after="120"/>
      </w:pPr>
      <w:bookmarkStart w:id="5" w:name="_Toc497634056"/>
      <w:bookmarkStart w:id="6" w:name="_Toc498235584"/>
      <w:bookmarkStart w:id="7" w:name="_Toc498325024"/>
      <w:bookmarkStart w:id="8" w:name="_Toc499106663"/>
      <w:r>
        <w:lastRenderedPageBreak/>
        <w:t>List of Figures</w:t>
      </w:r>
    </w:p>
    <w:p w14:paraId="1C247463" w14:textId="77777777" w:rsidR="00FF01B6" w:rsidRDefault="00E13E8B">
      <w:pPr>
        <w:pStyle w:val="TableofFigures"/>
        <w:tabs>
          <w:tab w:val="right" w:leader="dot" w:pos="9350"/>
        </w:tabs>
        <w:rPr>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r w:rsidR="00FF01B6">
        <w:rPr>
          <w:noProof/>
        </w:rPr>
        <w:t>Figure 1: Bonnie Login Page</w:t>
      </w:r>
      <w:r w:rsidR="00FF01B6">
        <w:rPr>
          <w:noProof/>
        </w:rPr>
        <w:tab/>
      </w:r>
      <w:r w:rsidR="00FF01B6">
        <w:rPr>
          <w:noProof/>
        </w:rPr>
        <w:fldChar w:fldCharType="begin"/>
      </w:r>
      <w:r w:rsidR="00FF01B6">
        <w:rPr>
          <w:noProof/>
        </w:rPr>
        <w:instrText xml:space="preserve"> PAGEREF _Toc464568669 \h </w:instrText>
      </w:r>
      <w:r w:rsidR="00FF01B6">
        <w:rPr>
          <w:noProof/>
        </w:rPr>
      </w:r>
      <w:r w:rsidR="00FF01B6">
        <w:rPr>
          <w:noProof/>
        </w:rPr>
        <w:fldChar w:fldCharType="separate"/>
      </w:r>
      <w:r w:rsidR="00FF01B6">
        <w:rPr>
          <w:noProof/>
        </w:rPr>
        <w:t>3</w:t>
      </w:r>
      <w:r w:rsidR="00FF01B6">
        <w:rPr>
          <w:noProof/>
        </w:rPr>
        <w:fldChar w:fldCharType="end"/>
      </w:r>
    </w:p>
    <w:p w14:paraId="3D91CD5C"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 Account Registration Page</w:t>
      </w:r>
      <w:r>
        <w:rPr>
          <w:noProof/>
        </w:rPr>
        <w:tab/>
      </w:r>
      <w:r>
        <w:rPr>
          <w:noProof/>
        </w:rPr>
        <w:fldChar w:fldCharType="begin"/>
      </w:r>
      <w:r>
        <w:rPr>
          <w:noProof/>
        </w:rPr>
        <w:instrText xml:space="preserve"> PAGEREF _Toc464568670 \h </w:instrText>
      </w:r>
      <w:r>
        <w:rPr>
          <w:noProof/>
        </w:rPr>
      </w:r>
      <w:r>
        <w:rPr>
          <w:noProof/>
        </w:rPr>
        <w:fldChar w:fldCharType="separate"/>
      </w:r>
      <w:r>
        <w:rPr>
          <w:noProof/>
        </w:rPr>
        <w:t>3</w:t>
      </w:r>
      <w:r>
        <w:rPr>
          <w:noProof/>
        </w:rPr>
        <w:fldChar w:fldCharType="end"/>
      </w:r>
    </w:p>
    <w:p w14:paraId="1D8022A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 Password Reset Page</w:t>
      </w:r>
      <w:r>
        <w:rPr>
          <w:noProof/>
        </w:rPr>
        <w:tab/>
      </w:r>
      <w:r>
        <w:rPr>
          <w:noProof/>
        </w:rPr>
        <w:fldChar w:fldCharType="begin"/>
      </w:r>
      <w:r>
        <w:rPr>
          <w:noProof/>
        </w:rPr>
        <w:instrText xml:space="preserve"> PAGEREF _Toc464568671 \h </w:instrText>
      </w:r>
      <w:r>
        <w:rPr>
          <w:noProof/>
        </w:rPr>
      </w:r>
      <w:r>
        <w:rPr>
          <w:noProof/>
        </w:rPr>
        <w:fldChar w:fldCharType="separate"/>
      </w:r>
      <w:r>
        <w:rPr>
          <w:noProof/>
        </w:rPr>
        <w:t>4</w:t>
      </w:r>
      <w:r>
        <w:rPr>
          <w:noProof/>
        </w:rPr>
        <w:fldChar w:fldCharType="end"/>
      </w:r>
    </w:p>
    <w:p w14:paraId="57BD5D0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4: Account Management Page</w:t>
      </w:r>
      <w:r>
        <w:rPr>
          <w:noProof/>
        </w:rPr>
        <w:tab/>
      </w:r>
      <w:r>
        <w:rPr>
          <w:noProof/>
        </w:rPr>
        <w:fldChar w:fldCharType="begin"/>
      </w:r>
      <w:r>
        <w:rPr>
          <w:noProof/>
        </w:rPr>
        <w:instrText xml:space="preserve"> PAGEREF _Toc464568672 \h </w:instrText>
      </w:r>
      <w:r>
        <w:rPr>
          <w:noProof/>
        </w:rPr>
      </w:r>
      <w:r>
        <w:rPr>
          <w:noProof/>
        </w:rPr>
        <w:fldChar w:fldCharType="separate"/>
      </w:r>
      <w:r>
        <w:rPr>
          <w:noProof/>
        </w:rPr>
        <w:t>4</w:t>
      </w:r>
      <w:r>
        <w:rPr>
          <w:noProof/>
        </w:rPr>
        <w:fldChar w:fldCharType="end"/>
      </w:r>
    </w:p>
    <w:p w14:paraId="16A65D3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5: Measure Dashboard View</w:t>
      </w:r>
      <w:r>
        <w:rPr>
          <w:noProof/>
        </w:rPr>
        <w:tab/>
      </w:r>
      <w:r>
        <w:rPr>
          <w:noProof/>
        </w:rPr>
        <w:fldChar w:fldCharType="begin"/>
      </w:r>
      <w:r>
        <w:rPr>
          <w:noProof/>
        </w:rPr>
        <w:instrText xml:space="preserve"> PAGEREF _Toc464568673 \h </w:instrText>
      </w:r>
      <w:r>
        <w:rPr>
          <w:noProof/>
        </w:rPr>
      </w:r>
      <w:r>
        <w:rPr>
          <w:noProof/>
        </w:rPr>
        <w:fldChar w:fldCharType="separate"/>
      </w:r>
      <w:r>
        <w:rPr>
          <w:noProof/>
        </w:rPr>
        <w:t>6</w:t>
      </w:r>
      <w:r>
        <w:rPr>
          <w:noProof/>
        </w:rPr>
        <w:fldChar w:fldCharType="end"/>
      </w:r>
    </w:p>
    <w:p w14:paraId="0751C226"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6: New Measure Dialog – MAT Package</w:t>
      </w:r>
      <w:r>
        <w:rPr>
          <w:noProof/>
        </w:rPr>
        <w:tab/>
      </w:r>
      <w:r>
        <w:rPr>
          <w:noProof/>
        </w:rPr>
        <w:fldChar w:fldCharType="begin"/>
      </w:r>
      <w:r>
        <w:rPr>
          <w:noProof/>
        </w:rPr>
        <w:instrText xml:space="preserve"> PAGEREF _Toc464568674 \h </w:instrText>
      </w:r>
      <w:r>
        <w:rPr>
          <w:noProof/>
        </w:rPr>
      </w:r>
      <w:r>
        <w:rPr>
          <w:noProof/>
        </w:rPr>
        <w:fldChar w:fldCharType="separate"/>
      </w:r>
      <w:r>
        <w:rPr>
          <w:noProof/>
        </w:rPr>
        <w:t>7</w:t>
      </w:r>
      <w:r>
        <w:rPr>
          <w:noProof/>
        </w:rPr>
        <w:fldChar w:fldCharType="end"/>
      </w:r>
    </w:p>
    <w:p w14:paraId="6691D8C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7: New Measure Dialog - XML File</w:t>
      </w:r>
      <w:r>
        <w:rPr>
          <w:noProof/>
        </w:rPr>
        <w:tab/>
      </w:r>
      <w:r>
        <w:rPr>
          <w:noProof/>
        </w:rPr>
        <w:fldChar w:fldCharType="begin"/>
      </w:r>
      <w:r>
        <w:rPr>
          <w:noProof/>
        </w:rPr>
        <w:instrText xml:space="preserve"> PAGEREF _Toc464568675 \h </w:instrText>
      </w:r>
      <w:r>
        <w:rPr>
          <w:noProof/>
        </w:rPr>
      </w:r>
      <w:r>
        <w:rPr>
          <w:noProof/>
        </w:rPr>
        <w:fldChar w:fldCharType="separate"/>
      </w:r>
      <w:r>
        <w:rPr>
          <w:noProof/>
        </w:rPr>
        <w:t>8</w:t>
      </w:r>
      <w:r>
        <w:rPr>
          <w:noProof/>
        </w:rPr>
        <w:fldChar w:fldCharType="end"/>
      </w:r>
    </w:p>
    <w:p w14:paraId="04358A1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8: Finalize Measure Dialog</w:t>
      </w:r>
      <w:r>
        <w:rPr>
          <w:noProof/>
        </w:rPr>
        <w:tab/>
      </w:r>
      <w:r>
        <w:rPr>
          <w:noProof/>
        </w:rPr>
        <w:fldChar w:fldCharType="begin"/>
      </w:r>
      <w:r>
        <w:rPr>
          <w:noProof/>
        </w:rPr>
        <w:instrText xml:space="preserve"> PAGEREF _Toc464568676 \h </w:instrText>
      </w:r>
      <w:r>
        <w:rPr>
          <w:noProof/>
        </w:rPr>
      </w:r>
      <w:r>
        <w:rPr>
          <w:noProof/>
        </w:rPr>
        <w:fldChar w:fldCharType="separate"/>
      </w:r>
      <w:r>
        <w:rPr>
          <w:noProof/>
        </w:rPr>
        <w:t>8</w:t>
      </w:r>
      <w:r>
        <w:rPr>
          <w:noProof/>
        </w:rPr>
        <w:fldChar w:fldCharType="end"/>
      </w:r>
    </w:p>
    <w:p w14:paraId="14FF07E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9: Updating Measure Dialog</w:t>
      </w:r>
      <w:r>
        <w:rPr>
          <w:noProof/>
        </w:rPr>
        <w:tab/>
      </w:r>
      <w:r>
        <w:rPr>
          <w:noProof/>
        </w:rPr>
        <w:fldChar w:fldCharType="begin"/>
      </w:r>
      <w:r>
        <w:rPr>
          <w:noProof/>
        </w:rPr>
        <w:instrText xml:space="preserve"> PAGEREF _Toc464568677 \h </w:instrText>
      </w:r>
      <w:r>
        <w:rPr>
          <w:noProof/>
        </w:rPr>
      </w:r>
      <w:r>
        <w:rPr>
          <w:noProof/>
        </w:rPr>
        <w:fldChar w:fldCharType="separate"/>
      </w:r>
      <w:r>
        <w:rPr>
          <w:noProof/>
        </w:rPr>
        <w:t>9</w:t>
      </w:r>
      <w:r>
        <w:rPr>
          <w:noProof/>
        </w:rPr>
        <w:fldChar w:fldCharType="end"/>
      </w:r>
    </w:p>
    <w:p w14:paraId="16DF965E"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10: Measure View</w:t>
      </w:r>
      <w:r>
        <w:rPr>
          <w:noProof/>
        </w:rPr>
        <w:tab/>
      </w:r>
      <w:r>
        <w:rPr>
          <w:noProof/>
        </w:rPr>
        <w:fldChar w:fldCharType="begin"/>
      </w:r>
      <w:r>
        <w:rPr>
          <w:noProof/>
        </w:rPr>
        <w:instrText xml:space="preserve"> PAGEREF _Toc464568678 \h </w:instrText>
      </w:r>
      <w:r>
        <w:rPr>
          <w:noProof/>
        </w:rPr>
      </w:r>
      <w:r>
        <w:rPr>
          <w:noProof/>
        </w:rPr>
        <w:fldChar w:fldCharType="separate"/>
      </w:r>
      <w:r>
        <w:rPr>
          <w:noProof/>
        </w:rPr>
        <w:t>11</w:t>
      </w:r>
      <w:r>
        <w:rPr>
          <w:noProof/>
        </w:rPr>
        <w:fldChar w:fldCharType="end"/>
      </w:r>
    </w:p>
    <w:p w14:paraId="1A985F6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11: Measure Data Criteria and Supplemental Data Elements</w:t>
      </w:r>
      <w:r>
        <w:rPr>
          <w:noProof/>
        </w:rPr>
        <w:tab/>
      </w:r>
      <w:r>
        <w:rPr>
          <w:noProof/>
        </w:rPr>
        <w:fldChar w:fldCharType="begin"/>
      </w:r>
      <w:r>
        <w:rPr>
          <w:noProof/>
        </w:rPr>
        <w:instrText xml:space="preserve"> PAGEREF _Toc464568679 \h </w:instrText>
      </w:r>
      <w:r>
        <w:rPr>
          <w:noProof/>
        </w:rPr>
      </w:r>
      <w:r>
        <w:rPr>
          <w:noProof/>
        </w:rPr>
        <w:fldChar w:fldCharType="separate"/>
      </w:r>
      <w:r>
        <w:rPr>
          <w:noProof/>
        </w:rPr>
        <w:t>12</w:t>
      </w:r>
      <w:r>
        <w:rPr>
          <w:noProof/>
        </w:rPr>
        <w:fldChar w:fldCharType="end"/>
      </w:r>
    </w:p>
    <w:p w14:paraId="628FCDC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12: Expanded Results View</w:t>
      </w:r>
      <w:r>
        <w:rPr>
          <w:noProof/>
        </w:rPr>
        <w:tab/>
      </w:r>
      <w:r>
        <w:rPr>
          <w:noProof/>
        </w:rPr>
        <w:fldChar w:fldCharType="begin"/>
      </w:r>
      <w:r>
        <w:rPr>
          <w:noProof/>
        </w:rPr>
        <w:instrText xml:space="preserve"> PAGEREF _Toc464568680 \h </w:instrText>
      </w:r>
      <w:r>
        <w:rPr>
          <w:noProof/>
        </w:rPr>
      </w:r>
      <w:r>
        <w:rPr>
          <w:noProof/>
        </w:rPr>
        <w:fldChar w:fldCharType="separate"/>
      </w:r>
      <w:r>
        <w:rPr>
          <w:noProof/>
        </w:rPr>
        <w:t>13</w:t>
      </w:r>
      <w:r>
        <w:rPr>
          <w:noProof/>
        </w:rPr>
        <w:fldChar w:fldCharType="end"/>
      </w:r>
    </w:p>
    <w:p w14:paraId="41D708D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13: Logic Calculation Highlight – Passing Results</w:t>
      </w:r>
      <w:r>
        <w:rPr>
          <w:noProof/>
        </w:rPr>
        <w:tab/>
      </w:r>
      <w:r>
        <w:rPr>
          <w:noProof/>
        </w:rPr>
        <w:fldChar w:fldCharType="begin"/>
      </w:r>
      <w:r>
        <w:rPr>
          <w:noProof/>
        </w:rPr>
        <w:instrText xml:space="preserve"> PAGEREF _Toc464568681 \h </w:instrText>
      </w:r>
      <w:r>
        <w:rPr>
          <w:noProof/>
        </w:rPr>
      </w:r>
      <w:r>
        <w:rPr>
          <w:noProof/>
        </w:rPr>
        <w:fldChar w:fldCharType="separate"/>
      </w:r>
      <w:r>
        <w:rPr>
          <w:noProof/>
        </w:rPr>
        <w:t>14</w:t>
      </w:r>
      <w:r>
        <w:rPr>
          <w:noProof/>
        </w:rPr>
        <w:fldChar w:fldCharType="end"/>
      </w:r>
    </w:p>
    <w:p w14:paraId="717AF20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14: Logic Calculation Highlight – Failing Results</w:t>
      </w:r>
      <w:r>
        <w:rPr>
          <w:noProof/>
        </w:rPr>
        <w:tab/>
      </w:r>
      <w:r>
        <w:rPr>
          <w:noProof/>
        </w:rPr>
        <w:fldChar w:fldCharType="begin"/>
      </w:r>
      <w:r>
        <w:rPr>
          <w:noProof/>
        </w:rPr>
        <w:instrText xml:space="preserve"> PAGEREF _Toc464568682 \h </w:instrText>
      </w:r>
      <w:r>
        <w:rPr>
          <w:noProof/>
        </w:rPr>
      </w:r>
      <w:r>
        <w:rPr>
          <w:noProof/>
        </w:rPr>
        <w:fldChar w:fldCharType="separate"/>
      </w:r>
      <w:r>
        <w:rPr>
          <w:noProof/>
        </w:rPr>
        <w:t>14</w:t>
      </w:r>
      <w:r>
        <w:rPr>
          <w:noProof/>
        </w:rPr>
        <w:fldChar w:fldCharType="end"/>
      </w:r>
    </w:p>
    <w:p w14:paraId="14A2D84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15: Patient Builder View</w:t>
      </w:r>
      <w:r>
        <w:rPr>
          <w:noProof/>
        </w:rPr>
        <w:tab/>
      </w:r>
      <w:r>
        <w:rPr>
          <w:noProof/>
        </w:rPr>
        <w:fldChar w:fldCharType="begin"/>
      </w:r>
      <w:r>
        <w:rPr>
          <w:noProof/>
        </w:rPr>
        <w:instrText xml:space="preserve"> PAGEREF _Toc464568683 \h </w:instrText>
      </w:r>
      <w:r>
        <w:rPr>
          <w:noProof/>
        </w:rPr>
      </w:r>
      <w:r>
        <w:rPr>
          <w:noProof/>
        </w:rPr>
        <w:fldChar w:fldCharType="separate"/>
      </w:r>
      <w:r>
        <w:rPr>
          <w:noProof/>
        </w:rPr>
        <w:t>17</w:t>
      </w:r>
      <w:r>
        <w:rPr>
          <w:noProof/>
        </w:rPr>
        <w:fldChar w:fldCharType="end"/>
      </w:r>
    </w:p>
    <w:p w14:paraId="46509D79"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16: Continuous Variable Measures Expected Populations</w:t>
      </w:r>
      <w:r>
        <w:rPr>
          <w:noProof/>
        </w:rPr>
        <w:tab/>
      </w:r>
      <w:r>
        <w:rPr>
          <w:noProof/>
        </w:rPr>
        <w:fldChar w:fldCharType="begin"/>
      </w:r>
      <w:r>
        <w:rPr>
          <w:noProof/>
        </w:rPr>
        <w:instrText xml:space="preserve"> PAGEREF _Toc464568684 \h </w:instrText>
      </w:r>
      <w:r>
        <w:rPr>
          <w:noProof/>
        </w:rPr>
      </w:r>
      <w:r>
        <w:rPr>
          <w:noProof/>
        </w:rPr>
        <w:fldChar w:fldCharType="separate"/>
      </w:r>
      <w:r>
        <w:rPr>
          <w:noProof/>
        </w:rPr>
        <w:t>18</w:t>
      </w:r>
      <w:r>
        <w:rPr>
          <w:noProof/>
        </w:rPr>
        <w:fldChar w:fldCharType="end"/>
      </w:r>
    </w:p>
    <w:p w14:paraId="1DB5F7D6"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17: Building Patient History, including Edit Clinical Element View</w:t>
      </w:r>
      <w:r>
        <w:rPr>
          <w:noProof/>
        </w:rPr>
        <w:tab/>
      </w:r>
      <w:r>
        <w:rPr>
          <w:noProof/>
        </w:rPr>
        <w:fldChar w:fldCharType="begin"/>
      </w:r>
      <w:r>
        <w:rPr>
          <w:noProof/>
        </w:rPr>
        <w:instrText xml:space="preserve"> PAGEREF _Toc464568685 \h </w:instrText>
      </w:r>
      <w:r>
        <w:rPr>
          <w:noProof/>
        </w:rPr>
      </w:r>
      <w:r>
        <w:rPr>
          <w:noProof/>
        </w:rPr>
        <w:fldChar w:fldCharType="separate"/>
      </w:r>
      <w:r>
        <w:rPr>
          <w:noProof/>
        </w:rPr>
        <w:t>19</w:t>
      </w:r>
      <w:r>
        <w:rPr>
          <w:noProof/>
        </w:rPr>
        <w:fldChar w:fldCharType="end"/>
      </w:r>
    </w:p>
    <w:p w14:paraId="68F18E2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18: References Section of the Patient History Builder</w:t>
      </w:r>
      <w:r>
        <w:rPr>
          <w:noProof/>
        </w:rPr>
        <w:tab/>
      </w:r>
      <w:r>
        <w:rPr>
          <w:noProof/>
        </w:rPr>
        <w:fldChar w:fldCharType="begin"/>
      </w:r>
      <w:r>
        <w:rPr>
          <w:noProof/>
        </w:rPr>
        <w:instrText xml:space="preserve"> PAGEREF _Toc464568686 \h </w:instrText>
      </w:r>
      <w:r>
        <w:rPr>
          <w:noProof/>
        </w:rPr>
      </w:r>
      <w:r>
        <w:rPr>
          <w:noProof/>
        </w:rPr>
        <w:fldChar w:fldCharType="separate"/>
      </w:r>
      <w:r>
        <w:rPr>
          <w:noProof/>
        </w:rPr>
        <w:t>20</w:t>
      </w:r>
      <w:r>
        <w:rPr>
          <w:noProof/>
        </w:rPr>
        <w:fldChar w:fldCharType="end"/>
      </w:r>
    </w:p>
    <w:p w14:paraId="15E75DF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19: Editing a Medication</w:t>
      </w:r>
      <w:r>
        <w:rPr>
          <w:noProof/>
        </w:rPr>
        <w:tab/>
      </w:r>
      <w:r>
        <w:rPr>
          <w:noProof/>
        </w:rPr>
        <w:fldChar w:fldCharType="begin"/>
      </w:r>
      <w:r>
        <w:rPr>
          <w:noProof/>
        </w:rPr>
        <w:instrText xml:space="preserve"> PAGEREF _Toc464568687 \h </w:instrText>
      </w:r>
      <w:r>
        <w:rPr>
          <w:noProof/>
        </w:rPr>
      </w:r>
      <w:r>
        <w:rPr>
          <w:noProof/>
        </w:rPr>
        <w:fldChar w:fldCharType="separate"/>
      </w:r>
      <w:r>
        <w:rPr>
          <w:noProof/>
        </w:rPr>
        <w:t>21</w:t>
      </w:r>
      <w:r>
        <w:rPr>
          <w:noProof/>
        </w:rPr>
        <w:fldChar w:fldCharType="end"/>
      </w:r>
    </w:p>
    <w:p w14:paraId="680C808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20: Error Message for Outdated Patient Codes</w:t>
      </w:r>
      <w:r>
        <w:rPr>
          <w:noProof/>
        </w:rPr>
        <w:tab/>
      </w:r>
      <w:r>
        <w:rPr>
          <w:noProof/>
        </w:rPr>
        <w:fldChar w:fldCharType="begin"/>
      </w:r>
      <w:r>
        <w:rPr>
          <w:noProof/>
        </w:rPr>
        <w:instrText xml:space="preserve"> PAGEREF _Toc464568688 \h </w:instrText>
      </w:r>
      <w:r>
        <w:rPr>
          <w:noProof/>
        </w:rPr>
      </w:r>
      <w:r>
        <w:rPr>
          <w:noProof/>
        </w:rPr>
        <w:fldChar w:fldCharType="separate"/>
      </w:r>
      <w:r>
        <w:rPr>
          <w:noProof/>
        </w:rPr>
        <w:t>22</w:t>
      </w:r>
      <w:r>
        <w:rPr>
          <w:noProof/>
        </w:rPr>
        <w:fldChar w:fldCharType="end"/>
      </w:r>
    </w:p>
    <w:p w14:paraId="42AAC269"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21: Patient Dashboard View</w:t>
      </w:r>
      <w:r>
        <w:rPr>
          <w:noProof/>
        </w:rPr>
        <w:tab/>
      </w:r>
      <w:r>
        <w:rPr>
          <w:noProof/>
        </w:rPr>
        <w:fldChar w:fldCharType="begin"/>
      </w:r>
      <w:r>
        <w:rPr>
          <w:noProof/>
        </w:rPr>
        <w:instrText xml:space="preserve"> PAGEREF _Toc464568689 \h </w:instrText>
      </w:r>
      <w:r>
        <w:rPr>
          <w:noProof/>
        </w:rPr>
      </w:r>
      <w:r>
        <w:rPr>
          <w:noProof/>
        </w:rPr>
        <w:fldChar w:fldCharType="separate"/>
      </w:r>
      <w:r>
        <w:rPr>
          <w:noProof/>
        </w:rPr>
        <w:t>24</w:t>
      </w:r>
      <w:r>
        <w:rPr>
          <w:noProof/>
        </w:rPr>
        <w:fldChar w:fldCharType="end"/>
      </w:r>
    </w:p>
    <w:p w14:paraId="2BF0FF0D"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22: Patient Dashboard Logic</w:t>
      </w:r>
      <w:r>
        <w:rPr>
          <w:noProof/>
        </w:rPr>
        <w:tab/>
      </w:r>
      <w:r>
        <w:rPr>
          <w:noProof/>
        </w:rPr>
        <w:fldChar w:fldCharType="begin"/>
      </w:r>
      <w:r>
        <w:rPr>
          <w:noProof/>
        </w:rPr>
        <w:instrText xml:space="preserve"> PAGEREF _Toc464568690 \h </w:instrText>
      </w:r>
      <w:r>
        <w:rPr>
          <w:noProof/>
        </w:rPr>
      </w:r>
      <w:r>
        <w:rPr>
          <w:noProof/>
        </w:rPr>
        <w:fldChar w:fldCharType="separate"/>
      </w:r>
      <w:r>
        <w:rPr>
          <w:noProof/>
        </w:rPr>
        <w:t>25</w:t>
      </w:r>
      <w:r>
        <w:rPr>
          <w:noProof/>
        </w:rPr>
        <w:fldChar w:fldCharType="end"/>
      </w:r>
    </w:p>
    <w:p w14:paraId="5775657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23: Patient Dashboard Options</w:t>
      </w:r>
      <w:r>
        <w:rPr>
          <w:noProof/>
        </w:rPr>
        <w:tab/>
      </w:r>
      <w:r>
        <w:rPr>
          <w:noProof/>
        </w:rPr>
        <w:fldChar w:fldCharType="begin"/>
      </w:r>
      <w:r>
        <w:rPr>
          <w:noProof/>
        </w:rPr>
        <w:instrText xml:space="preserve"> PAGEREF _Toc464568691 \h </w:instrText>
      </w:r>
      <w:r>
        <w:rPr>
          <w:noProof/>
        </w:rPr>
      </w:r>
      <w:r>
        <w:rPr>
          <w:noProof/>
        </w:rPr>
        <w:fldChar w:fldCharType="separate"/>
      </w:r>
      <w:r>
        <w:rPr>
          <w:noProof/>
        </w:rPr>
        <w:t>25</w:t>
      </w:r>
      <w:r>
        <w:rPr>
          <w:noProof/>
        </w:rPr>
        <w:fldChar w:fldCharType="end"/>
      </w:r>
    </w:p>
    <w:p w14:paraId="4DC1AA7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24: Patient Dashboard Inline Edit</w:t>
      </w:r>
      <w:r>
        <w:rPr>
          <w:noProof/>
        </w:rPr>
        <w:tab/>
      </w:r>
      <w:r>
        <w:rPr>
          <w:noProof/>
        </w:rPr>
        <w:fldChar w:fldCharType="begin"/>
      </w:r>
      <w:r>
        <w:rPr>
          <w:noProof/>
        </w:rPr>
        <w:instrText xml:space="preserve"> PAGEREF _Toc464568692 \h </w:instrText>
      </w:r>
      <w:r>
        <w:rPr>
          <w:noProof/>
        </w:rPr>
      </w:r>
      <w:r>
        <w:rPr>
          <w:noProof/>
        </w:rPr>
        <w:fldChar w:fldCharType="separate"/>
      </w:r>
      <w:r>
        <w:rPr>
          <w:noProof/>
        </w:rPr>
        <w:t>26</w:t>
      </w:r>
      <w:r>
        <w:rPr>
          <w:noProof/>
        </w:rPr>
        <w:fldChar w:fldCharType="end"/>
      </w:r>
    </w:p>
    <w:p w14:paraId="19B49DB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25: Navigating to the CQL Learning Tool</w:t>
      </w:r>
      <w:r>
        <w:rPr>
          <w:noProof/>
        </w:rPr>
        <w:tab/>
      </w:r>
      <w:r>
        <w:rPr>
          <w:noProof/>
        </w:rPr>
        <w:fldChar w:fldCharType="begin"/>
      </w:r>
      <w:r>
        <w:rPr>
          <w:noProof/>
        </w:rPr>
        <w:instrText xml:space="preserve"> PAGEREF _Toc464568693 \h </w:instrText>
      </w:r>
      <w:r>
        <w:rPr>
          <w:noProof/>
        </w:rPr>
      </w:r>
      <w:r>
        <w:rPr>
          <w:noProof/>
        </w:rPr>
        <w:fldChar w:fldCharType="separate"/>
      </w:r>
      <w:r>
        <w:rPr>
          <w:noProof/>
        </w:rPr>
        <w:t>26</w:t>
      </w:r>
      <w:r>
        <w:rPr>
          <w:noProof/>
        </w:rPr>
        <w:fldChar w:fldCharType="end"/>
      </w:r>
    </w:p>
    <w:p w14:paraId="41129E0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26: CQL Learning Tool</w:t>
      </w:r>
      <w:r>
        <w:rPr>
          <w:noProof/>
        </w:rPr>
        <w:tab/>
      </w:r>
      <w:r>
        <w:rPr>
          <w:noProof/>
        </w:rPr>
        <w:fldChar w:fldCharType="begin"/>
      </w:r>
      <w:r>
        <w:rPr>
          <w:noProof/>
        </w:rPr>
        <w:instrText xml:space="preserve"> PAGEREF _Toc464568694 \h </w:instrText>
      </w:r>
      <w:r>
        <w:rPr>
          <w:noProof/>
        </w:rPr>
      </w:r>
      <w:r>
        <w:rPr>
          <w:noProof/>
        </w:rPr>
        <w:fldChar w:fldCharType="separate"/>
      </w:r>
      <w:r>
        <w:rPr>
          <w:noProof/>
        </w:rPr>
        <w:t>27</w:t>
      </w:r>
      <w:r>
        <w:rPr>
          <w:noProof/>
        </w:rPr>
        <w:fldChar w:fldCharType="end"/>
      </w:r>
    </w:p>
    <w:p w14:paraId="0245C07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27: CQL Learning Tool after Evaluation</w:t>
      </w:r>
      <w:r>
        <w:rPr>
          <w:noProof/>
        </w:rPr>
        <w:tab/>
      </w:r>
      <w:r>
        <w:rPr>
          <w:noProof/>
        </w:rPr>
        <w:fldChar w:fldCharType="begin"/>
      </w:r>
      <w:r>
        <w:rPr>
          <w:noProof/>
        </w:rPr>
        <w:instrText xml:space="preserve"> PAGEREF _Toc464568695 \h </w:instrText>
      </w:r>
      <w:r>
        <w:rPr>
          <w:noProof/>
        </w:rPr>
      </w:r>
      <w:r>
        <w:rPr>
          <w:noProof/>
        </w:rPr>
        <w:fldChar w:fldCharType="separate"/>
      </w:r>
      <w:r>
        <w:rPr>
          <w:noProof/>
        </w:rPr>
        <w:t>28</w:t>
      </w:r>
      <w:r>
        <w:rPr>
          <w:noProof/>
        </w:rPr>
        <w:fldChar w:fldCharType="end"/>
      </w:r>
    </w:p>
    <w:p w14:paraId="48F4B4F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28: Patient Bank View</w:t>
      </w:r>
      <w:r>
        <w:rPr>
          <w:noProof/>
        </w:rPr>
        <w:tab/>
      </w:r>
      <w:r>
        <w:rPr>
          <w:noProof/>
        </w:rPr>
        <w:fldChar w:fldCharType="begin"/>
      </w:r>
      <w:r>
        <w:rPr>
          <w:noProof/>
        </w:rPr>
        <w:instrText xml:space="preserve"> PAGEREF _Toc464568696 \h </w:instrText>
      </w:r>
      <w:r>
        <w:rPr>
          <w:noProof/>
        </w:rPr>
      </w:r>
      <w:r>
        <w:rPr>
          <w:noProof/>
        </w:rPr>
        <w:fldChar w:fldCharType="separate"/>
      </w:r>
      <w:r>
        <w:rPr>
          <w:noProof/>
        </w:rPr>
        <w:t>29</w:t>
      </w:r>
      <w:r>
        <w:rPr>
          <w:noProof/>
        </w:rPr>
        <w:fldChar w:fldCharType="end"/>
      </w:r>
    </w:p>
    <w:p w14:paraId="6ECE987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29: Patient Listing Example</w:t>
      </w:r>
      <w:r>
        <w:rPr>
          <w:noProof/>
        </w:rPr>
        <w:tab/>
      </w:r>
      <w:r>
        <w:rPr>
          <w:noProof/>
        </w:rPr>
        <w:fldChar w:fldCharType="begin"/>
      </w:r>
      <w:r>
        <w:rPr>
          <w:noProof/>
        </w:rPr>
        <w:instrText xml:space="preserve"> PAGEREF _Toc464568697 \h </w:instrText>
      </w:r>
      <w:r>
        <w:rPr>
          <w:noProof/>
        </w:rPr>
      </w:r>
      <w:r>
        <w:rPr>
          <w:noProof/>
        </w:rPr>
        <w:fldChar w:fldCharType="separate"/>
      </w:r>
      <w:r>
        <w:rPr>
          <w:noProof/>
        </w:rPr>
        <w:t>30</w:t>
      </w:r>
      <w:r>
        <w:rPr>
          <w:noProof/>
        </w:rPr>
        <w:fldChar w:fldCharType="end"/>
      </w:r>
    </w:p>
    <w:p w14:paraId="06BBAA9B"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30: Example Filter Usage</w:t>
      </w:r>
      <w:r>
        <w:rPr>
          <w:noProof/>
        </w:rPr>
        <w:tab/>
      </w:r>
      <w:r>
        <w:rPr>
          <w:noProof/>
        </w:rPr>
        <w:fldChar w:fldCharType="begin"/>
      </w:r>
      <w:r>
        <w:rPr>
          <w:noProof/>
        </w:rPr>
        <w:instrText xml:space="preserve"> PAGEREF _Toc464568698 \h </w:instrText>
      </w:r>
      <w:r>
        <w:rPr>
          <w:noProof/>
        </w:rPr>
      </w:r>
      <w:r>
        <w:rPr>
          <w:noProof/>
        </w:rPr>
        <w:fldChar w:fldCharType="separate"/>
      </w:r>
      <w:r>
        <w:rPr>
          <w:noProof/>
        </w:rPr>
        <w:t>30</w:t>
      </w:r>
      <w:r>
        <w:rPr>
          <w:noProof/>
        </w:rPr>
        <w:fldChar w:fldCharType="end"/>
      </w:r>
    </w:p>
    <w:p w14:paraId="688CB79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31: Patient Result Details</w:t>
      </w:r>
      <w:r>
        <w:rPr>
          <w:noProof/>
        </w:rPr>
        <w:tab/>
      </w:r>
      <w:r>
        <w:rPr>
          <w:noProof/>
        </w:rPr>
        <w:fldChar w:fldCharType="begin"/>
      </w:r>
      <w:r>
        <w:rPr>
          <w:noProof/>
        </w:rPr>
        <w:instrText xml:space="preserve"> PAGEREF _Toc464568699 \h </w:instrText>
      </w:r>
      <w:r>
        <w:rPr>
          <w:noProof/>
        </w:rPr>
      </w:r>
      <w:r>
        <w:rPr>
          <w:noProof/>
        </w:rPr>
        <w:fldChar w:fldCharType="separate"/>
      </w:r>
      <w:r>
        <w:rPr>
          <w:noProof/>
        </w:rPr>
        <w:t>31</w:t>
      </w:r>
      <w:r>
        <w:rPr>
          <w:noProof/>
        </w:rPr>
        <w:fldChar w:fldCharType="end"/>
      </w:r>
    </w:p>
    <w:p w14:paraId="796B763D"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32: Selected Patients</w:t>
      </w:r>
      <w:r>
        <w:rPr>
          <w:noProof/>
        </w:rPr>
        <w:tab/>
      </w:r>
      <w:r>
        <w:rPr>
          <w:noProof/>
        </w:rPr>
        <w:fldChar w:fldCharType="begin"/>
      </w:r>
      <w:r>
        <w:rPr>
          <w:noProof/>
        </w:rPr>
        <w:instrText xml:space="preserve"> PAGEREF _Toc464568700 \h </w:instrText>
      </w:r>
      <w:r>
        <w:rPr>
          <w:noProof/>
        </w:rPr>
      </w:r>
      <w:r>
        <w:rPr>
          <w:noProof/>
        </w:rPr>
        <w:fldChar w:fldCharType="separate"/>
      </w:r>
      <w:r>
        <w:rPr>
          <w:noProof/>
        </w:rPr>
        <w:t>31</w:t>
      </w:r>
      <w:r>
        <w:rPr>
          <w:noProof/>
        </w:rPr>
        <w:fldChar w:fldCharType="end"/>
      </w:r>
    </w:p>
    <w:p w14:paraId="2AA3FB5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33: Selecting Sets of Measures to Compare</w:t>
      </w:r>
      <w:r>
        <w:rPr>
          <w:noProof/>
        </w:rPr>
        <w:tab/>
      </w:r>
      <w:r>
        <w:rPr>
          <w:noProof/>
        </w:rPr>
        <w:fldChar w:fldCharType="begin"/>
      </w:r>
      <w:r>
        <w:rPr>
          <w:noProof/>
        </w:rPr>
        <w:instrText xml:space="preserve"> PAGEREF _Toc464568701 \h </w:instrText>
      </w:r>
      <w:r>
        <w:rPr>
          <w:noProof/>
        </w:rPr>
      </w:r>
      <w:r>
        <w:rPr>
          <w:noProof/>
        </w:rPr>
        <w:fldChar w:fldCharType="separate"/>
      </w:r>
      <w:r>
        <w:rPr>
          <w:noProof/>
        </w:rPr>
        <w:t>33</w:t>
      </w:r>
      <w:r>
        <w:rPr>
          <w:noProof/>
        </w:rPr>
        <w:fldChar w:fldCharType="end"/>
      </w:r>
    </w:p>
    <w:p w14:paraId="6FED47B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34: Complexity Graph</w:t>
      </w:r>
      <w:r>
        <w:rPr>
          <w:noProof/>
        </w:rPr>
        <w:tab/>
      </w:r>
      <w:r>
        <w:rPr>
          <w:noProof/>
        </w:rPr>
        <w:fldChar w:fldCharType="begin"/>
      </w:r>
      <w:r>
        <w:rPr>
          <w:noProof/>
        </w:rPr>
        <w:instrText xml:space="preserve"> PAGEREF _Toc464568702 \h </w:instrText>
      </w:r>
      <w:r>
        <w:rPr>
          <w:noProof/>
        </w:rPr>
      </w:r>
      <w:r>
        <w:rPr>
          <w:noProof/>
        </w:rPr>
        <w:fldChar w:fldCharType="separate"/>
      </w:r>
      <w:r>
        <w:rPr>
          <w:noProof/>
        </w:rPr>
        <w:t>33</w:t>
      </w:r>
      <w:r>
        <w:rPr>
          <w:noProof/>
        </w:rPr>
        <w:fldChar w:fldCharType="end"/>
      </w:r>
    </w:p>
    <w:p w14:paraId="7CE40F0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35: Complexity Grid</w:t>
      </w:r>
      <w:r>
        <w:rPr>
          <w:noProof/>
        </w:rPr>
        <w:tab/>
      </w:r>
      <w:r>
        <w:rPr>
          <w:noProof/>
        </w:rPr>
        <w:fldChar w:fldCharType="begin"/>
      </w:r>
      <w:r>
        <w:rPr>
          <w:noProof/>
        </w:rPr>
        <w:instrText xml:space="preserve"> PAGEREF _Toc464568703 \h </w:instrText>
      </w:r>
      <w:r>
        <w:rPr>
          <w:noProof/>
        </w:rPr>
      </w:r>
      <w:r>
        <w:rPr>
          <w:noProof/>
        </w:rPr>
        <w:fldChar w:fldCharType="separate"/>
      </w:r>
      <w:r>
        <w:rPr>
          <w:noProof/>
        </w:rPr>
        <w:t>34</w:t>
      </w:r>
      <w:r>
        <w:rPr>
          <w:noProof/>
        </w:rPr>
        <w:fldChar w:fldCharType="end"/>
      </w:r>
    </w:p>
    <w:p w14:paraId="5421E63F"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36: Measure Complexity Change Details</w:t>
      </w:r>
      <w:r>
        <w:rPr>
          <w:noProof/>
        </w:rPr>
        <w:tab/>
      </w:r>
      <w:r>
        <w:rPr>
          <w:noProof/>
        </w:rPr>
        <w:fldChar w:fldCharType="begin"/>
      </w:r>
      <w:r>
        <w:rPr>
          <w:noProof/>
        </w:rPr>
        <w:instrText xml:space="preserve"> PAGEREF _Toc464568704 \h </w:instrText>
      </w:r>
      <w:r>
        <w:rPr>
          <w:noProof/>
        </w:rPr>
      </w:r>
      <w:r>
        <w:rPr>
          <w:noProof/>
        </w:rPr>
        <w:fldChar w:fldCharType="separate"/>
      </w:r>
      <w:r>
        <w:rPr>
          <w:noProof/>
        </w:rPr>
        <w:t>34</w:t>
      </w:r>
      <w:r>
        <w:rPr>
          <w:noProof/>
        </w:rPr>
        <w:fldChar w:fldCharType="end"/>
      </w:r>
    </w:p>
    <w:p w14:paraId="338AE33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37: Measure Difference Sorted by Size</w:t>
      </w:r>
      <w:r>
        <w:rPr>
          <w:noProof/>
        </w:rPr>
        <w:tab/>
      </w:r>
      <w:r>
        <w:rPr>
          <w:noProof/>
        </w:rPr>
        <w:fldChar w:fldCharType="begin"/>
      </w:r>
      <w:r>
        <w:rPr>
          <w:noProof/>
        </w:rPr>
        <w:instrText xml:space="preserve"> PAGEREF _Toc464568705 \h </w:instrText>
      </w:r>
      <w:r>
        <w:rPr>
          <w:noProof/>
        </w:rPr>
      </w:r>
      <w:r>
        <w:rPr>
          <w:noProof/>
        </w:rPr>
        <w:fldChar w:fldCharType="separate"/>
      </w:r>
      <w:r>
        <w:rPr>
          <w:noProof/>
        </w:rPr>
        <w:t>35</w:t>
      </w:r>
      <w:r>
        <w:rPr>
          <w:noProof/>
        </w:rPr>
        <w:fldChar w:fldCharType="end"/>
      </w:r>
    </w:p>
    <w:p w14:paraId="723B972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38: User Group Link on Bonnie Splash Page</w:t>
      </w:r>
      <w:r>
        <w:rPr>
          <w:noProof/>
        </w:rPr>
        <w:tab/>
      </w:r>
      <w:r>
        <w:rPr>
          <w:noProof/>
        </w:rPr>
        <w:fldChar w:fldCharType="begin"/>
      </w:r>
      <w:r>
        <w:rPr>
          <w:noProof/>
        </w:rPr>
        <w:instrText xml:space="preserve"> PAGEREF _Toc464568706 \h </w:instrText>
      </w:r>
      <w:r>
        <w:rPr>
          <w:noProof/>
        </w:rPr>
      </w:r>
      <w:r>
        <w:rPr>
          <w:noProof/>
        </w:rPr>
        <w:fldChar w:fldCharType="separate"/>
      </w:r>
      <w:r>
        <w:rPr>
          <w:noProof/>
        </w:rPr>
        <w:t>36</w:t>
      </w:r>
      <w:r>
        <w:rPr>
          <w:noProof/>
        </w:rPr>
        <w:fldChar w:fldCharType="end"/>
      </w:r>
    </w:p>
    <w:p w14:paraId="7321F19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39: User Group Link in the Application Header</w:t>
      </w:r>
      <w:r>
        <w:rPr>
          <w:noProof/>
        </w:rPr>
        <w:tab/>
      </w:r>
      <w:r>
        <w:rPr>
          <w:noProof/>
        </w:rPr>
        <w:fldChar w:fldCharType="begin"/>
      </w:r>
      <w:r>
        <w:rPr>
          <w:noProof/>
        </w:rPr>
        <w:instrText xml:space="preserve"> PAGEREF _Toc464568707 \h </w:instrText>
      </w:r>
      <w:r>
        <w:rPr>
          <w:noProof/>
        </w:rPr>
      </w:r>
      <w:r>
        <w:rPr>
          <w:noProof/>
        </w:rPr>
        <w:fldChar w:fldCharType="separate"/>
      </w:r>
      <w:r>
        <w:rPr>
          <w:noProof/>
        </w:rPr>
        <w:t>36</w:t>
      </w:r>
      <w:r>
        <w:rPr>
          <w:noProof/>
        </w:rPr>
        <w:fldChar w:fldCharType="end"/>
      </w:r>
    </w:p>
    <w:p w14:paraId="25574BC8" w14:textId="77777777" w:rsidR="009A469F" w:rsidRDefault="00E13E8B" w:rsidP="00A43186">
      <w:pPr>
        <w:spacing w:after="120"/>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rsidP="00A43186">
      <w:pPr>
        <w:pStyle w:val="Heading1"/>
        <w:spacing w:after="120"/>
      </w:pPr>
      <w:bookmarkStart w:id="9" w:name="_Toc510936693"/>
      <w:bookmarkStart w:id="10" w:name="_Toc510936873"/>
      <w:bookmarkStart w:id="11" w:name="_Toc510948564"/>
      <w:bookmarkStart w:id="12" w:name="_Toc464568622"/>
      <w:bookmarkStart w:id="13" w:name="_Toc497871702"/>
      <w:bookmarkStart w:id="14" w:name="_Toc497872046"/>
      <w:bookmarkStart w:id="15" w:name="_Toc497872814"/>
      <w:bookmarkStart w:id="16" w:name="_Toc497872969"/>
      <w:bookmarkStart w:id="17" w:name="_Toc497873017"/>
      <w:bookmarkEnd w:id="5"/>
      <w:bookmarkEnd w:id="6"/>
      <w:bookmarkEnd w:id="7"/>
      <w:bookmarkEnd w:id="8"/>
      <w:r>
        <w:lastRenderedPageBreak/>
        <w:t>Introduction</w:t>
      </w:r>
      <w:bookmarkEnd w:id="9"/>
      <w:bookmarkEnd w:id="10"/>
      <w:bookmarkEnd w:id="11"/>
      <w:bookmarkEnd w:id="12"/>
    </w:p>
    <w:p w14:paraId="0C25196F" w14:textId="77777777" w:rsidR="009A469F" w:rsidRDefault="00E13E8B" w:rsidP="00A43186">
      <w:pPr>
        <w:pStyle w:val="Heading2"/>
        <w:spacing w:before="0" w:after="120"/>
      </w:pPr>
      <w:bookmarkStart w:id="18" w:name="_Toc464568623"/>
      <w:r>
        <w:t>Background</w:t>
      </w:r>
      <w:bookmarkEnd w:id="18"/>
    </w:p>
    <w:p w14:paraId="064D7C56" w14:textId="2AC7644F" w:rsidR="009A469F" w:rsidRDefault="00E13E8B" w:rsidP="00A43186">
      <w:pPr>
        <w:spacing w:after="120"/>
      </w:pPr>
      <w:bookmarkStart w:id="19" w:name="_Toc498235586"/>
      <w:r>
        <w:t xml:space="preserve">Bonnie is a software tool that allows Meaningful Use (MU) </w:t>
      </w:r>
      <w:ins w:id="20" w:author="Author">
        <w:r w:rsidR="00D40463">
          <w:t xml:space="preserve">electronic </w:t>
        </w:r>
      </w:ins>
      <w:r>
        <w:t>Clinical Quality Measure (</w:t>
      </w:r>
      <w:ins w:id="21" w:author="Author">
        <w:r w:rsidR="00D40463">
          <w:t>e</w:t>
        </w:r>
      </w:ins>
      <w:r>
        <w:t xml:space="preserve">CQM) developers to test and verify the behavior of their CQM logic. The main goal of the Bonnie application is to reduce the number of defects in </w:t>
      </w:r>
      <w:ins w:id="22" w:author="Author">
        <w:r w:rsidR="00D40463">
          <w:t>e</w:t>
        </w:r>
      </w:ins>
      <w:r>
        <w:t>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21130BDC" w:rsidR="009A469F" w:rsidRDefault="00E13E8B" w:rsidP="00A43186">
      <w:pPr>
        <w:spacing w:after="120"/>
      </w:pPr>
      <w:r>
        <w:t xml:space="preserve">Bonnie has been designed to integrate with the nationally recognized data standards the Meaningful Use program uses for expressing CQM logic for machine-to-machine interoperability. This integration provides enormous value to the </w:t>
      </w:r>
      <w:ins w:id="23" w:author="Author">
        <w:r w:rsidR="00D40463">
          <w:t>e</w:t>
        </w:r>
      </w:ins>
      <w:r>
        <w:t xml:space="preserve">CQM program and federal policy leaders and stakeholders. The Bonnie tool verifies that the new and evolving standards for the Meaningful Use </w:t>
      </w:r>
      <w:ins w:id="24" w:author="Author">
        <w:r w:rsidR="00D40463">
          <w:t>e</w:t>
        </w:r>
      </w:ins>
      <w:r>
        <w:t>CQM program are flexible and can be implemented in software.</w:t>
      </w:r>
    </w:p>
    <w:p w14:paraId="6CC68B3E" w14:textId="4337E534" w:rsidR="009A469F" w:rsidRDefault="00E13E8B" w:rsidP="00A43186">
      <w:pPr>
        <w:spacing w:after="120"/>
      </w:pPr>
      <w: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w:t>
      </w:r>
      <w:ins w:id="25" w:author="Author">
        <w:r w:rsidR="00D40463">
          <w:t>e</w:t>
        </w:r>
      </w:ins>
      <w:r>
        <w:t>CQMs.</w:t>
      </w:r>
    </w:p>
    <w:p w14:paraId="17D8C90E" w14:textId="77777777" w:rsidR="009A469F" w:rsidRDefault="00E13E8B" w:rsidP="00A43186">
      <w:pPr>
        <w:spacing w:after="120"/>
      </w:pPr>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rsidP="00A43186">
      <w:pPr>
        <w:pStyle w:val="Heading2"/>
        <w:spacing w:before="0" w:after="120"/>
      </w:pPr>
      <w:bookmarkStart w:id="26" w:name="_Toc464568624"/>
      <w:r>
        <w:t>Purpose</w:t>
      </w:r>
      <w:bookmarkEnd w:id="26"/>
    </w:p>
    <w:p w14:paraId="5F4B48A3" w14:textId="5EF6EEC6" w:rsidR="009A469F" w:rsidRDefault="00E13E8B" w:rsidP="00A43186">
      <w:pPr>
        <w:spacing w:after="120"/>
      </w:pPr>
      <w:r>
        <w:t xml:space="preserve">The purpose of this document is to describe the functionality of the Bonnie web application that allows measure developers to test and verify the behavior of their CQM logic. This document provides Bonnie users with step-by-step instructions for testing </w:t>
      </w:r>
      <w:ins w:id="27" w:author="Author">
        <w:r w:rsidR="00D40463">
          <w:t>e</w:t>
        </w:r>
      </w:ins>
      <w:r>
        <w:t>CQMs by building synthetic patient records.</w:t>
      </w:r>
    </w:p>
    <w:p w14:paraId="662E7E56" w14:textId="77777777" w:rsidR="009A469F" w:rsidRDefault="00E13E8B" w:rsidP="00A43186">
      <w:pPr>
        <w:pStyle w:val="Heading3"/>
        <w:spacing w:before="0"/>
      </w:pPr>
      <w:bookmarkStart w:id="28" w:name="_Toc464568625"/>
      <w:bookmarkStart w:id="29" w:name="_Toc498235588"/>
      <w:bookmarkEnd w:id="19"/>
      <w:r>
        <w:t>Application Description</w:t>
      </w:r>
      <w:bookmarkEnd w:id="28"/>
    </w:p>
    <w:p w14:paraId="20B1A361" w14:textId="2024AB68" w:rsidR="009A469F" w:rsidRDefault="00E13E8B" w:rsidP="00A43186">
      <w:pPr>
        <w:spacing w:after="120"/>
      </w:pPr>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00781DD3" w:rsidR="009A469F" w:rsidRDefault="00E13E8B" w:rsidP="00A43186">
      <w:pPr>
        <w:spacing w:after="120"/>
      </w:pPr>
      <w:r>
        <w:t xml:space="preserve">The Centers for Medicare &amp; Medicaid Services (CMS) Measure Authoring Tool (MAT) is the primary source for HQMF documents used by the Bonnie application. Measure developers use the MAT to build </w:t>
      </w:r>
      <w:ins w:id="30" w:author="Author">
        <w:r w:rsidR="00D40463">
          <w:t>e</w:t>
        </w:r>
      </w:ins>
      <w:r>
        <w:t xml:space="preserve">CQMs and export those measures as measure bundles containing both the </w:t>
      </w:r>
      <w:r>
        <w:lastRenderedPageBreak/>
        <w:t>HQMF and value sets used as part of calculation. These measure bundles can be downloaded from the MAT and loaded into the Bonnie user interface for measure testing.</w:t>
      </w:r>
    </w:p>
    <w:p w14:paraId="6D32403C" w14:textId="2E3AA164" w:rsidR="009A469F" w:rsidRDefault="00E13E8B" w:rsidP="00A43186">
      <w:pPr>
        <w:spacing w:after="120"/>
      </w:pPr>
      <w:r>
        <w:t>Once a</w:t>
      </w:r>
      <w:ins w:id="31" w:author="Author">
        <w:r w:rsidR="00D40463">
          <w:t>n</w:t>
        </w:r>
      </w:ins>
      <w:r>
        <w:t xml:space="preserve"> </w:t>
      </w:r>
      <w:ins w:id="32" w:author="Author">
        <w:r w:rsidR="00D40463">
          <w:t>e</w:t>
        </w:r>
      </w:ins>
      <w:r>
        <w:t xml:space="preserv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w:t>
      </w:r>
      <w:ins w:id="33" w:author="Author">
        <w:r w:rsidR="00D40463">
          <w:t>e</w:t>
        </w:r>
      </w:ins>
      <w:r>
        <w:t xml:space="preserve">CQMs. Through the Bonnie-supported </w:t>
      </w:r>
      <w:ins w:id="34" w:author="Author">
        <w:r w:rsidR="00D40463">
          <w:t>e</w:t>
        </w:r>
      </w:ins>
      <w:r>
        <w:t>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sidP="00A43186">
      <w:pPr>
        <w:spacing w:after="120"/>
      </w:pPr>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AE85DF4" w14:textId="1C69AADD" w:rsidR="009A469F" w:rsidDel="00D40463" w:rsidRDefault="009A469F" w:rsidP="00A43186">
      <w:pPr>
        <w:spacing w:after="120"/>
        <w:rPr>
          <w:del w:id="35" w:author="Author"/>
        </w:rPr>
      </w:pPr>
    </w:p>
    <w:p w14:paraId="4F693FFE" w14:textId="77F4FFC4" w:rsidR="009A469F" w:rsidRDefault="00B539A3" w:rsidP="00A43186">
      <w:pPr>
        <w:spacing w:after="120"/>
      </w:pPr>
      <w:r>
        <w:t xml:space="preserve"> </w:t>
      </w:r>
    </w:p>
    <w:p w14:paraId="13C8D1C3" w14:textId="77777777" w:rsidR="009A469F" w:rsidRDefault="00E13E8B" w:rsidP="00A43186">
      <w:pPr>
        <w:pStyle w:val="Heading1"/>
        <w:spacing w:after="120"/>
      </w:pPr>
      <w:bookmarkStart w:id="36" w:name="_Toc464568626"/>
      <w:r>
        <w:t>User Account Creation</w:t>
      </w:r>
      <w:bookmarkEnd w:id="36"/>
    </w:p>
    <w:p w14:paraId="1A23DB31" w14:textId="77777777" w:rsidR="009A469F" w:rsidRDefault="00E13E8B" w:rsidP="00A43186">
      <w:pPr>
        <w:pStyle w:val="Heading2"/>
        <w:spacing w:before="0" w:after="120"/>
      </w:pPr>
      <w:bookmarkStart w:id="37" w:name="_Toc464568627"/>
      <w:r>
        <w:t>Login Page</w:t>
      </w:r>
      <w:bookmarkEnd w:id="37"/>
    </w:p>
    <w:p w14:paraId="6C9CA6DD" w14:textId="31B93D1F" w:rsidR="009A469F" w:rsidRDefault="00E13E8B" w:rsidP="00A43186">
      <w:pPr>
        <w:spacing w:after="12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F41D14">
        <w:fldChar w:fldCharType="separate"/>
      </w:r>
      <w:r w:rsidR="00FF01B6">
        <w:t xml:space="preserve">Figure </w:t>
      </w:r>
      <w:r w:rsidR="00FF01B6">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rsidP="00A43186">
      <w:pPr>
        <w:pStyle w:val="Figure"/>
        <w:spacing w:after="120"/>
      </w:pPr>
      <w:r>
        <w:rPr>
          <w:noProof/>
        </w:rPr>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rsidP="00A43186">
      <w:pPr>
        <w:pStyle w:val="FigureCaption"/>
        <w:spacing w:before="0" w:after="120"/>
      </w:pPr>
      <w:bookmarkStart w:id="38" w:name="_Ref459207064"/>
      <w:bookmarkStart w:id="39" w:name="_Toc464568669"/>
      <w:r>
        <w:lastRenderedPageBreak/>
        <w:t xml:space="preserve">Figure </w:t>
      </w:r>
      <w:fldSimple w:instr=" SEQ Figure \* ARABIC ">
        <w:r w:rsidR="00FF01B6">
          <w:rPr>
            <w:noProof/>
          </w:rPr>
          <w:t>1</w:t>
        </w:r>
      </w:fldSimple>
      <w:bookmarkEnd w:id="38"/>
      <w:r>
        <w:t xml:space="preserve">: </w:t>
      </w:r>
      <w:bookmarkStart w:id="40" w:name="_Toc439152610"/>
      <w:bookmarkStart w:id="41" w:name="_Toc439152756"/>
      <w:bookmarkStart w:id="42" w:name="_Toc439154841"/>
      <w:r>
        <w:t>Bonnie Login Page</w:t>
      </w:r>
      <w:bookmarkEnd w:id="39"/>
      <w:bookmarkEnd w:id="40"/>
      <w:bookmarkEnd w:id="41"/>
      <w:bookmarkEnd w:id="42"/>
    </w:p>
    <w:p w14:paraId="746318CA" w14:textId="77777777" w:rsidR="009A469F" w:rsidRDefault="00E13E8B" w:rsidP="00A43186">
      <w:pPr>
        <w:pStyle w:val="Heading2"/>
        <w:spacing w:before="0" w:after="120"/>
      </w:pPr>
      <w:bookmarkStart w:id="43" w:name="_Toc439152897"/>
      <w:bookmarkStart w:id="44" w:name="_Toc439155293"/>
      <w:bookmarkStart w:id="45" w:name="_Toc439155655"/>
      <w:bookmarkStart w:id="46" w:name="_Toc439155735"/>
      <w:bookmarkStart w:id="47" w:name="_Toc439156644"/>
      <w:bookmarkStart w:id="48" w:name="_Toc439157810"/>
      <w:bookmarkStart w:id="49" w:name="_Toc439158054"/>
      <w:bookmarkStart w:id="50" w:name="_Toc439158236"/>
      <w:bookmarkStart w:id="51" w:name="_Toc439922475"/>
      <w:bookmarkStart w:id="52" w:name="_Toc439923945"/>
      <w:bookmarkStart w:id="53" w:name="_Toc439924014"/>
      <w:bookmarkStart w:id="54" w:name="_Toc464568628"/>
      <w:bookmarkEnd w:id="43"/>
      <w:bookmarkEnd w:id="44"/>
      <w:bookmarkEnd w:id="45"/>
      <w:bookmarkEnd w:id="46"/>
      <w:bookmarkEnd w:id="47"/>
      <w:bookmarkEnd w:id="48"/>
      <w:bookmarkEnd w:id="49"/>
      <w:bookmarkEnd w:id="50"/>
      <w:bookmarkEnd w:id="51"/>
      <w:bookmarkEnd w:id="52"/>
      <w:bookmarkEnd w:id="53"/>
      <w:r>
        <w:t>Creating a New User</w:t>
      </w:r>
      <w:bookmarkEnd w:id="54"/>
    </w:p>
    <w:p w14:paraId="18BAFD70" w14:textId="1E471486" w:rsidR="009A469F" w:rsidRDefault="00E13E8B" w:rsidP="00A43186">
      <w:pPr>
        <w:spacing w:after="120"/>
      </w:pPr>
      <w:r>
        <w:t xml:space="preserve">A user can create a new account by clicking the “Register” link on the login page. The register link brings the user to </w:t>
      </w:r>
      <w:ins w:id="55" w:author="Author">
        <w:r w:rsidR="00D40463">
          <w:t xml:space="preserve">account creation </w:t>
        </w:r>
      </w:ins>
      <w:r>
        <w:t xml:space="preserve">page </w:t>
      </w:r>
      <w:del w:id="56" w:author="Author">
        <w:r w:rsidDel="00D40463">
          <w:delText>(</w:delText>
        </w:r>
        <w:r w:rsidR="008D1213" w:rsidDel="00D40463">
          <w:delText>the account creation</w:delText>
        </w:r>
      </w:del>
      <w:ins w:id="57" w:author="Author">
        <w:r w:rsidR="00D40463">
          <w:t>shown in</w:t>
        </w:r>
      </w:ins>
      <w:del w:id="58" w:author="Author">
        <w:r w:rsidR="008D1213" w:rsidDel="00D40463">
          <w:delText xml:space="preserve"> </w:delText>
        </w:r>
      </w:del>
      <w:fldSimple w:instr=" REF _Ref459271439  \* MERGEFORMAT ">
        <w:r w:rsidR="00FF01B6" w:rsidRPr="00FF01B6">
          <w:t>Figure 2</w:t>
        </w:r>
      </w:fldSimple>
      <w:del w:id="59" w:author="Author">
        <w:r w:rsidDel="00D40463">
          <w:delText>)</w:delText>
        </w:r>
      </w:del>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A43186">
      <w:pPr>
        <w:pStyle w:val="Figure"/>
        <w:keepNext/>
        <w:spacing w:after="120"/>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A43186">
      <w:pPr>
        <w:pStyle w:val="Caption"/>
        <w:spacing w:after="120"/>
        <w:jc w:val="center"/>
        <w:rPr>
          <w:rFonts w:ascii="Arial Narrow" w:hAnsi="Arial Narrow"/>
          <w:bCs w:val="0"/>
          <w:sz w:val="24"/>
        </w:rPr>
      </w:pPr>
      <w:bookmarkStart w:id="60" w:name="_Ref459271439"/>
      <w:bookmarkStart w:id="61" w:name="_Toc464568670"/>
      <w:r w:rsidRPr="00BA33CD">
        <w:rPr>
          <w:rFonts w:ascii="Arial Narrow" w:hAnsi="Arial Narrow"/>
          <w:bCs w:val="0"/>
          <w:sz w:val="24"/>
        </w:rPr>
        <w:t xml:space="preserve">Figure </w:t>
      </w:r>
      <w:r w:rsidRPr="00BA33CD">
        <w:rPr>
          <w:rFonts w:ascii="Arial Narrow" w:hAnsi="Arial Narrow"/>
          <w:bCs w:val="0"/>
          <w:sz w:val="24"/>
        </w:rPr>
        <w:fldChar w:fldCharType="begin"/>
      </w:r>
      <w:r w:rsidRPr="00BA33CD">
        <w:rPr>
          <w:rFonts w:ascii="Arial Narrow" w:hAnsi="Arial Narrow"/>
          <w:bCs w:val="0"/>
          <w:sz w:val="24"/>
        </w:rPr>
        <w:instrText xml:space="preserve"> SEQ Figure \* ARABIC </w:instrText>
      </w:r>
      <w:r w:rsidRPr="00BA33CD">
        <w:rPr>
          <w:rFonts w:ascii="Arial Narrow" w:hAnsi="Arial Narrow"/>
          <w:bCs w:val="0"/>
          <w:sz w:val="24"/>
        </w:rPr>
        <w:fldChar w:fldCharType="separate"/>
      </w:r>
      <w:r w:rsidR="00FF01B6">
        <w:rPr>
          <w:rFonts w:ascii="Arial Narrow" w:hAnsi="Arial Narrow"/>
          <w:bCs w:val="0"/>
          <w:noProof/>
          <w:sz w:val="24"/>
        </w:rPr>
        <w:t>2</w:t>
      </w:r>
      <w:r w:rsidRPr="00BA33CD">
        <w:rPr>
          <w:rFonts w:ascii="Arial Narrow" w:hAnsi="Arial Narrow"/>
          <w:bCs w:val="0"/>
          <w:sz w:val="24"/>
        </w:rPr>
        <w:fldChar w:fldCharType="end"/>
      </w:r>
      <w:bookmarkEnd w:id="60"/>
      <w:r w:rsidRPr="00BA33CD">
        <w:rPr>
          <w:rFonts w:ascii="Arial Narrow" w:hAnsi="Arial Narrow"/>
          <w:bCs w:val="0"/>
          <w:sz w:val="24"/>
        </w:rPr>
        <w:t>: Account Registration Page</w:t>
      </w:r>
      <w:bookmarkEnd w:id="61"/>
    </w:p>
    <w:p w14:paraId="5A412904" w14:textId="77777777" w:rsidR="009A469F" w:rsidRDefault="00E13E8B" w:rsidP="00A43186">
      <w:pPr>
        <w:pStyle w:val="Heading2"/>
        <w:spacing w:before="0" w:after="120"/>
      </w:pPr>
      <w:bookmarkStart w:id="62" w:name="_Toc439152899"/>
      <w:bookmarkStart w:id="63" w:name="_Toc439155295"/>
      <w:bookmarkStart w:id="64" w:name="_Toc439155657"/>
      <w:bookmarkStart w:id="65" w:name="_Toc439155737"/>
      <w:bookmarkStart w:id="66" w:name="_Toc439156646"/>
      <w:bookmarkStart w:id="67" w:name="_Toc439157812"/>
      <w:bookmarkStart w:id="68" w:name="_Toc439158056"/>
      <w:bookmarkStart w:id="69" w:name="_Toc439158238"/>
      <w:bookmarkStart w:id="70" w:name="_Toc439922477"/>
      <w:bookmarkStart w:id="71" w:name="_Toc439923947"/>
      <w:bookmarkStart w:id="72" w:name="_Toc439924016"/>
      <w:bookmarkStart w:id="73" w:name="_Toc439152900"/>
      <w:bookmarkStart w:id="74" w:name="_Toc439155296"/>
      <w:bookmarkStart w:id="75" w:name="_Toc439155658"/>
      <w:bookmarkStart w:id="76" w:name="_Toc439155738"/>
      <w:bookmarkStart w:id="77" w:name="_Toc439156647"/>
      <w:bookmarkStart w:id="78" w:name="_Toc439157813"/>
      <w:bookmarkStart w:id="79" w:name="_Toc439158057"/>
      <w:bookmarkStart w:id="80" w:name="_Toc439158239"/>
      <w:bookmarkStart w:id="81" w:name="_Toc439922478"/>
      <w:bookmarkStart w:id="82" w:name="_Toc439923948"/>
      <w:bookmarkStart w:id="83" w:name="_Toc439924017"/>
      <w:bookmarkStart w:id="84" w:name="_Toc464568629"/>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t>Resetting a Password</w:t>
      </w:r>
      <w:bookmarkEnd w:id="84"/>
    </w:p>
    <w:p w14:paraId="10CF51A0" w14:textId="1EECFB37" w:rsidR="009A469F" w:rsidRDefault="00E13E8B" w:rsidP="00A43186">
      <w:pPr>
        <w:spacing w:after="120"/>
      </w:pPr>
      <w:r>
        <w:t>In the event that a password is forgotten or an account is locked, the user can reset the password using the password reset page</w:t>
      </w:r>
      <w:ins w:id="85" w:author="Author">
        <w:r w:rsidR="00D40463">
          <w:t xml:space="preserve"> shown in Figure 3</w:t>
        </w:r>
      </w:ins>
      <w:r>
        <w:t>. This page is accessed from the “Forgot Password?” link on the login page (</w:t>
      </w:r>
      <w:r w:rsidR="00F41D14">
        <w:fldChar w:fldCharType="begin"/>
      </w:r>
      <w:r w:rsidR="001A1644">
        <w:instrText xml:space="preserve"> REF _Ref459207064</w:instrText>
      </w:r>
      <w:r w:rsidR="00F41D14">
        <w:fldChar w:fldCharType="separate"/>
      </w:r>
      <w:r w:rsidR="00FF01B6">
        <w:t xml:space="preserve">Figure </w:t>
      </w:r>
      <w:r w:rsidR="00FF01B6">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rsidP="00A43186">
      <w:pPr>
        <w:pStyle w:val="Figure"/>
        <w:spacing w:after="120"/>
      </w:pPr>
      <w:r>
        <w:rPr>
          <w:noProof/>
        </w:rPr>
        <w:lastRenderedPageBreak/>
        <w:drawing>
          <wp:inline distT="0" distB="0" distL="0" distR="0" wp14:anchorId="06CE1CF1" wp14:editId="714C6359">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rsidP="00A43186">
      <w:pPr>
        <w:pStyle w:val="FigureCaption"/>
        <w:spacing w:before="0" w:after="120"/>
      </w:pPr>
      <w:bookmarkStart w:id="86" w:name="_Toc464568671"/>
      <w:r>
        <w:t xml:space="preserve">Figure </w:t>
      </w:r>
      <w:fldSimple w:instr=" SEQ Figure \* ARABIC ">
        <w:r w:rsidR="00FF01B6">
          <w:rPr>
            <w:noProof/>
          </w:rPr>
          <w:t>3</w:t>
        </w:r>
      </w:fldSimple>
      <w:r>
        <w:t xml:space="preserve">: </w:t>
      </w:r>
      <w:bookmarkStart w:id="87" w:name="_Toc439154842"/>
      <w:r>
        <w:t>Password Reset Page</w:t>
      </w:r>
      <w:bookmarkEnd w:id="86"/>
      <w:bookmarkEnd w:id="87"/>
    </w:p>
    <w:p w14:paraId="4B7DAB05" w14:textId="77777777" w:rsidR="009A469F" w:rsidRDefault="00E13E8B" w:rsidP="00A43186">
      <w:pPr>
        <w:pStyle w:val="Heading2"/>
        <w:spacing w:before="0" w:after="120"/>
      </w:pPr>
      <w:bookmarkStart w:id="88" w:name="_Toc439152902"/>
      <w:bookmarkStart w:id="89" w:name="_Toc439155298"/>
      <w:bookmarkStart w:id="90" w:name="_Toc439155660"/>
      <w:bookmarkStart w:id="91" w:name="_Toc439155740"/>
      <w:bookmarkStart w:id="92" w:name="_Toc439156649"/>
      <w:bookmarkStart w:id="93" w:name="_Toc439157815"/>
      <w:bookmarkStart w:id="94" w:name="_Toc439158059"/>
      <w:bookmarkStart w:id="95" w:name="_Toc439158241"/>
      <w:bookmarkStart w:id="96" w:name="_Toc439922480"/>
      <w:bookmarkStart w:id="97" w:name="_Toc439923950"/>
      <w:bookmarkStart w:id="98" w:name="_Toc439924019"/>
      <w:bookmarkStart w:id="99" w:name="_Toc464568630"/>
      <w:bookmarkEnd w:id="88"/>
      <w:bookmarkEnd w:id="89"/>
      <w:bookmarkEnd w:id="90"/>
      <w:bookmarkEnd w:id="91"/>
      <w:bookmarkEnd w:id="92"/>
      <w:bookmarkEnd w:id="93"/>
      <w:bookmarkEnd w:id="94"/>
      <w:bookmarkEnd w:id="95"/>
      <w:bookmarkEnd w:id="96"/>
      <w:bookmarkEnd w:id="97"/>
      <w:bookmarkEnd w:id="98"/>
      <w:r>
        <w:t>Account Management</w:t>
      </w:r>
      <w:bookmarkEnd w:id="99"/>
    </w:p>
    <w:p w14:paraId="2F16B117" w14:textId="7CAF6940" w:rsidR="009A469F" w:rsidRDefault="00E13E8B" w:rsidP="00A43186">
      <w:pPr>
        <w:spacing w:after="120"/>
      </w:pPr>
      <w:r>
        <w:t xml:space="preserve">After logging into the application, the user can change the information associated with the account by accessing the account management page </w:t>
      </w:r>
      <w:del w:id="100" w:author="Author">
        <w:r w:rsidDel="00D40463">
          <w:delText>(</w:delText>
        </w:r>
        <w:r w:rsidR="00440361" w:rsidDel="00D40463">
          <w:fldChar w:fldCharType="begin"/>
        </w:r>
        <w:r w:rsidR="001A1644" w:rsidDel="00D40463">
          <w:delInstrText xml:space="preserve"> REF _Ref459099779</w:delInstrText>
        </w:r>
        <w:r w:rsidR="00440361" w:rsidDel="00D40463">
          <w:delInstrText xml:space="preserve"> </w:delInstrText>
        </w:r>
        <w:r w:rsidR="00440361" w:rsidDel="00D40463">
          <w:fldChar w:fldCharType="separate"/>
        </w:r>
        <w:r w:rsidR="00FF01B6" w:rsidDel="00D40463">
          <w:rPr>
            <w:b/>
            <w:bCs/>
          </w:rPr>
          <w:delText>Error! Reference source not found.</w:delText>
        </w:r>
        <w:r w:rsidR="00440361" w:rsidDel="00D40463">
          <w:fldChar w:fldCharType="end"/>
        </w:r>
      </w:del>
      <w:ins w:id="101" w:author="Author">
        <w:r w:rsidR="00D40463">
          <w:t>shown in Figure 4</w:t>
        </w:r>
      </w:ins>
      <w:del w:id="102" w:author="Author">
        <w:r w:rsidDel="00D40463">
          <w:delText>)</w:delText>
        </w:r>
      </w:del>
      <w:r>
        <w:t xml:space="preserve">. The account management page can be opened by clicking the “Account” link in the application header </w:t>
      </w:r>
      <w:del w:id="103" w:author="Author">
        <w:r w:rsidDel="00D40463">
          <w:delText>(</w:delText>
        </w:r>
      </w:del>
      <w:r>
        <w:t>shown at the top o</w:t>
      </w:r>
      <w:r w:rsidR="00440361">
        <w:t xml:space="preserve">f </w:t>
      </w:r>
      <w:del w:id="104" w:author="Author">
        <w:r w:rsidR="00440361" w:rsidDel="00D40463">
          <w:fldChar w:fldCharType="begin"/>
        </w:r>
        <w:r w:rsidR="001A1644" w:rsidDel="00D40463">
          <w:delInstrText xml:space="preserve"> REF _Ref459099779</w:delInstrText>
        </w:r>
        <w:r w:rsidR="00440361" w:rsidDel="00D40463">
          <w:delInstrText xml:space="preserve"> </w:delInstrText>
        </w:r>
        <w:r w:rsidR="00440361" w:rsidDel="00D40463">
          <w:fldChar w:fldCharType="separate"/>
        </w:r>
        <w:r w:rsidR="00FF01B6" w:rsidDel="00D40463">
          <w:rPr>
            <w:b/>
            <w:bCs/>
          </w:rPr>
          <w:delText>Error! Reference source not found.</w:delText>
        </w:r>
        <w:r w:rsidR="00440361" w:rsidDel="00D40463">
          <w:fldChar w:fldCharType="end"/>
        </w:r>
      </w:del>
      <w:commentRangeStart w:id="105"/>
      <w:ins w:id="106" w:author="Author">
        <w:r w:rsidR="00D40463">
          <w:fldChar w:fldCharType="begin"/>
        </w:r>
        <w:r w:rsidR="00D40463">
          <w:instrText xml:space="preserve"> REF _Ref459099779 </w:instrText>
        </w:r>
        <w:r w:rsidR="00D40463">
          <w:fldChar w:fldCharType="separate"/>
        </w:r>
        <w:r w:rsidR="00D40463">
          <w:rPr>
            <w:b/>
            <w:bCs/>
          </w:rPr>
          <w:t>Figure 4</w:t>
        </w:r>
        <w:r w:rsidR="00D40463">
          <w:fldChar w:fldCharType="end"/>
        </w:r>
        <w:commentRangeEnd w:id="105"/>
        <w:r w:rsidR="00D40463">
          <w:rPr>
            <w:rStyle w:val="CommentReference"/>
          </w:rPr>
          <w:commentReference w:id="105"/>
        </w:r>
      </w:ins>
      <w:del w:id="107" w:author="Author">
        <w:r w:rsidDel="00D40463">
          <w:delText>)</w:delText>
        </w:r>
      </w:del>
      <w:r>
        <w:t>. From this page, users can change the information provided during the registration process and select a new password for their account.</w:t>
      </w:r>
    </w:p>
    <w:p w14:paraId="1D9995B9" w14:textId="77777777" w:rsidR="002D1359" w:rsidRDefault="002D1359" w:rsidP="00A43186">
      <w:pPr>
        <w:pStyle w:val="Figure"/>
        <w:keepNext/>
        <w:spacing w:after="120"/>
      </w:pPr>
      <w:r w:rsidRPr="002D1359">
        <w:rPr>
          <w:noProof/>
        </w:rPr>
        <w:drawing>
          <wp:inline distT="0" distB="0" distL="0" distR="0" wp14:anchorId="2B435856" wp14:editId="72B42755">
            <wp:extent cx="4406265" cy="2131578"/>
            <wp:effectExtent l="25400" t="25400" r="13335" b="27940"/>
            <wp:docPr id="25" name="Picture 25"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28119C5F" w14:textId="649FF26E" w:rsidR="002D1359" w:rsidRDefault="002D1359" w:rsidP="00A43186">
      <w:pPr>
        <w:pStyle w:val="Figure"/>
        <w:spacing w:after="120"/>
      </w:pPr>
      <w:bookmarkStart w:id="108" w:name="_Toc464568672"/>
      <w:r>
        <w:t xml:space="preserve">Figure </w:t>
      </w:r>
      <w:fldSimple w:instr=" SEQ Figure \* ARABIC ">
        <w:r w:rsidR="00FF01B6">
          <w:rPr>
            <w:noProof/>
          </w:rPr>
          <w:t>4</w:t>
        </w:r>
      </w:fldSimple>
      <w:r>
        <w:t>: Account Management Page</w:t>
      </w:r>
      <w:bookmarkEnd w:id="108"/>
    </w:p>
    <w:p w14:paraId="149483C5" w14:textId="39D079DE" w:rsidR="009A469F" w:rsidRDefault="009A469F" w:rsidP="00A43186">
      <w:pPr>
        <w:pStyle w:val="Figure"/>
        <w:spacing w:after="120"/>
      </w:pPr>
    </w:p>
    <w:p w14:paraId="41B7AF96" w14:textId="77777777" w:rsidR="009A469F" w:rsidRDefault="00E13E8B" w:rsidP="00A43186">
      <w:pPr>
        <w:pStyle w:val="Heading1"/>
        <w:spacing w:after="120"/>
        <w:ind w:left="540" w:hanging="540"/>
      </w:pPr>
      <w:bookmarkStart w:id="109" w:name="_Toc464568631"/>
      <w:r>
        <w:lastRenderedPageBreak/>
        <w:t>Measure Dashboard</w:t>
      </w:r>
      <w:bookmarkEnd w:id="109"/>
    </w:p>
    <w:p w14:paraId="3ED7E2FC" w14:textId="77777777" w:rsidR="009A469F" w:rsidRDefault="00E13E8B" w:rsidP="00A43186">
      <w:pPr>
        <w:pStyle w:val="Heading2"/>
        <w:spacing w:before="0" w:after="120"/>
      </w:pPr>
      <w:bookmarkStart w:id="110" w:name="_Toc464568632"/>
      <w:r>
        <w:t>Overview</w:t>
      </w:r>
      <w:bookmarkEnd w:id="110"/>
    </w:p>
    <w:p w14:paraId="3C5AC3E5" w14:textId="70B38F99" w:rsidR="002D1359" w:rsidRDefault="00E13E8B" w:rsidP="00A43186">
      <w:pPr>
        <w:spacing w:after="120"/>
      </w:pPr>
      <w:r>
        <w:t>The Measure Dashboard page, as shown in</w:t>
      </w:r>
      <w:r w:rsidR="00F41D14">
        <w:t xml:space="preserve"> </w:t>
      </w:r>
      <w:r w:rsidR="00F41D14">
        <w:fldChar w:fldCharType="begin"/>
      </w:r>
      <w:r w:rsidR="001A1644">
        <w:instrText xml:space="preserve"> REF _Ref440185712 </w:instrText>
      </w:r>
      <w:r w:rsidR="00F41D14">
        <w:fldChar w:fldCharType="separate"/>
      </w:r>
      <w:r w:rsidR="00FF01B6">
        <w:t xml:space="preserve">Figure </w:t>
      </w:r>
      <w:r w:rsidR="00FF01B6">
        <w:rPr>
          <w:noProof/>
        </w:rPr>
        <w:t>5</w:t>
      </w:r>
      <w:r w:rsidR="00F41D14">
        <w:fldChar w:fldCharType="end"/>
      </w:r>
      <w:r>
        <w:t xml:space="preserve">, is the initial page presented to users when they log into the application. </w:t>
      </w:r>
      <w:r w:rsidR="002D1359">
        <w:t>When a user logs in for the first time, the New Measure dialog is displayed</w:t>
      </w:r>
      <w:del w:id="111" w:author="Author">
        <w:r w:rsidR="002D1359" w:rsidDel="00D40463">
          <w:delText xml:space="preserve"> (</w:delText>
        </w:r>
        <w:r w:rsidR="002D1359" w:rsidDel="00D40463">
          <w:fldChar w:fldCharType="begin"/>
        </w:r>
        <w:r w:rsidR="002D1359" w:rsidDel="00D40463">
          <w:delInstrText xml:space="preserve"> REF _Ref459099933 \h </w:delInstrText>
        </w:r>
        <w:r w:rsidR="002D1359" w:rsidDel="00D40463">
          <w:fldChar w:fldCharType="separate"/>
        </w:r>
        <w:r w:rsidR="00FF01B6" w:rsidDel="00D40463">
          <w:rPr>
            <w:b/>
            <w:bCs/>
          </w:rPr>
          <w:delText>Error! Reference source not found.</w:delText>
        </w:r>
        <w:r w:rsidR="002D1359" w:rsidDel="00D40463">
          <w:fldChar w:fldCharType="end"/>
        </w:r>
        <w:r w:rsidR="002D1359" w:rsidDel="00D40463">
          <w:delText>)</w:delText>
        </w:r>
      </w:del>
      <w:ins w:id="112" w:author="Author">
        <w:r w:rsidR="00D40463">
          <w:t xml:space="preserve"> as shown in Figure 6,</w:t>
        </w:r>
      </w:ins>
      <w:r w:rsidR="002D1359">
        <w:t xml:space="preserve"> prompting the user to upload a measure. The user can either upload a measure at this time or close this display and upload a measure at a later time. Uploading a new measure is described in greater detail later in this document.</w:t>
      </w:r>
    </w:p>
    <w:p w14:paraId="7B2BC10C" w14:textId="1C51AE4C" w:rsidR="009A469F" w:rsidRDefault="002D1359" w:rsidP="00A43186">
      <w:pPr>
        <w:spacing w:after="120"/>
      </w:pPr>
      <w:r>
        <w:t>After one of more measures has been uploaded, this</w:t>
      </w:r>
      <w:r w:rsidR="00E13E8B">
        <w:t xml:space="preserve">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sidP="00A43186">
      <w:pPr>
        <w:spacing w:after="120"/>
      </w:pPr>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551A7AB6" w:rsidR="009A469F" w:rsidRDefault="00E13E8B" w:rsidP="00A43186">
      <w:pPr>
        <w:spacing w:after="120"/>
      </w:pPr>
      <w:r>
        <w:t>The Measure Dashboard View employs the following user interface (UI) elements (indicated by their item numbers in</w:t>
      </w:r>
      <w:r w:rsidR="00440361">
        <w:t xml:space="preserve">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w:t>
      </w:r>
    </w:p>
    <w:p w14:paraId="595D728F" w14:textId="77777777" w:rsidR="009A469F" w:rsidRDefault="00E13E8B" w:rsidP="00A43186">
      <w:pPr>
        <w:pStyle w:val="NumberedList"/>
        <w:numPr>
          <w:ilvl w:val="0"/>
          <w:numId w:val="39"/>
        </w:numPr>
        <w:spacing w:after="120"/>
      </w:pPr>
      <w:r>
        <w:t>Header – Allows the user to navigate to different parts of the application, access account information, send a support email (Contact), and log out of the application.</w:t>
      </w:r>
    </w:p>
    <w:p w14:paraId="7100CC03" w14:textId="77777777" w:rsidR="009A469F" w:rsidRDefault="00E13E8B" w:rsidP="00A43186">
      <w:pPr>
        <w:pStyle w:val="NumberedList"/>
        <w:numPr>
          <w:ilvl w:val="0"/>
          <w:numId w:val="39"/>
        </w:numPr>
        <w:spacing w:after="120"/>
      </w:pPr>
      <w:r>
        <w:t>Measure Period Date – Displays the measurement period used for calculating measures.</w:t>
      </w:r>
    </w:p>
    <w:p w14:paraId="469F76CA" w14:textId="77777777" w:rsidR="009A469F" w:rsidRDefault="00E13E8B" w:rsidP="00A43186">
      <w:pPr>
        <w:pStyle w:val="NumberedList"/>
        <w:numPr>
          <w:ilvl w:val="0"/>
          <w:numId w:val="39"/>
        </w:numPr>
        <w:spacing w:after="120"/>
      </w:pPr>
      <w:r>
        <w:t>Measures Download Button – Allows the user to download a bundle containing all of their measures.</w:t>
      </w:r>
    </w:p>
    <w:p w14:paraId="6E9D0C34" w14:textId="77777777" w:rsidR="009A469F" w:rsidRDefault="00E13E8B" w:rsidP="00A43186">
      <w:pPr>
        <w:pStyle w:val="NumberedList"/>
        <w:numPr>
          <w:ilvl w:val="0"/>
          <w:numId w:val="39"/>
        </w:numPr>
        <w:spacing w:after="120"/>
      </w:pPr>
      <w:r>
        <w:t>Upload Button – Allows the user to upload a new measure.</w:t>
      </w:r>
    </w:p>
    <w:p w14:paraId="19EA2B84" w14:textId="77777777" w:rsidR="009A469F" w:rsidRDefault="00E13E8B" w:rsidP="00A43186">
      <w:pPr>
        <w:pStyle w:val="NumberedList"/>
        <w:numPr>
          <w:ilvl w:val="0"/>
          <w:numId w:val="39"/>
        </w:numPr>
        <w:spacing w:after="120"/>
      </w:pPr>
      <w:r>
        <w:t>Expected Column – Displays the percentage of passing patients for the measure.</w:t>
      </w:r>
    </w:p>
    <w:p w14:paraId="47942DE9" w14:textId="77777777" w:rsidR="009A469F" w:rsidRDefault="00E13E8B" w:rsidP="00A43186">
      <w:pPr>
        <w:pStyle w:val="NumberedList"/>
        <w:numPr>
          <w:ilvl w:val="0"/>
          <w:numId w:val="39"/>
        </w:numPr>
        <w:spacing w:after="120"/>
      </w:pPr>
      <w:r>
        <w:t>Status Column – Displays the current status of the measure (New, Pass, Fail)</w:t>
      </w:r>
    </w:p>
    <w:p w14:paraId="1AB21E03" w14:textId="77777777" w:rsidR="009A469F" w:rsidRDefault="00E13E8B" w:rsidP="00A43186">
      <w:pPr>
        <w:pStyle w:val="NumberedList"/>
        <w:numPr>
          <w:ilvl w:val="0"/>
          <w:numId w:val="39"/>
        </w:numPr>
        <w:spacing w:after="120"/>
      </w:pPr>
      <w:r>
        <w:t>Test Patient Column – Displays the number of patients passing out of the total number of patients.</w:t>
      </w:r>
    </w:p>
    <w:p w14:paraId="3E360ED0" w14:textId="77777777" w:rsidR="009A469F" w:rsidRDefault="00E13E8B" w:rsidP="00A43186">
      <w:pPr>
        <w:pStyle w:val="NumberedList"/>
        <w:numPr>
          <w:ilvl w:val="0"/>
          <w:numId w:val="39"/>
        </w:numPr>
        <w:spacing w:after="120"/>
      </w:pPr>
      <w:r>
        <w:t>Measure Title – Displays the title for the measure and allows navigation to the measure view.</w:t>
      </w:r>
    </w:p>
    <w:p w14:paraId="3AE32478" w14:textId="77777777" w:rsidR="009A469F" w:rsidRDefault="00E13E8B" w:rsidP="00A43186">
      <w:pPr>
        <w:pStyle w:val="NumberedList"/>
        <w:numPr>
          <w:ilvl w:val="0"/>
          <w:numId w:val="39"/>
        </w:numPr>
        <w:spacing w:after="120"/>
      </w:pPr>
      <w:r>
        <w:t>Subpopulation and stratification titles – Displays the titles for subpopulations or stratifications of a measure.</w:t>
      </w:r>
    </w:p>
    <w:p w14:paraId="36FAE071" w14:textId="77777777" w:rsidR="009A469F" w:rsidRDefault="00E13E8B" w:rsidP="00A43186">
      <w:pPr>
        <w:pStyle w:val="NumberedList"/>
        <w:numPr>
          <w:ilvl w:val="0"/>
          <w:numId w:val="39"/>
        </w:numPr>
        <w:spacing w:after="120"/>
      </w:pPr>
      <w:r>
        <w:t>Edit Title Button – Allows the user to rename a subpopulation or stratification.</w:t>
      </w:r>
    </w:p>
    <w:p w14:paraId="51812884" w14:textId="77777777" w:rsidR="009A469F" w:rsidRDefault="00E13E8B" w:rsidP="00A43186">
      <w:pPr>
        <w:pStyle w:val="NumberedList"/>
        <w:numPr>
          <w:ilvl w:val="0"/>
          <w:numId w:val="39"/>
        </w:numPr>
        <w:spacing w:after="120"/>
      </w:pPr>
      <w:r>
        <w:t>Update Button – Allows the user to update a previously loaded measure.</w:t>
      </w:r>
    </w:p>
    <w:p w14:paraId="62FC2525" w14:textId="77777777" w:rsidR="009A469F" w:rsidRDefault="00E13E8B" w:rsidP="00A43186">
      <w:pPr>
        <w:pStyle w:val="NumberedList"/>
        <w:numPr>
          <w:ilvl w:val="0"/>
          <w:numId w:val="39"/>
        </w:numPr>
        <w:spacing w:after="120"/>
      </w:pPr>
      <w:r>
        <w:t>Add Patient Button – Allows the user to start building a new patient for a measure.</w:t>
      </w:r>
    </w:p>
    <w:p w14:paraId="7E29EA6F" w14:textId="77777777" w:rsidR="009A469F" w:rsidRDefault="00E13E8B" w:rsidP="00A43186">
      <w:pPr>
        <w:pStyle w:val="Figure"/>
        <w:spacing w:after="120"/>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0298D5C1" w:rsidR="009A469F" w:rsidRDefault="00E13E8B" w:rsidP="00A43186">
      <w:pPr>
        <w:pStyle w:val="FigureCaption"/>
        <w:spacing w:before="0" w:after="120"/>
      </w:pPr>
      <w:bookmarkStart w:id="113" w:name="_Ref440185712"/>
      <w:bookmarkStart w:id="114" w:name="_Toc464568673"/>
      <w:r>
        <w:t xml:space="preserve">Figure </w:t>
      </w:r>
      <w:fldSimple w:instr=" SEQ Figure \* ARABIC ">
        <w:r w:rsidR="00FF01B6">
          <w:rPr>
            <w:noProof/>
          </w:rPr>
          <w:t>5</w:t>
        </w:r>
      </w:fldSimple>
      <w:bookmarkEnd w:id="113"/>
      <w:r>
        <w:t xml:space="preserve">: </w:t>
      </w:r>
      <w:bookmarkStart w:id="115" w:name="_Toc439154843"/>
      <w:r>
        <w:t>Measure Dashboard View</w:t>
      </w:r>
      <w:bookmarkEnd w:id="114"/>
      <w:bookmarkEnd w:id="115"/>
    </w:p>
    <w:p w14:paraId="6F963811" w14:textId="77777777" w:rsidR="009A469F" w:rsidRDefault="00E13E8B" w:rsidP="00A43186">
      <w:pPr>
        <w:pStyle w:val="Heading2"/>
        <w:spacing w:before="0" w:after="120"/>
      </w:pPr>
      <w:bookmarkStart w:id="116" w:name="_Toc439155302"/>
      <w:bookmarkStart w:id="117" w:name="_Toc439155664"/>
      <w:bookmarkStart w:id="118" w:name="_Toc439155744"/>
      <w:bookmarkStart w:id="119" w:name="_Toc439156653"/>
      <w:bookmarkStart w:id="120" w:name="_Toc439157819"/>
      <w:bookmarkStart w:id="121" w:name="_Toc439158063"/>
      <w:bookmarkStart w:id="122" w:name="_Toc439158245"/>
      <w:bookmarkStart w:id="123" w:name="_Toc439922484"/>
      <w:bookmarkStart w:id="124" w:name="_Toc439923954"/>
      <w:bookmarkStart w:id="125" w:name="_Toc439924023"/>
      <w:bookmarkStart w:id="126" w:name="_Toc464568633"/>
      <w:bookmarkEnd w:id="116"/>
      <w:bookmarkEnd w:id="117"/>
      <w:bookmarkEnd w:id="118"/>
      <w:bookmarkEnd w:id="119"/>
      <w:bookmarkEnd w:id="120"/>
      <w:bookmarkEnd w:id="121"/>
      <w:bookmarkEnd w:id="122"/>
      <w:bookmarkEnd w:id="123"/>
      <w:bookmarkEnd w:id="124"/>
      <w:bookmarkEnd w:id="125"/>
      <w:r>
        <w:t>Loading a New Measure</w:t>
      </w:r>
      <w:bookmarkEnd w:id="126"/>
    </w:p>
    <w:p w14:paraId="70F1D16B" w14:textId="77777777" w:rsidR="009A469F" w:rsidRDefault="00E13E8B" w:rsidP="00A43186">
      <w:pPr>
        <w:spacing w:after="120"/>
      </w:pPr>
      <w:r>
        <w:t>When a user logs into the system for the first time, there will be no measures associated with the account. The user’s first step is to load a measure into the account to begin testing the measure with the Bonnie application.</w:t>
      </w:r>
    </w:p>
    <w:p w14:paraId="30F61304" w14:textId="13F25DCB" w:rsidR="00BC7793" w:rsidRDefault="00BC7793" w:rsidP="00A43186">
      <w:pPr>
        <w:spacing w:after="120"/>
      </w:pPr>
      <w:r>
        <w:t xml:space="preserve">There are two ways that a measure can be loaded into Bonnie. The first is to load the entire MAT package if it contains an excel spreadsheet of value sets. If a package is loaded in this way, the value sets contained in the excel spreadsheet are what will be used in Bonnie. These may be out of date with the value sets on the Value Set Authority Center (VSAC) website. The second is to unzip the MAT package and to load the XML file </w:t>
      </w:r>
      <w:ins w:id="127" w:author="Author">
        <w:r w:rsidR="00D40463">
          <w:t>en</w:t>
        </w:r>
      </w:ins>
      <w:r>
        <w:t>titled with the CMS ID and version.</w:t>
      </w:r>
    </w:p>
    <w:p w14:paraId="07FBEFC8" w14:textId="77677F5A" w:rsidR="009A469F" w:rsidRDefault="00BC7793" w:rsidP="00A43186">
      <w:pPr>
        <w:spacing w:after="120"/>
      </w:pPr>
      <w:r>
        <w:t>The steps for loading a new measure as an entire MAT package are:</w:t>
      </w:r>
    </w:p>
    <w:p w14:paraId="672A9383" w14:textId="49605563" w:rsidR="009A469F" w:rsidRDefault="00E13E8B" w:rsidP="00A43186">
      <w:pPr>
        <w:pStyle w:val="NumberedList"/>
        <w:numPr>
          <w:ilvl w:val="0"/>
          <w:numId w:val="32"/>
        </w:numPr>
        <w:spacing w:after="120"/>
      </w:pPr>
      <w:r>
        <w:t xml:space="preserve">Click the “Upload” button (item </w:t>
      </w:r>
      <w:r>
        <w:rPr>
          <w:rStyle w:val="numberreference"/>
          <w:rFonts w:ascii="Times New Roman" w:hAnsi="Times New Roman"/>
          <w:b w:val="0"/>
          <w:color w:val="auto"/>
        </w:rPr>
        <w:t>#4</w:t>
      </w:r>
      <w:r>
        <w:t>) on the Measure Dashboard, which opens the New Measure Dialog</w:t>
      </w:r>
      <w:del w:id="128" w:author="Author">
        <w:r w:rsidDel="00D40463">
          <w:delText xml:space="preserve"> (</w:delText>
        </w:r>
        <w:r w:rsidR="00440361" w:rsidDel="00D40463">
          <w:fldChar w:fldCharType="begin"/>
        </w:r>
        <w:r w:rsidR="001A1644" w:rsidDel="00D40463">
          <w:delInstrText xml:space="preserve"> REF _Ref459099933</w:delInstrText>
        </w:r>
        <w:r w:rsidR="00440361" w:rsidDel="00D40463">
          <w:delInstrText xml:space="preserve"> </w:delInstrText>
        </w:r>
        <w:r w:rsidR="00440361" w:rsidDel="00D40463">
          <w:fldChar w:fldCharType="separate"/>
        </w:r>
        <w:r w:rsidR="00FF01B6" w:rsidDel="00D40463">
          <w:rPr>
            <w:b/>
            <w:bCs/>
          </w:rPr>
          <w:delText>Error! Reference source not found.</w:delText>
        </w:r>
        <w:r w:rsidR="00440361" w:rsidDel="00D40463">
          <w:fldChar w:fldCharType="end"/>
        </w:r>
        <w:r w:rsidDel="00D40463">
          <w:delText>)</w:delText>
        </w:r>
      </w:del>
      <w:ins w:id="129" w:author="Author">
        <w:r w:rsidR="00D40463">
          <w:t xml:space="preserve"> shown in Figure 6</w:t>
        </w:r>
      </w:ins>
      <w:r>
        <w:t>.</w:t>
      </w:r>
    </w:p>
    <w:p w14:paraId="6769E9D8" w14:textId="77777777" w:rsidR="009A469F" w:rsidRDefault="00E13E8B" w:rsidP="00A43186">
      <w:pPr>
        <w:pStyle w:val="NumberedList"/>
        <w:numPr>
          <w:ilvl w:val="0"/>
          <w:numId w:val="32"/>
        </w:numPr>
        <w:spacing w:after="120"/>
      </w:pPr>
      <w:r>
        <w:t>On the New Measure Dialog:</w:t>
      </w:r>
    </w:p>
    <w:p w14:paraId="653CFAD4" w14:textId="77777777" w:rsidR="009A469F" w:rsidRDefault="00E13E8B" w:rsidP="00A43186">
      <w:pPr>
        <w:pStyle w:val="NumberedList2bulleted"/>
        <w:spacing w:before="0" w:after="120"/>
        <w:rPr>
          <w:rFonts w:cs="Times New Roman"/>
        </w:rPr>
      </w:pPr>
      <w:r>
        <w:rPr>
          <w:rFonts w:cs="Times New Roman"/>
        </w:rPr>
        <w:t>Choose a MAT export zip file.</w:t>
      </w:r>
    </w:p>
    <w:p w14:paraId="6F6F7E6A" w14:textId="77777777" w:rsidR="009A469F" w:rsidRDefault="00E13E8B" w:rsidP="00A43186">
      <w:pPr>
        <w:pStyle w:val="NumberedList2bulleted"/>
        <w:spacing w:before="0" w:after="120"/>
        <w:rPr>
          <w:rFonts w:cs="Times New Roman"/>
        </w:rPr>
      </w:pPr>
      <w:r>
        <w:rPr>
          <w:rFonts w:cs="Times New Roman"/>
        </w:rPr>
        <w:t>Specify if the measure is eligible professional (EP) or eligible hospital (EH).</w:t>
      </w:r>
    </w:p>
    <w:p w14:paraId="23519BD3" w14:textId="77777777" w:rsidR="009A469F" w:rsidRDefault="00E13E8B" w:rsidP="00A43186">
      <w:pPr>
        <w:pStyle w:val="NumberedList2bulleted"/>
        <w:spacing w:before="0" w:after="120"/>
        <w:rPr>
          <w:rFonts w:cs="Times New Roman"/>
        </w:rPr>
      </w:pPr>
      <w:r>
        <w:rPr>
          <w:rFonts w:cs="Times New Roman"/>
        </w:rPr>
        <w:t>Specify if the measure is Patient-based or Episode of Care.</w:t>
      </w:r>
    </w:p>
    <w:p w14:paraId="0CD3B61D" w14:textId="77777777" w:rsidR="009A469F" w:rsidRDefault="00E13E8B" w:rsidP="00A43186">
      <w:pPr>
        <w:pStyle w:val="NumberedList2bulleted"/>
        <w:spacing w:before="0" w:after="120"/>
        <w:rPr>
          <w:rFonts w:cs="Times New Roman"/>
        </w:rPr>
      </w:pPr>
      <w:r>
        <w:rPr>
          <w:rFonts w:cs="Times New Roman"/>
        </w:rPr>
        <w:t>Click the “Load” button.</w:t>
      </w:r>
    </w:p>
    <w:p w14:paraId="3555762B" w14:textId="1BC9683A" w:rsidR="00BC7793" w:rsidRDefault="00BC7793" w:rsidP="00A43186">
      <w:pPr>
        <w:pStyle w:val="NumberedList2bulleted"/>
        <w:numPr>
          <w:ilvl w:val="0"/>
          <w:numId w:val="0"/>
        </w:numPr>
        <w:spacing w:before="0" w:after="120"/>
        <w:ind w:left="360" w:hanging="360"/>
        <w:rPr>
          <w:rFonts w:cs="Times New Roman"/>
        </w:rPr>
      </w:pPr>
      <w:r>
        <w:rPr>
          <w:rFonts w:cs="Times New Roman"/>
        </w:rPr>
        <w:t>The steps for loading a new measure as an XML file are:</w:t>
      </w:r>
    </w:p>
    <w:p w14:paraId="1206CCAA" w14:textId="7E3501C1" w:rsidR="00BC7793" w:rsidRDefault="00BC7793" w:rsidP="00A43186">
      <w:pPr>
        <w:pStyle w:val="NumberedList"/>
        <w:numPr>
          <w:ilvl w:val="0"/>
          <w:numId w:val="50"/>
        </w:numPr>
        <w:spacing w:after="120"/>
      </w:pPr>
      <w:r>
        <w:t xml:space="preserve">Click the “Upload” button (item </w:t>
      </w:r>
      <w:r w:rsidRPr="00BC7793">
        <w:rPr>
          <w:rStyle w:val="numberreference"/>
          <w:rFonts w:ascii="Times New Roman" w:hAnsi="Times New Roman"/>
          <w:b w:val="0"/>
          <w:color w:val="auto"/>
        </w:rPr>
        <w:t>#4</w:t>
      </w:r>
      <w:r>
        <w:t xml:space="preserve">) on the Measure Dashboard, which opens the New Measure Dialog </w:t>
      </w:r>
      <w:ins w:id="130" w:author="Author">
        <w:r w:rsidR="00D40463">
          <w:t>shown in Figure 7</w:t>
        </w:r>
      </w:ins>
      <w:del w:id="131" w:author="Author">
        <w:r w:rsidDel="00D40463">
          <w:delText>(</w:delText>
        </w:r>
        <w:r w:rsidDel="00D40463">
          <w:fldChar w:fldCharType="begin"/>
        </w:r>
        <w:r w:rsidDel="00D40463">
          <w:delInstrText xml:space="preserve"> REF _Ref459099933 </w:delInstrText>
        </w:r>
        <w:r w:rsidDel="00D40463">
          <w:fldChar w:fldCharType="separate"/>
        </w:r>
        <w:r w:rsidR="00FF01B6" w:rsidDel="00D40463">
          <w:rPr>
            <w:b/>
            <w:bCs/>
          </w:rPr>
          <w:delText>Error! Reference source not found.</w:delText>
        </w:r>
        <w:r w:rsidDel="00D40463">
          <w:fldChar w:fldCharType="end"/>
        </w:r>
        <w:r w:rsidDel="00D40463">
          <w:delText>)</w:delText>
        </w:r>
      </w:del>
      <w:r>
        <w:t>.</w:t>
      </w:r>
    </w:p>
    <w:p w14:paraId="72CC06C2" w14:textId="7A1B6A1C" w:rsidR="00BC7793" w:rsidRDefault="0079525C" w:rsidP="00A43186">
      <w:pPr>
        <w:pStyle w:val="NumberedList"/>
        <w:numPr>
          <w:ilvl w:val="0"/>
          <w:numId w:val="50"/>
        </w:numPr>
        <w:spacing w:after="120"/>
      </w:pPr>
      <w:r>
        <w:t>On the New Measure Dialog:</w:t>
      </w:r>
    </w:p>
    <w:p w14:paraId="53F50707" w14:textId="7DDA0D56" w:rsidR="0079525C" w:rsidRDefault="0079525C" w:rsidP="00A43186">
      <w:pPr>
        <w:pStyle w:val="NumberedList"/>
        <w:numPr>
          <w:ilvl w:val="1"/>
          <w:numId w:val="50"/>
        </w:numPr>
        <w:spacing w:after="120"/>
        <w:ind w:left="1080"/>
      </w:pPr>
      <w:r>
        <w:t>Choose a measure XML file from a MAT package.</w:t>
      </w:r>
    </w:p>
    <w:p w14:paraId="138C064A" w14:textId="47FC4AA5" w:rsidR="0079525C" w:rsidRDefault="0079525C" w:rsidP="00A43186">
      <w:pPr>
        <w:pStyle w:val="NumberedList"/>
        <w:numPr>
          <w:ilvl w:val="2"/>
          <w:numId w:val="50"/>
        </w:numPr>
        <w:spacing w:after="120"/>
        <w:ind w:left="1440"/>
      </w:pPr>
      <w:r>
        <w:lastRenderedPageBreak/>
        <w:t>The New Measure dialog will show VSAC Username and VSAC Password fields ().</w:t>
      </w:r>
    </w:p>
    <w:p w14:paraId="53EF1CCE" w14:textId="7EE9DFB3" w:rsidR="0079525C" w:rsidRDefault="0079525C" w:rsidP="00A43186">
      <w:pPr>
        <w:pStyle w:val="NumberedList"/>
        <w:numPr>
          <w:ilvl w:val="1"/>
          <w:numId w:val="50"/>
        </w:numPr>
        <w:spacing w:after="120"/>
        <w:ind w:left="1080"/>
      </w:pPr>
      <w:r>
        <w:t>Enter your VSAC credentials.</w:t>
      </w:r>
    </w:p>
    <w:p w14:paraId="75CCEAAC" w14:textId="643963BE" w:rsidR="0079525C" w:rsidRDefault="0079525C" w:rsidP="00A43186">
      <w:pPr>
        <w:pStyle w:val="NumberedList"/>
        <w:numPr>
          <w:ilvl w:val="2"/>
          <w:numId w:val="50"/>
        </w:numPr>
        <w:spacing w:after="120"/>
        <w:ind w:left="1440"/>
      </w:pPr>
      <w:r>
        <w:t xml:space="preserve">If you do not already have VSAC credentials, click the link that says “Register for VSAC” which will take you to the UMLS Terminology Services page to register for a UMLS License. The credentials entered here will serve as your VSAC credentials. </w:t>
      </w:r>
    </w:p>
    <w:p w14:paraId="08B46357" w14:textId="41FF2CB5" w:rsidR="0079525C" w:rsidRDefault="0079525C" w:rsidP="00A43186">
      <w:pPr>
        <w:pStyle w:val="NumberedList"/>
        <w:numPr>
          <w:ilvl w:val="1"/>
          <w:numId w:val="50"/>
        </w:numPr>
        <w:spacing w:after="120"/>
        <w:ind w:left="1080"/>
      </w:pPr>
      <w:r>
        <w:t>Specify if the measure is elegible professional (EP) or eligible hospital (EH).</w:t>
      </w:r>
    </w:p>
    <w:p w14:paraId="234FA87B" w14:textId="3E9BB3AA" w:rsidR="0079525C" w:rsidRDefault="0079525C" w:rsidP="00A43186">
      <w:pPr>
        <w:pStyle w:val="NumberedList"/>
        <w:numPr>
          <w:ilvl w:val="1"/>
          <w:numId w:val="50"/>
        </w:numPr>
        <w:spacing w:after="120"/>
        <w:ind w:left="1080"/>
      </w:pPr>
      <w:r>
        <w:t>Specify if the measure is Patient-based or Episode of Care.</w:t>
      </w:r>
    </w:p>
    <w:p w14:paraId="1506BD5F" w14:textId="6CD71D4D" w:rsidR="0079525C" w:rsidRDefault="0079525C" w:rsidP="00A43186">
      <w:pPr>
        <w:pStyle w:val="NumberedList"/>
        <w:numPr>
          <w:ilvl w:val="1"/>
          <w:numId w:val="50"/>
        </w:numPr>
        <w:spacing w:after="120"/>
        <w:ind w:left="1080"/>
      </w:pPr>
      <w:r>
        <w:t>Click the “Load” button.</w:t>
      </w:r>
    </w:p>
    <w:p w14:paraId="2AA33154" w14:textId="77777777" w:rsidR="00BC7793" w:rsidRDefault="00BC7793" w:rsidP="00A43186">
      <w:pPr>
        <w:pStyle w:val="NumberedList2bulleted"/>
        <w:numPr>
          <w:ilvl w:val="0"/>
          <w:numId w:val="0"/>
        </w:numPr>
        <w:spacing w:before="0" w:after="120"/>
        <w:ind w:left="1080" w:hanging="360"/>
        <w:rPr>
          <w:rFonts w:cs="Times New Roman"/>
        </w:rPr>
      </w:pPr>
    </w:p>
    <w:p w14:paraId="7647357D" w14:textId="77777777" w:rsidR="0079525C" w:rsidRDefault="0079525C" w:rsidP="00A43186">
      <w:pPr>
        <w:pStyle w:val="Figure"/>
        <w:spacing w:after="120"/>
      </w:pPr>
      <w:r>
        <w:rPr>
          <w:noProof/>
        </w:rPr>
        <w:drawing>
          <wp:inline distT="0" distB="0" distL="0" distR="0" wp14:anchorId="26A4E2B7" wp14:editId="6684D3BE">
            <wp:extent cx="3754694" cy="2776498"/>
            <wp:effectExtent l="25400" t="25400" r="30480" b="17780"/>
            <wp:docPr id="29" name="Picture 2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4DBFDD0" w14:textId="55D188F4" w:rsidR="0079525C" w:rsidRDefault="0079525C" w:rsidP="00A43186">
      <w:pPr>
        <w:pStyle w:val="FigureCaption"/>
        <w:spacing w:before="0" w:after="120"/>
      </w:pPr>
      <w:bookmarkStart w:id="132" w:name="_Toc464568674"/>
      <w:r>
        <w:t xml:space="preserve">Figure </w:t>
      </w:r>
      <w:fldSimple w:instr=" SEQ Figure \* ARABIC ">
        <w:r w:rsidR="00FF01B6">
          <w:rPr>
            <w:noProof/>
          </w:rPr>
          <w:t>6</w:t>
        </w:r>
      </w:fldSimple>
      <w:r>
        <w:t>: New Measure Dialog – MAT Package</w:t>
      </w:r>
      <w:bookmarkEnd w:id="132"/>
    </w:p>
    <w:p w14:paraId="39AF71B2" w14:textId="77777777" w:rsidR="0079525C" w:rsidRDefault="0079525C" w:rsidP="00A43186">
      <w:pPr>
        <w:keepNext/>
        <w:spacing w:after="120"/>
        <w:jc w:val="center"/>
      </w:pPr>
      <w:r w:rsidRPr="0079525C">
        <w:rPr>
          <w:noProof/>
        </w:rPr>
        <w:lastRenderedPageBreak/>
        <w:drawing>
          <wp:inline distT="0" distB="0" distL="0" distR="0" wp14:anchorId="5088EE8A" wp14:editId="27F9CDFD">
            <wp:extent cx="3794819" cy="2712323"/>
            <wp:effectExtent l="0" t="0" r="0" b="5715"/>
            <wp:docPr id="31" name="Picture 31" descr="In the New Measure dialog, after clicking the browse button and loading an XML file, The New Measure dialog box changes and has six lines for entering information.  The first, &quot;Measure Data,&quot; has a Browse button. The next line, &quot;VSAC Username&quot; allows the user to enter their VSAC username. The third line, &quot;VSAC Password&quot; allows the user to enter their VSAC passord. Following the &quot;VSAC Password field, there is a link to regsiter for VSAC credentials if the user doesn't already have credentials. The next line,&quot; Type,&quot; offers the choice between Eligible Professional or Eligible Hospital.  The fifth line, &quot;Calculation,&quot; offers the choice Patient Based or Episode of Care.  And the last line, &quot;Rebuild Patients&quot;, has Yes and No buttons.  At the bottom are two buttons, Close and Load."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7242" cy="2735497"/>
                    </a:xfrm>
                    <a:prstGeom prst="rect">
                      <a:avLst/>
                    </a:prstGeom>
                  </pic:spPr>
                </pic:pic>
              </a:graphicData>
            </a:graphic>
          </wp:inline>
        </w:drawing>
      </w:r>
    </w:p>
    <w:p w14:paraId="1AF04ACF" w14:textId="666ECF28" w:rsidR="0079525C" w:rsidRPr="0079525C" w:rsidRDefault="0079525C" w:rsidP="00A43186">
      <w:pPr>
        <w:pStyle w:val="Figure"/>
        <w:spacing w:after="120"/>
      </w:pPr>
      <w:bookmarkStart w:id="133" w:name="_Toc464568675"/>
      <w:r>
        <w:t xml:space="preserve">Figure </w:t>
      </w:r>
      <w:fldSimple w:instr=" SEQ Figure \* ARABIC ">
        <w:r w:rsidR="00FF01B6">
          <w:rPr>
            <w:noProof/>
          </w:rPr>
          <w:t>7</w:t>
        </w:r>
      </w:fldSimple>
      <w:r>
        <w:t>: New Measure Dialog - XML File</w:t>
      </w:r>
      <w:bookmarkEnd w:id="133"/>
    </w:p>
    <w:p w14:paraId="30FE1C73" w14:textId="097478D6" w:rsidR="009A469F" w:rsidRDefault="00E13E8B" w:rsidP="00A43186">
      <w:pPr>
        <w:spacing w:after="120"/>
      </w:pPr>
      <w:r>
        <w:t xml:space="preserve">The action of clicking the “Load” button in the New Measure Dialog uploads the measure to the application for processing. If the measure loaded is Episode of Care or has multiple populations, the user is presented with the Finalize Measure Dialog </w:t>
      </w:r>
      <w:ins w:id="134" w:author="Author">
        <w:r w:rsidR="00D40463">
          <w:t xml:space="preserve">shown in </w:t>
        </w:r>
      </w:ins>
      <w:del w:id="135" w:author="Author">
        <w:r w:rsidR="00440361" w:rsidDel="00D40463">
          <w:delText>(</w:delText>
        </w:r>
      </w:del>
      <w:r w:rsidR="00440361">
        <w:fldChar w:fldCharType="begin"/>
      </w:r>
      <w:r w:rsidR="001A1644">
        <w:instrText xml:space="preserve"> REF _Ref459099953 </w:instrText>
      </w:r>
      <w:r w:rsidR="00440361">
        <w:fldChar w:fldCharType="separate"/>
      </w:r>
      <w:r w:rsidR="00FF01B6">
        <w:t xml:space="preserve">Figure </w:t>
      </w:r>
      <w:r w:rsidR="00FF01B6">
        <w:rPr>
          <w:noProof/>
        </w:rPr>
        <w:t>8</w:t>
      </w:r>
      <w:r w:rsidR="00440361">
        <w:fldChar w:fldCharType="end"/>
      </w:r>
      <w:del w:id="136" w:author="Author">
        <w:r w:rsidDel="00D40463">
          <w:delText>)</w:delText>
        </w:r>
      </w:del>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440361">
        <w:fldChar w:fldCharType="separate"/>
      </w:r>
      <w:r w:rsidR="00FF01B6">
        <w:t xml:space="preserve">Figure </w:t>
      </w:r>
      <w:r w:rsidR="00FF01B6">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4B7AB0F5" w14:textId="77777777" w:rsidR="009A469F" w:rsidRDefault="00E13E8B" w:rsidP="00A43186">
      <w:pPr>
        <w:pStyle w:val="Figure"/>
        <w:spacing w:after="120"/>
      </w:pPr>
      <w:r>
        <w:rPr>
          <w:noProof/>
        </w:rPr>
        <w:drawing>
          <wp:inline distT="0" distB="0" distL="0" distR="0" wp14:anchorId="6F4C3288" wp14:editId="18FB7D5D">
            <wp:extent cx="3301602" cy="2441448"/>
            <wp:effectExtent l="25400" t="25400" r="26035" b="2286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59D23D1E" w:rsidR="009A469F" w:rsidRDefault="00E13E8B" w:rsidP="00A43186">
      <w:pPr>
        <w:pStyle w:val="FigureCaption"/>
        <w:spacing w:before="0" w:after="120"/>
      </w:pPr>
      <w:bookmarkStart w:id="137" w:name="_Ref459099953"/>
      <w:bookmarkStart w:id="138" w:name="_Toc464568676"/>
      <w:r>
        <w:t xml:space="preserve">Figure </w:t>
      </w:r>
      <w:fldSimple w:instr=" SEQ Figure \* ARABIC ">
        <w:r w:rsidR="00FF01B6">
          <w:rPr>
            <w:noProof/>
          </w:rPr>
          <w:t>8</w:t>
        </w:r>
      </w:fldSimple>
      <w:bookmarkEnd w:id="137"/>
      <w:r>
        <w:t xml:space="preserve">: </w:t>
      </w:r>
      <w:bookmarkStart w:id="139" w:name="_Toc439154844"/>
      <w:r>
        <w:t>Finalize Measure Dialog</w:t>
      </w:r>
      <w:bookmarkEnd w:id="138"/>
      <w:bookmarkEnd w:id="139"/>
    </w:p>
    <w:p w14:paraId="003FBFB8" w14:textId="77777777" w:rsidR="009A469F" w:rsidRDefault="00E13E8B" w:rsidP="00A43186">
      <w:pPr>
        <w:pStyle w:val="Heading2"/>
        <w:spacing w:before="0" w:after="120"/>
      </w:pPr>
      <w:bookmarkStart w:id="140" w:name="_Toc439155304"/>
      <w:bookmarkStart w:id="141" w:name="_Toc439155666"/>
      <w:bookmarkStart w:id="142" w:name="_Toc439155746"/>
      <w:bookmarkStart w:id="143" w:name="_Toc439156655"/>
      <w:bookmarkStart w:id="144" w:name="_Toc439157821"/>
      <w:bookmarkStart w:id="145" w:name="_Toc439158065"/>
      <w:bookmarkStart w:id="146" w:name="_Toc439158247"/>
      <w:bookmarkStart w:id="147" w:name="_Toc439922486"/>
      <w:bookmarkStart w:id="148" w:name="_Toc439923956"/>
      <w:bookmarkStart w:id="149" w:name="_Toc439924025"/>
      <w:bookmarkStart w:id="150" w:name="_Toc464568634"/>
      <w:bookmarkEnd w:id="140"/>
      <w:bookmarkEnd w:id="141"/>
      <w:bookmarkEnd w:id="142"/>
      <w:bookmarkEnd w:id="143"/>
      <w:bookmarkEnd w:id="144"/>
      <w:bookmarkEnd w:id="145"/>
      <w:bookmarkEnd w:id="146"/>
      <w:bookmarkEnd w:id="147"/>
      <w:bookmarkEnd w:id="148"/>
      <w:bookmarkEnd w:id="149"/>
      <w:r>
        <w:t>Updating a Measure</w:t>
      </w:r>
      <w:bookmarkEnd w:id="150"/>
    </w:p>
    <w:p w14:paraId="28AAB695" w14:textId="77777777" w:rsidR="009A469F" w:rsidRDefault="00E13E8B" w:rsidP="00A43186">
      <w:pPr>
        <w:spacing w:after="120"/>
      </w:pPr>
      <w:r>
        <w:t xml:space="preserve">Once the measure has been loaded, the testing process may identify issues with the measure. When issues are identified, the logic must be updated in the MAT to resolve these issues. </w:t>
      </w:r>
      <w:r>
        <w:lastRenderedPageBreak/>
        <w:t>Alternatively, the measure could be updated in the MAT as part of an annual update. Once a measure has been updated in the MAT, it may be necessary to update that measure in Bonnie for testing. To update a measure, follow these steps:</w:t>
      </w:r>
    </w:p>
    <w:p w14:paraId="382B4993" w14:textId="70AC3320" w:rsidR="009A469F" w:rsidRDefault="00E13E8B" w:rsidP="00A43186">
      <w:pPr>
        <w:pStyle w:val="NumberedList"/>
        <w:numPr>
          <w:ilvl w:val="0"/>
          <w:numId w:val="40"/>
        </w:numPr>
        <w:spacing w:after="120"/>
      </w:pPr>
      <w:r>
        <w:t>Click the “Update” button (</w:t>
      </w:r>
      <w:r>
        <w:rPr>
          <w:rStyle w:val="numberreference"/>
          <w:rFonts w:ascii="Times New Roman" w:hAnsi="Times New Roman"/>
          <w:b w:val="0"/>
          <w:color w:val="auto"/>
        </w:rPr>
        <w:t>#11</w:t>
      </w:r>
      <w:r>
        <w:t xml:space="preserve">) on the Measure Dashboard, which displays the “Update Measure” dialog </w:t>
      </w:r>
      <w:ins w:id="151" w:author="Author">
        <w:r w:rsidR="00D40463">
          <w:t xml:space="preserve">as shown in </w:t>
        </w:r>
      </w:ins>
      <w:del w:id="152" w:author="Author">
        <w:r w:rsidDel="00D40463">
          <w:delText>(</w:delText>
        </w:r>
      </w:del>
      <w:r w:rsidR="00440361">
        <w:fldChar w:fldCharType="begin"/>
      </w:r>
      <w:r w:rsidR="001A1644">
        <w:instrText xml:space="preserve"> REF _Ref459100171 </w:instrText>
      </w:r>
      <w:r w:rsidR="00440361">
        <w:fldChar w:fldCharType="separate"/>
      </w:r>
      <w:r w:rsidR="00FF01B6">
        <w:t xml:space="preserve">Figure </w:t>
      </w:r>
      <w:r w:rsidR="00FF01B6">
        <w:rPr>
          <w:noProof/>
        </w:rPr>
        <w:t>9</w:t>
      </w:r>
      <w:r w:rsidR="00440361">
        <w:fldChar w:fldCharType="end"/>
      </w:r>
      <w:del w:id="153" w:author="Author">
        <w:r w:rsidDel="00D40463">
          <w:delText>)</w:delText>
        </w:r>
      </w:del>
      <w:r>
        <w:t>.</w:t>
      </w:r>
    </w:p>
    <w:p w14:paraId="6FB24D4A" w14:textId="77777777" w:rsidR="009A469F" w:rsidRDefault="00E13E8B" w:rsidP="00A43186">
      <w:pPr>
        <w:pStyle w:val="NumberedList"/>
        <w:numPr>
          <w:ilvl w:val="0"/>
          <w:numId w:val="32"/>
        </w:numPr>
        <w:spacing w:after="120"/>
      </w:pPr>
      <w:r>
        <w:t>Select a new MAT export zip with the updated measure definition.</w:t>
      </w:r>
    </w:p>
    <w:p w14:paraId="264BF543" w14:textId="77777777" w:rsidR="009A469F" w:rsidRDefault="00E13E8B" w:rsidP="00A43186">
      <w:pPr>
        <w:pStyle w:val="NumberedList"/>
        <w:numPr>
          <w:ilvl w:val="0"/>
          <w:numId w:val="32"/>
        </w:numPr>
        <w:spacing w:after="120"/>
      </w:pPr>
      <w:r>
        <w:t>Update the episode of care if it has changed.</w:t>
      </w:r>
    </w:p>
    <w:p w14:paraId="4B0CDC0A" w14:textId="77777777" w:rsidR="009A469F" w:rsidRDefault="00E13E8B" w:rsidP="00A43186">
      <w:pPr>
        <w:pStyle w:val="NumberedList"/>
        <w:spacing w:after="120"/>
      </w:pPr>
      <w:r>
        <w:t>Click the “Load” button to load the new version of the measure.</w:t>
      </w:r>
    </w:p>
    <w:p w14:paraId="47623729" w14:textId="77777777" w:rsidR="009A469F" w:rsidRDefault="00E13E8B" w:rsidP="00A43186">
      <w:pPr>
        <w:pStyle w:val="Figure"/>
        <w:spacing w:after="120"/>
      </w:pPr>
      <w:r>
        <w:rPr>
          <w:noProof/>
        </w:rPr>
        <w:drawing>
          <wp:inline distT="0" distB="0" distL="0" distR="0" wp14:anchorId="59DB2EB3" wp14:editId="6F5E19F8">
            <wp:extent cx="4154286" cy="3063240"/>
            <wp:effectExtent l="25400" t="25400" r="36830" b="355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17F991D" w:rsidR="009A469F" w:rsidRDefault="00E13E8B" w:rsidP="00A43186">
      <w:pPr>
        <w:pStyle w:val="FigureCaption"/>
        <w:spacing w:before="0" w:after="120"/>
      </w:pPr>
      <w:bookmarkStart w:id="154" w:name="_Ref459100171"/>
      <w:bookmarkStart w:id="155" w:name="_Toc464568677"/>
      <w:r>
        <w:t xml:space="preserve">Figure </w:t>
      </w:r>
      <w:fldSimple w:instr=" SEQ Figure \* ARABIC ">
        <w:r w:rsidR="00FF01B6">
          <w:rPr>
            <w:noProof/>
          </w:rPr>
          <w:t>9</w:t>
        </w:r>
      </w:fldSimple>
      <w:bookmarkEnd w:id="154"/>
      <w:r>
        <w:t>: Updating Measure Dialog</w:t>
      </w:r>
      <w:bookmarkEnd w:id="155"/>
    </w:p>
    <w:p w14:paraId="5B056CC2" w14:textId="77777777" w:rsidR="009A469F" w:rsidRDefault="00E13E8B" w:rsidP="00A43186">
      <w:pPr>
        <w:pStyle w:val="Heading2"/>
        <w:spacing w:before="0" w:after="120"/>
      </w:pPr>
      <w:bookmarkStart w:id="156" w:name="_Toc439155306"/>
      <w:bookmarkStart w:id="157" w:name="_Toc439155668"/>
      <w:bookmarkStart w:id="158" w:name="_Toc439155748"/>
      <w:bookmarkStart w:id="159" w:name="_Toc439156657"/>
      <w:bookmarkStart w:id="160" w:name="_Toc439157823"/>
      <w:bookmarkStart w:id="161" w:name="_Toc439158067"/>
      <w:bookmarkStart w:id="162" w:name="_Toc439158249"/>
      <w:bookmarkStart w:id="163" w:name="_Toc439922488"/>
      <w:bookmarkStart w:id="164" w:name="_Toc439923958"/>
      <w:bookmarkStart w:id="165" w:name="_Toc439924027"/>
      <w:bookmarkStart w:id="166" w:name="_Toc464568635"/>
      <w:bookmarkEnd w:id="156"/>
      <w:bookmarkEnd w:id="157"/>
      <w:bookmarkEnd w:id="158"/>
      <w:bookmarkEnd w:id="159"/>
      <w:bookmarkEnd w:id="160"/>
      <w:bookmarkEnd w:id="161"/>
      <w:bookmarkEnd w:id="162"/>
      <w:bookmarkEnd w:id="163"/>
      <w:bookmarkEnd w:id="164"/>
      <w:bookmarkEnd w:id="165"/>
      <w:r>
        <w:t>Creating Synthetic Test Records</w:t>
      </w:r>
      <w:bookmarkEnd w:id="166"/>
    </w:p>
    <w:p w14:paraId="7A2A483B" w14:textId="471EFE9E" w:rsidR="009A469F" w:rsidRDefault="00E13E8B" w:rsidP="00A43186">
      <w:pPr>
        <w:spacing w:after="120"/>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 This action opens th</w:t>
      </w:r>
      <w:r w:rsidR="00440361">
        <w:t xml:space="preserve">e patient builder </w:t>
      </w:r>
      <w:ins w:id="167" w:author="Author">
        <w:r w:rsidR="00D40463">
          <w:t xml:space="preserve">screen as shown in </w:t>
        </w:r>
      </w:ins>
      <w:del w:id="168" w:author="Author">
        <w:r w:rsidR="00440361" w:rsidDel="00D40463">
          <w:delText xml:space="preserve">(see </w:delText>
        </w:r>
      </w:del>
      <w:r w:rsidR="00440361">
        <w:fldChar w:fldCharType="begin"/>
      </w:r>
      <w:r w:rsidR="001A1644">
        <w:instrText xml:space="preserve"> REF _Ref440364143 </w:instrText>
      </w:r>
      <w:r w:rsidR="00440361">
        <w:instrText xml:space="preserve"> </w:instrText>
      </w:r>
      <w:r w:rsidR="00440361">
        <w:fldChar w:fldCharType="separate"/>
      </w:r>
      <w:r w:rsidR="00FF01B6">
        <w:t xml:space="preserve">Figure </w:t>
      </w:r>
      <w:r w:rsidR="00FF01B6">
        <w:rPr>
          <w:noProof/>
        </w:rPr>
        <w:t>15</w:t>
      </w:r>
      <w:r w:rsidR="00440361">
        <w:fldChar w:fldCharType="end"/>
      </w:r>
      <w:del w:id="169" w:author="Author">
        <w:r w:rsidDel="00D40463">
          <w:delText>)</w:delText>
        </w:r>
      </w:del>
      <w:r>
        <w:t>. For m</w:t>
      </w:r>
      <w:r w:rsidR="003C325A">
        <w:t xml:space="preserve">ore information, </w:t>
      </w:r>
      <w:del w:id="170" w:author="Author">
        <w:r w:rsidR="003C325A" w:rsidDel="00D40463">
          <w:delText>go to</w:delText>
        </w:r>
      </w:del>
      <w:ins w:id="171" w:author="Author">
        <w:r w:rsidR="00D40463">
          <w:t>reference</w:t>
        </w:r>
      </w:ins>
      <w:r w:rsidR="001527AA">
        <w:t xml:space="preserve"> Section </w:t>
      </w:r>
      <w:r w:rsidR="001527AA">
        <w:fldChar w:fldCharType="begin"/>
      </w:r>
      <w:r w:rsidR="001527AA">
        <w:instrText xml:space="preserve"> REF </w:instrText>
      </w:r>
      <w:r w:rsidR="001A1644">
        <w:instrText xml:space="preserve">_Ref459208168 \r </w:instrText>
      </w:r>
      <w:r w:rsidR="001527AA">
        <w:instrText xml:space="preserve"> </w:instrText>
      </w:r>
      <w:r w:rsidR="001527AA">
        <w:fldChar w:fldCharType="separate"/>
      </w:r>
      <w:r w:rsidR="00FF01B6">
        <w:t>5</w:t>
      </w:r>
      <w:r w:rsidR="001527AA">
        <w:fldChar w:fldCharType="end"/>
      </w:r>
      <w:r w:rsidR="001527AA">
        <w:t xml:space="preserve">, </w:t>
      </w:r>
      <w:r w:rsidR="001527AA">
        <w:rPr>
          <w:i/>
        </w:rPr>
        <w:t>Building a Patient Test Record</w:t>
      </w:r>
      <w:r w:rsidR="003C325A" w:rsidRPr="003C325A">
        <w:rPr>
          <w:i/>
        </w:rPr>
        <w:t>.</w:t>
      </w:r>
    </w:p>
    <w:p w14:paraId="57EA65D8" w14:textId="72384731" w:rsidR="00B539A3" w:rsidRPr="003C325A" w:rsidDel="00D40463" w:rsidRDefault="00B539A3" w:rsidP="00A43186">
      <w:pPr>
        <w:spacing w:after="120"/>
        <w:rPr>
          <w:del w:id="172" w:author="Author"/>
          <w:i/>
        </w:rPr>
      </w:pPr>
    </w:p>
    <w:p w14:paraId="43220601" w14:textId="2337DA45" w:rsidR="009A469F" w:rsidRDefault="00E13E8B" w:rsidP="00A43186">
      <w:pPr>
        <w:spacing w:after="120"/>
      </w:pPr>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440361">
        <w:instrText xml:space="preserve"> </w:instrText>
      </w:r>
      <w:r w:rsidR="00440361">
        <w:fldChar w:fldCharType="separate"/>
      </w:r>
      <w:r w:rsidR="00FF01B6">
        <w:t xml:space="preserve">Figure </w:t>
      </w:r>
      <w:r w:rsidR="00FF01B6">
        <w:rPr>
          <w:noProof/>
        </w:rPr>
        <w:t>5</w:t>
      </w:r>
      <w:r w:rsidR="00440361">
        <w:fldChar w:fldCharType="end"/>
      </w:r>
      <w:r>
        <w:t>). As shown in</w:t>
      </w:r>
      <w:r w:rsidR="00440361">
        <w:t xml:space="preserve"> </w:t>
      </w:r>
      <w:r w:rsidR="00440361">
        <w:fldChar w:fldCharType="begin"/>
      </w:r>
      <w:r w:rsidR="001A1644">
        <w:instrText xml:space="preserve"> REF _Ref440185712</w:instrText>
      </w:r>
      <w:r w:rsidR="00440361">
        <w:instrText xml:space="preserve"> </w:instrText>
      </w:r>
      <w:r w:rsidR="00440361">
        <w:fldChar w:fldCharType="separate"/>
      </w:r>
      <w:r w:rsidR="00FF01B6">
        <w:t xml:space="preserve">Figure </w:t>
      </w:r>
      <w:r w:rsidR="00FF01B6">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xml:space="preserve">) indicates the current state of the measure—whether it is passing, failing, or new. A measure is in the passing state if all associated patients are meeting expectations. If one or more patients are not meeting expectations, then the </w:t>
      </w:r>
      <w:r>
        <w:lastRenderedPageBreak/>
        <w:t>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 </w:instrText>
      </w:r>
      <w:r w:rsidR="002910DA">
        <w:fldChar w:fldCharType="separate"/>
      </w:r>
      <w:r w:rsidR="00FF01B6">
        <w:t xml:space="preserve">Figure </w:t>
      </w:r>
      <w:r w:rsidR="00FF01B6">
        <w:rPr>
          <w:noProof/>
        </w:rPr>
        <w:t>10</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 xml:space="preserve">_Ref459208213 \r </w:instrText>
      </w:r>
      <w:r w:rsidR="001527AA">
        <w:instrText xml:space="preserve"> </w:instrText>
      </w:r>
      <w:r w:rsidR="001527AA">
        <w:fldChar w:fldCharType="separate"/>
      </w:r>
      <w:r w:rsidR="00FF01B6">
        <w:t>4</w:t>
      </w:r>
      <w:r w:rsidR="001527AA">
        <w:fldChar w:fldCharType="end"/>
      </w:r>
      <w:r>
        <w:t>, shows more detailed results for a measure.</w:t>
      </w:r>
    </w:p>
    <w:p w14:paraId="30BD46E2" w14:textId="77777777" w:rsidR="007845F9" w:rsidRDefault="007845F9" w:rsidP="00A43186">
      <w:pPr>
        <w:spacing w:after="120"/>
      </w:pPr>
    </w:p>
    <w:p w14:paraId="0B4D36E6" w14:textId="77777777" w:rsidR="009A469F" w:rsidRDefault="00E13E8B" w:rsidP="00A43186">
      <w:pPr>
        <w:pStyle w:val="Heading1"/>
        <w:spacing w:after="120"/>
      </w:pPr>
      <w:bookmarkStart w:id="173" w:name="_Ref459207928"/>
      <w:bookmarkStart w:id="174" w:name="_Ref459208213"/>
      <w:bookmarkStart w:id="175" w:name="_Toc464568636"/>
      <w:r>
        <w:t>Measure Results View</w:t>
      </w:r>
      <w:bookmarkEnd w:id="173"/>
      <w:bookmarkEnd w:id="174"/>
      <w:bookmarkEnd w:id="175"/>
    </w:p>
    <w:p w14:paraId="2C3FC390" w14:textId="77777777" w:rsidR="009A469F" w:rsidRDefault="00E13E8B" w:rsidP="00A43186">
      <w:pPr>
        <w:pStyle w:val="Heading2"/>
        <w:spacing w:before="0" w:after="120"/>
      </w:pPr>
      <w:bookmarkStart w:id="176" w:name="_Toc464568637"/>
      <w:r>
        <w:t>Overview</w:t>
      </w:r>
      <w:bookmarkEnd w:id="176"/>
    </w:p>
    <w:p w14:paraId="253E3305" w14:textId="5C07D984" w:rsidR="009A469F" w:rsidRDefault="00E13E8B" w:rsidP="00A43186">
      <w:pPr>
        <w:spacing w:after="120"/>
      </w:pPr>
      <w:r>
        <w:t>As shown in</w:t>
      </w:r>
      <w:r w:rsidR="002910DA">
        <w:t xml:space="preserve"> </w:t>
      </w:r>
      <w:r w:rsidR="002910DA">
        <w:fldChar w:fldCharType="begin"/>
      </w:r>
      <w:r w:rsidR="001A1644">
        <w:instrText xml:space="preserve"> REF _Ref459100358 </w:instrText>
      </w:r>
      <w:r w:rsidR="002910DA">
        <w:instrText xml:space="preserve"> </w:instrText>
      </w:r>
      <w:r w:rsidR="002910DA">
        <w:fldChar w:fldCharType="separate"/>
      </w:r>
      <w:r w:rsidR="00FF01B6">
        <w:t xml:space="preserve">Figure </w:t>
      </w:r>
      <w:r w:rsidR="00FF01B6">
        <w:rPr>
          <w:noProof/>
        </w:rPr>
        <w:t>10</w:t>
      </w:r>
      <w:r w:rsidR="002910DA">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2910DA">
        <w:instrText xml:space="preserve"> </w:instrText>
      </w:r>
      <w:r w:rsidR="002910DA">
        <w:fldChar w:fldCharType="separate"/>
      </w:r>
      <w:r w:rsidR="00FF01B6">
        <w:t xml:space="preserve">Figure </w:t>
      </w:r>
      <w:r w:rsidR="00FF01B6">
        <w:rPr>
          <w:noProof/>
        </w:rPr>
        <w:t>5</w:t>
      </w:r>
      <w:r w:rsidR="002910DA">
        <w:fldChar w:fldCharType="end"/>
      </w:r>
      <w:r>
        <w:t>.</w:t>
      </w:r>
    </w:p>
    <w:p w14:paraId="5E381A23" w14:textId="77777777" w:rsidR="009A469F" w:rsidRDefault="00E13E8B" w:rsidP="00A43186">
      <w:pPr>
        <w:spacing w:after="120"/>
      </w:pPr>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667D52B0" w:rsidR="009A469F" w:rsidRDefault="001B6E6D" w:rsidP="00A43186">
      <w:pPr>
        <w:spacing w:after="120"/>
      </w:pPr>
      <w:del w:id="177" w:author="Author">
        <w:r w:rsidDel="009509AC">
          <w:delText>At the top of the Measure View page</w:delText>
        </w:r>
      </w:del>
      <w:r>
        <w:t xml:space="preserve">, </w:t>
      </w:r>
      <w:del w:id="178" w:author="Author">
        <w:r w:rsidDel="009509AC">
          <w:delText>there are t</w:delText>
        </w:r>
      </w:del>
      <w:ins w:id="179" w:author="Author">
        <w:r w:rsidR="009509AC">
          <w:t>T</w:t>
        </w:r>
      </w:ins>
      <w:r>
        <w:t xml:space="preserve">he </w:t>
      </w:r>
      <w:r w:rsidR="00E13E8B">
        <w:t xml:space="preserve">following UI elements </w:t>
      </w:r>
      <w:ins w:id="180" w:author="Author">
        <w:r w:rsidR="009509AC">
          <w:t xml:space="preserve">appear at the top of the Measure View page </w:t>
        </w:r>
      </w:ins>
      <w:r w:rsidR="00E13E8B">
        <w:t xml:space="preserve">(indicated by their item numbers in </w:t>
      </w:r>
      <w:commentRangeStart w:id="181"/>
      <w:r w:rsidR="002910DA">
        <w:fldChar w:fldCharType="begin"/>
      </w:r>
      <w:r w:rsidR="001A1644">
        <w:instrText xml:space="preserve"> REF _Ref459100358 </w:instrText>
      </w:r>
      <w:r w:rsidR="002910DA">
        <w:fldChar w:fldCharType="separate"/>
      </w:r>
      <w:r w:rsidR="00FF01B6">
        <w:t xml:space="preserve">Figure </w:t>
      </w:r>
      <w:r w:rsidR="00FF01B6">
        <w:rPr>
          <w:noProof/>
        </w:rPr>
        <w:t>10</w:t>
      </w:r>
      <w:r w:rsidR="002910DA">
        <w:fldChar w:fldCharType="end"/>
      </w:r>
      <w:commentRangeEnd w:id="181"/>
      <w:r w:rsidR="009509AC">
        <w:rPr>
          <w:rStyle w:val="CommentReference"/>
        </w:rPr>
        <w:commentReference w:id="181"/>
      </w:r>
      <w:r>
        <w:t>)</w:t>
      </w:r>
      <w:r w:rsidR="00E13E8B">
        <w:t>:</w:t>
      </w:r>
    </w:p>
    <w:p w14:paraId="6B6C3C4A" w14:textId="77777777" w:rsidR="009A469F" w:rsidRDefault="00E13E8B" w:rsidP="00A43186">
      <w:pPr>
        <w:pStyle w:val="NumberedList"/>
        <w:numPr>
          <w:ilvl w:val="0"/>
          <w:numId w:val="41"/>
        </w:numPr>
        <w:spacing w:after="120"/>
      </w:pPr>
      <w:r>
        <w:t>Measure Title – Displays the title and description of the measure.</w:t>
      </w:r>
    </w:p>
    <w:p w14:paraId="3251DD3E" w14:textId="40D66AFB" w:rsidR="009A469F" w:rsidRDefault="00E13E8B" w:rsidP="00A43186">
      <w:pPr>
        <w:pStyle w:val="NumberedList"/>
        <w:numPr>
          <w:ilvl w:val="0"/>
          <w:numId w:val="32"/>
        </w:numPr>
        <w:spacing w:after="120"/>
      </w:pPr>
      <w:r>
        <w:t>Measure Actions – Allows the user to delete or update a measure definition, activate an alternate view of the measure logic</w:t>
      </w:r>
      <w:r w:rsidR="00D175AF">
        <w:t>, or open the Beta Clinical Quality Language (CQL) Learning Tool</w:t>
      </w:r>
      <w:r>
        <w:t>.</w:t>
      </w:r>
    </w:p>
    <w:p w14:paraId="09A15ED4" w14:textId="77777777" w:rsidR="009A469F" w:rsidRDefault="00E13E8B" w:rsidP="00A43186">
      <w:pPr>
        <w:pStyle w:val="NumberedList"/>
        <w:numPr>
          <w:ilvl w:val="0"/>
          <w:numId w:val="32"/>
        </w:numPr>
        <w:spacing w:after="120"/>
      </w:pPr>
      <w:r>
        <w:t>Measure Complexity – Indicates how complex the measure is.</w:t>
      </w:r>
    </w:p>
    <w:p w14:paraId="0EBFB38D" w14:textId="77777777" w:rsidR="009A469F" w:rsidRDefault="00E13E8B" w:rsidP="00A43186">
      <w:pPr>
        <w:pStyle w:val="NumberedList"/>
        <w:numPr>
          <w:ilvl w:val="0"/>
          <w:numId w:val="32"/>
        </w:numPr>
        <w:spacing w:after="120"/>
      </w:pPr>
      <w:r>
        <w:t>Measure Subpopulations or Stratifications – Allows access to different subpopulations or stratifications in the measure.</w:t>
      </w:r>
    </w:p>
    <w:p w14:paraId="6B57D51A" w14:textId="77777777" w:rsidR="009A469F" w:rsidRDefault="00E13E8B" w:rsidP="00A43186">
      <w:pPr>
        <w:pStyle w:val="NumberedList"/>
        <w:numPr>
          <w:ilvl w:val="0"/>
          <w:numId w:val="32"/>
        </w:numPr>
        <w:spacing w:after="120"/>
      </w:pPr>
      <w:r>
        <w:t>Measure Logic – Displays a representation of the logic for the measure.</w:t>
      </w:r>
    </w:p>
    <w:p w14:paraId="23973F15" w14:textId="77777777" w:rsidR="009A469F" w:rsidRDefault="00E13E8B" w:rsidP="00A43186">
      <w:pPr>
        <w:pStyle w:val="NumberedList"/>
        <w:numPr>
          <w:ilvl w:val="0"/>
          <w:numId w:val="32"/>
        </w:numPr>
        <w:spacing w:after="120"/>
      </w:pPr>
      <w:r>
        <w:t>Logic Highlighted With Coverage – Displays the logic for the measure highlighting which lines of the measure are covered by the test patients.</w:t>
      </w:r>
    </w:p>
    <w:p w14:paraId="7C5BCD2F" w14:textId="77777777" w:rsidR="009A469F" w:rsidRDefault="00E13E8B" w:rsidP="00A43186">
      <w:pPr>
        <w:pStyle w:val="NumberedList"/>
        <w:numPr>
          <w:ilvl w:val="0"/>
          <w:numId w:val="32"/>
        </w:numPr>
        <w:spacing w:after="120"/>
      </w:pPr>
      <w:r>
        <w:t>Patient Actions – Allows the user to export patient records and access the Patient Bank.</w:t>
      </w:r>
    </w:p>
    <w:p w14:paraId="68DB8BFE" w14:textId="77777777" w:rsidR="009A469F" w:rsidRDefault="00E13E8B" w:rsidP="00A43186">
      <w:pPr>
        <w:pStyle w:val="NumberedList"/>
        <w:numPr>
          <w:ilvl w:val="0"/>
          <w:numId w:val="32"/>
        </w:numPr>
        <w:spacing w:after="120"/>
      </w:pPr>
      <w:r>
        <w:t>Percent Successful – Displays the percent of patients currently meeting expectations for the measure.</w:t>
      </w:r>
    </w:p>
    <w:p w14:paraId="49967C4B" w14:textId="77777777" w:rsidR="009A469F" w:rsidRDefault="00E13E8B" w:rsidP="00A43186">
      <w:pPr>
        <w:pStyle w:val="NumberedList"/>
        <w:numPr>
          <w:ilvl w:val="0"/>
          <w:numId w:val="32"/>
        </w:numPr>
        <w:spacing w:after="120"/>
      </w:pPr>
      <w:r>
        <w:t>Patients Passing Count – Displays the current number of patients meeting expectations over the total number of patients in the test deck for the measure.</w:t>
      </w:r>
    </w:p>
    <w:p w14:paraId="2D2B2E1A" w14:textId="77777777" w:rsidR="009A469F" w:rsidRDefault="00E13E8B" w:rsidP="00A43186">
      <w:pPr>
        <w:pStyle w:val="NumberedList"/>
        <w:numPr>
          <w:ilvl w:val="0"/>
          <w:numId w:val="32"/>
        </w:numPr>
        <w:spacing w:after="120"/>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rsidP="00A43186">
      <w:pPr>
        <w:pStyle w:val="NumberedList"/>
        <w:numPr>
          <w:ilvl w:val="0"/>
          <w:numId w:val="32"/>
        </w:numPr>
        <w:spacing w:after="120"/>
      </w:pPr>
      <w:r>
        <w:lastRenderedPageBreak/>
        <w:t>Add Patient</w:t>
      </w:r>
      <w:r w:rsidR="009C6CA3">
        <w:t xml:space="preserve"> </w:t>
      </w:r>
      <w:r>
        <w:t>– Allows the addition of a new patient to the test deck for this measure.</w:t>
      </w:r>
    </w:p>
    <w:p w14:paraId="13732514" w14:textId="46B88630" w:rsidR="009A469F" w:rsidRDefault="00E13E8B" w:rsidP="00A43186">
      <w:pPr>
        <w:pStyle w:val="NumberedList"/>
        <w:numPr>
          <w:ilvl w:val="0"/>
          <w:numId w:val="32"/>
        </w:numPr>
        <w:spacing w:after="120"/>
      </w:pPr>
      <w:r>
        <w:t>Failing Patient –</w:t>
      </w:r>
      <w:r w:rsidR="009C6CA3">
        <w:t xml:space="preserve"> An example of a patient that is</w:t>
      </w:r>
      <w:r>
        <w:t xml:space="preserve"> not currently meeting expectations for the measure.</w:t>
      </w:r>
    </w:p>
    <w:p w14:paraId="436228D6" w14:textId="77777777" w:rsidR="009A469F" w:rsidRDefault="00E13E8B" w:rsidP="00A43186">
      <w:pPr>
        <w:pStyle w:val="NumberedList"/>
        <w:numPr>
          <w:ilvl w:val="0"/>
          <w:numId w:val="32"/>
        </w:numPr>
        <w:spacing w:after="120"/>
      </w:pPr>
      <w:r>
        <w:t>Passing Patient – An example of a patient that is meeting expectations.</w:t>
      </w:r>
    </w:p>
    <w:p w14:paraId="27C578E7" w14:textId="77777777" w:rsidR="009A469F" w:rsidRDefault="00E13E8B" w:rsidP="00A43186">
      <w:pPr>
        <w:pStyle w:val="NumberedList"/>
        <w:numPr>
          <w:ilvl w:val="0"/>
          <w:numId w:val="32"/>
        </w:numPr>
        <w:spacing w:after="120"/>
      </w:pPr>
      <w:r>
        <w:t>Patient Name – Displays the name given to the patient.</w:t>
      </w:r>
    </w:p>
    <w:p w14:paraId="5DBC039E" w14:textId="77777777" w:rsidR="009A469F" w:rsidRDefault="00E13E8B" w:rsidP="00A43186">
      <w:pPr>
        <w:pStyle w:val="NumberedList"/>
        <w:numPr>
          <w:ilvl w:val="0"/>
          <w:numId w:val="32"/>
        </w:numPr>
        <w:spacing w:after="120"/>
      </w:pPr>
      <w:r>
        <w:t>Patient Status – Displays PASS or FAIL to indicate if the patient is meeting expectations.</w:t>
      </w:r>
    </w:p>
    <w:p w14:paraId="10E3AC1A" w14:textId="77777777" w:rsidR="009A469F" w:rsidRDefault="00E13E8B" w:rsidP="00A43186">
      <w:pPr>
        <w:pStyle w:val="NumberedList"/>
        <w:spacing w:after="120"/>
      </w:pPr>
      <w:r>
        <w:t>Expand Patient Results Button – Allows display of the calculation details of a patient. This display will show the expected and actual values for the patient against the measure.</w:t>
      </w:r>
    </w:p>
    <w:p w14:paraId="77971ED1" w14:textId="4BD1CE8C" w:rsidR="009A24F5" w:rsidRDefault="009A24F5" w:rsidP="00A43186">
      <w:pPr>
        <w:pStyle w:val="NumberedList"/>
        <w:spacing w:after="120"/>
      </w:pPr>
      <w:r>
        <w:t>Measure Details – Clicking this button navigates the user to the Measure Details view. This is the current view.</w:t>
      </w:r>
    </w:p>
    <w:p w14:paraId="3F50C2D5" w14:textId="1467545E" w:rsidR="009A24F5" w:rsidRDefault="009A24F5" w:rsidP="00A43186">
      <w:pPr>
        <w:pStyle w:val="NumberedList"/>
        <w:spacing w:after="12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rsidR="00FF01B6">
        <w:t>6</w:t>
      </w:r>
      <w:r>
        <w:fldChar w:fldCharType="end"/>
      </w:r>
      <w:r>
        <w:t>.</w:t>
      </w:r>
    </w:p>
    <w:p w14:paraId="7FC2C219" w14:textId="0AF66A44" w:rsidR="00C552DF" w:rsidRDefault="00C552DF" w:rsidP="00A43186">
      <w:pPr>
        <w:pStyle w:val="NumberedList"/>
        <w:numPr>
          <w:ilvl w:val="0"/>
          <w:numId w:val="0"/>
        </w:numPr>
        <w:spacing w:after="120"/>
        <w:ind w:left="360" w:hanging="360"/>
        <w:jc w:val="center"/>
      </w:pPr>
      <w:r w:rsidRPr="00C552DF">
        <w:rPr>
          <w:noProof/>
        </w:rPr>
        <w:drawing>
          <wp:inline distT="0" distB="0" distL="0" distR="0" wp14:anchorId="2A576462" wp14:editId="54E88730">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22" cy="3781135"/>
                    </a:xfrm>
                    <a:prstGeom prst="rect">
                      <a:avLst/>
                    </a:prstGeom>
                    <a:ln>
                      <a:solidFill>
                        <a:schemeClr val="tx1"/>
                      </a:solidFill>
                    </a:ln>
                  </pic:spPr>
                </pic:pic>
              </a:graphicData>
            </a:graphic>
          </wp:inline>
        </w:drawing>
      </w:r>
    </w:p>
    <w:p w14:paraId="672EACC3" w14:textId="5553940E" w:rsidR="009A469F" w:rsidRDefault="00E13E8B" w:rsidP="00A43186">
      <w:pPr>
        <w:pStyle w:val="FigureCaption"/>
        <w:spacing w:before="0" w:after="120"/>
      </w:pPr>
      <w:bookmarkStart w:id="182" w:name="_Ref459100358"/>
      <w:bookmarkStart w:id="183" w:name="_Ref459109233"/>
      <w:bookmarkStart w:id="184" w:name="_Toc464568678"/>
      <w:r>
        <w:t xml:space="preserve">Figure </w:t>
      </w:r>
      <w:fldSimple w:instr=" SEQ Figure \* ARABIC ">
        <w:r w:rsidR="00FF01B6">
          <w:rPr>
            <w:noProof/>
          </w:rPr>
          <w:t>10</w:t>
        </w:r>
      </w:fldSimple>
      <w:bookmarkEnd w:id="182"/>
      <w:r>
        <w:t>: Measure View</w:t>
      </w:r>
      <w:bookmarkEnd w:id="183"/>
      <w:bookmarkEnd w:id="184"/>
    </w:p>
    <w:p w14:paraId="12D8F539" w14:textId="2659D894" w:rsidR="009A24F5" w:rsidRDefault="001B6E6D" w:rsidP="00A43186">
      <w:pPr>
        <w:spacing w:after="120"/>
      </w:pPr>
      <w:del w:id="185" w:author="Author">
        <w:r w:rsidDel="009509AC">
          <w:delText>At the bottom of the Measure View Page</w:delText>
        </w:r>
      </w:del>
      <w:r>
        <w:t xml:space="preserve">, </w:t>
      </w:r>
      <w:del w:id="186" w:author="Author">
        <w:r w:rsidDel="009509AC">
          <w:delText>there are t</w:delText>
        </w:r>
      </w:del>
      <w:ins w:id="187" w:author="Author">
        <w:r w:rsidR="009509AC">
          <w:t>T</w:t>
        </w:r>
      </w:ins>
      <w:r>
        <w:t xml:space="preserve">he following UI elements (indicated by their item numbers in </w:t>
      </w:r>
      <w:fldSimple w:instr=" REF _Ref459100555 ">
        <w:r w:rsidR="00FF01B6">
          <w:t xml:space="preserve">Figure </w:t>
        </w:r>
        <w:r w:rsidR="00FF01B6">
          <w:rPr>
            <w:noProof/>
          </w:rPr>
          <w:t>11</w:t>
        </w:r>
      </w:fldSimple>
      <w:r>
        <w:t>)</w:t>
      </w:r>
      <w:ins w:id="188" w:author="Author">
        <w:r w:rsidR="009509AC">
          <w:t xml:space="preserve"> appear </w:t>
        </w:r>
      </w:ins>
      <w:del w:id="189" w:author="Author">
        <w:r w:rsidDel="009509AC">
          <w:delText>:</w:delText>
        </w:r>
      </w:del>
      <w:ins w:id="190" w:author="Author">
        <w:r w:rsidR="009509AC">
          <w:t>at the bottom of the Measure View Page:</w:t>
        </w:r>
      </w:ins>
    </w:p>
    <w:p w14:paraId="5CAEC5F4" w14:textId="77777777" w:rsidR="009A24F5" w:rsidRDefault="009A24F5" w:rsidP="00A43186">
      <w:pPr>
        <w:pStyle w:val="NumberedList"/>
        <w:numPr>
          <w:ilvl w:val="0"/>
          <w:numId w:val="52"/>
        </w:numPr>
        <w:spacing w:after="120"/>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37ED0106" w14:textId="77777777" w:rsidR="009A24F5" w:rsidRDefault="009A24F5" w:rsidP="00A43186">
      <w:pPr>
        <w:pStyle w:val="NumberedList"/>
        <w:spacing w:after="120"/>
      </w:pPr>
      <w:r>
        <w:lastRenderedPageBreak/>
        <w:t>Supplemental Data Elements – Any additional data elements that can be associated with a patient for a given measure. Generally, this includes non-medical patient demographic information.</w:t>
      </w:r>
    </w:p>
    <w:p w14:paraId="28443B97" w14:textId="77777777" w:rsidR="009A24F5" w:rsidRDefault="009A24F5" w:rsidP="00A43186">
      <w:pPr>
        <w:pStyle w:val="Figure"/>
        <w:spacing w:after="120"/>
      </w:pPr>
    </w:p>
    <w:p w14:paraId="04A6992C" w14:textId="4F184834" w:rsidR="009A469F" w:rsidRDefault="00FD6C71" w:rsidP="00A43186">
      <w:pPr>
        <w:pStyle w:val="Figure"/>
        <w:spacing w:after="120"/>
      </w:pPr>
      <w:r w:rsidRPr="00FD6C71">
        <w:rPr>
          <w:noProof/>
        </w:rPr>
        <w:drawing>
          <wp:inline distT="0" distB="0" distL="0" distR="0" wp14:anchorId="7196C83B" wp14:editId="0B838984">
            <wp:extent cx="5447774" cy="3283797"/>
            <wp:effectExtent l="25400" t="25400" r="13335" b="18415"/>
            <wp:docPr id="35" name="Picture 35" descr="This figure depicts the UI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2517" cy="3286656"/>
                    </a:xfrm>
                    <a:prstGeom prst="rect">
                      <a:avLst/>
                    </a:prstGeom>
                    <a:ln>
                      <a:solidFill>
                        <a:schemeClr val="tx1"/>
                      </a:solidFill>
                    </a:ln>
                  </pic:spPr>
                </pic:pic>
              </a:graphicData>
            </a:graphic>
          </wp:inline>
        </w:drawing>
      </w:r>
    </w:p>
    <w:p w14:paraId="064EE8C8" w14:textId="0263C803" w:rsidR="009A469F" w:rsidRDefault="00E13E8B" w:rsidP="00A43186">
      <w:pPr>
        <w:pStyle w:val="FigureCaption"/>
        <w:spacing w:before="0" w:after="120"/>
      </w:pPr>
      <w:bookmarkStart w:id="191" w:name="_Ref459100555"/>
      <w:bookmarkStart w:id="192" w:name="_Toc464568679"/>
      <w:r>
        <w:t xml:space="preserve">Figure </w:t>
      </w:r>
      <w:fldSimple w:instr=" SEQ Figure \* ARABIC ">
        <w:r w:rsidR="00FF01B6">
          <w:rPr>
            <w:noProof/>
          </w:rPr>
          <w:t>11</w:t>
        </w:r>
      </w:fldSimple>
      <w:bookmarkEnd w:id="191"/>
      <w:r>
        <w:t>: Measure Data Criteria and Supplemental Data Elements</w:t>
      </w:r>
      <w:bookmarkEnd w:id="192"/>
    </w:p>
    <w:p w14:paraId="1C44F230" w14:textId="77777777" w:rsidR="009A469F" w:rsidRDefault="00E13E8B" w:rsidP="00A43186">
      <w:pPr>
        <w:pStyle w:val="Heading2"/>
        <w:spacing w:before="0" w:after="120"/>
      </w:pPr>
      <w:bookmarkStart w:id="193" w:name="_Toc439158071"/>
      <w:bookmarkStart w:id="194" w:name="_Toc439158253"/>
      <w:bookmarkStart w:id="195" w:name="_Toc439922492"/>
      <w:bookmarkStart w:id="196" w:name="_Toc439923962"/>
      <w:bookmarkStart w:id="197" w:name="_Toc439924031"/>
      <w:bookmarkStart w:id="198" w:name="_Toc439158072"/>
      <w:bookmarkStart w:id="199" w:name="_Toc439158102"/>
      <w:bookmarkStart w:id="200" w:name="_Toc439158254"/>
      <w:bookmarkStart w:id="201" w:name="_Toc439158284"/>
      <w:bookmarkStart w:id="202" w:name="_Toc439158300"/>
      <w:bookmarkStart w:id="203" w:name="_Toc439158872"/>
      <w:bookmarkStart w:id="204" w:name="_Toc439226574"/>
      <w:bookmarkStart w:id="205" w:name="_Toc439685373"/>
      <w:bookmarkStart w:id="206" w:name="_Toc439685389"/>
      <w:bookmarkStart w:id="207" w:name="_Toc439919289"/>
      <w:bookmarkStart w:id="208" w:name="_Toc439919370"/>
      <w:bookmarkStart w:id="209" w:name="_Toc439922457"/>
      <w:bookmarkStart w:id="210" w:name="_Toc439922493"/>
      <w:bookmarkStart w:id="211" w:name="_Toc439922525"/>
      <w:bookmarkStart w:id="212" w:name="_Toc439923963"/>
      <w:bookmarkStart w:id="213" w:name="_Toc439923995"/>
      <w:bookmarkStart w:id="214" w:name="_Toc439924032"/>
      <w:bookmarkStart w:id="215" w:name="_Toc439924063"/>
      <w:bookmarkStart w:id="216" w:name="_Toc464568638"/>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r>
        <w:t>Measure Logic</w:t>
      </w:r>
      <w:bookmarkEnd w:id="216"/>
    </w:p>
    <w:p w14:paraId="1C0BD163" w14:textId="77777777" w:rsidR="009A469F" w:rsidRDefault="00E13E8B" w:rsidP="00A43186">
      <w:pPr>
        <w:spacing w:after="120"/>
      </w:pPr>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1753D4C3" w:rsidR="009A469F" w:rsidRDefault="00E13E8B" w:rsidP="00A43186">
      <w:pPr>
        <w:spacing w:after="120"/>
      </w:pPr>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1527AA">
        <w:instrText xml:space="preserve"> </w:instrText>
      </w:r>
      <w:r w:rsidR="001527AA">
        <w:fldChar w:fldCharType="separate"/>
      </w:r>
      <w:r w:rsidR="00FF01B6">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rsidP="00A43186">
      <w:pPr>
        <w:pStyle w:val="Heading2"/>
        <w:spacing w:before="0" w:after="120"/>
      </w:pPr>
      <w:bookmarkStart w:id="217" w:name="_Toc464568639"/>
      <w:r>
        <w:t>Creating a New Test Record</w:t>
      </w:r>
      <w:bookmarkEnd w:id="217"/>
    </w:p>
    <w:p w14:paraId="0BC36CDE" w14:textId="33BB48A6" w:rsidR="009A469F" w:rsidRDefault="00E13E8B" w:rsidP="00A43186">
      <w:pPr>
        <w:spacing w:after="120"/>
      </w:pPr>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2910DA">
        <w:fldChar w:fldCharType="separate"/>
      </w:r>
      <w:r w:rsidR="00FF01B6">
        <w:t xml:space="preserve">Figure </w:t>
      </w:r>
      <w:r w:rsidR="00FF01B6">
        <w:rPr>
          <w:noProof/>
        </w:rPr>
        <w:t>10</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2910DA">
        <w:instrText xml:space="preserve"> </w:instrText>
      </w:r>
      <w:r w:rsidR="002910DA">
        <w:fldChar w:fldCharType="separate"/>
      </w:r>
      <w:r w:rsidR="00FF01B6">
        <w:t xml:space="preserve">Figure </w:t>
      </w:r>
      <w:r w:rsidR="00FF01B6">
        <w:rPr>
          <w:noProof/>
        </w:rPr>
        <w:t>15</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rsidP="00A43186">
      <w:pPr>
        <w:pStyle w:val="Heading2"/>
        <w:spacing w:before="0" w:after="120"/>
      </w:pPr>
      <w:bookmarkStart w:id="218" w:name="_Ref459207965"/>
      <w:bookmarkStart w:id="219" w:name="_Ref459208120"/>
      <w:bookmarkStart w:id="220" w:name="_Ref459208249"/>
      <w:bookmarkStart w:id="221" w:name="_Toc464568640"/>
      <w:r>
        <w:lastRenderedPageBreak/>
        <w:t>Calculation Results</w:t>
      </w:r>
      <w:bookmarkEnd w:id="218"/>
      <w:bookmarkEnd w:id="219"/>
      <w:bookmarkEnd w:id="220"/>
      <w:bookmarkEnd w:id="221"/>
    </w:p>
    <w:p w14:paraId="6278FB8C" w14:textId="2A8E0303" w:rsidR="009A469F" w:rsidRDefault="00E13E8B" w:rsidP="00A43186">
      <w:pPr>
        <w:spacing w:after="120"/>
      </w:pPr>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2910DA">
        <w:instrText xml:space="preserve"> </w:instrText>
      </w:r>
      <w:r w:rsidR="002910DA">
        <w:fldChar w:fldCharType="separate"/>
      </w:r>
      <w:r w:rsidR="00FF01B6">
        <w:t xml:space="preserve">Figure </w:t>
      </w:r>
      <w:r w:rsidR="00FF01B6">
        <w:rPr>
          <w:noProof/>
        </w:rPr>
        <w:t>10</w:t>
      </w:r>
      <w:r w:rsidR="002910DA">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sidP="00A43186">
      <w:pPr>
        <w:spacing w:after="120"/>
      </w:pPr>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6646BBAB" w:rsidR="009A469F" w:rsidRDefault="00E13E8B" w:rsidP="00A43186">
      <w:pPr>
        <w:spacing w:after="120"/>
      </w:pPr>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2910DA">
        <w:fldChar w:fldCharType="separate"/>
      </w:r>
      <w:r w:rsidR="00FF01B6">
        <w:t xml:space="preserve">Figure </w:t>
      </w:r>
      <w:r w:rsidR="00FF01B6">
        <w:rPr>
          <w:noProof/>
        </w:rPr>
        <w:t>12</w:t>
      </w:r>
      <w:r w:rsidR="002910DA">
        <w:fldChar w:fldCharType="end"/>
      </w:r>
      <w:r>
        <w:t>):</w:t>
      </w:r>
    </w:p>
    <w:p w14:paraId="7160F4EA" w14:textId="77777777" w:rsidR="009A469F" w:rsidRDefault="00E13E8B" w:rsidP="00A43186">
      <w:pPr>
        <w:pStyle w:val="NumberedList"/>
        <w:numPr>
          <w:ilvl w:val="0"/>
          <w:numId w:val="42"/>
        </w:numPr>
        <w:spacing w:after="120"/>
      </w:pPr>
      <w:r>
        <w:t>Failing Population – A population for which the patient fails.</w:t>
      </w:r>
    </w:p>
    <w:p w14:paraId="2FA0A8A0" w14:textId="77777777" w:rsidR="009A469F" w:rsidRDefault="00E13E8B" w:rsidP="00A43186">
      <w:pPr>
        <w:pStyle w:val="NumberedList"/>
        <w:numPr>
          <w:ilvl w:val="0"/>
          <w:numId w:val="42"/>
        </w:numPr>
        <w:spacing w:after="120"/>
      </w:pPr>
      <w:r>
        <w:t>Passing Population – A population for which the patient passes.</w:t>
      </w:r>
    </w:p>
    <w:p w14:paraId="4171C017" w14:textId="77777777" w:rsidR="009A469F" w:rsidRDefault="00E13E8B" w:rsidP="00A43186">
      <w:pPr>
        <w:pStyle w:val="NumberedList"/>
        <w:numPr>
          <w:ilvl w:val="0"/>
          <w:numId w:val="32"/>
        </w:numPr>
        <w:spacing w:after="120"/>
      </w:pPr>
      <w:r>
        <w:t>Population Column – A list of the population types.</w:t>
      </w:r>
    </w:p>
    <w:p w14:paraId="43E31483" w14:textId="77777777" w:rsidR="009A469F" w:rsidRDefault="00E13E8B" w:rsidP="00A43186">
      <w:pPr>
        <w:pStyle w:val="NumberedList"/>
        <w:numPr>
          <w:ilvl w:val="0"/>
          <w:numId w:val="32"/>
        </w:numPr>
        <w:spacing w:after="120"/>
      </w:pPr>
      <w:r>
        <w:t>Expected Value – The user-defined expected value for the population.</w:t>
      </w:r>
    </w:p>
    <w:p w14:paraId="7996BD7A" w14:textId="77777777" w:rsidR="009A469F" w:rsidRDefault="00E13E8B" w:rsidP="00A43186">
      <w:pPr>
        <w:pStyle w:val="NumberedList"/>
        <w:numPr>
          <w:ilvl w:val="0"/>
          <w:numId w:val="32"/>
        </w:numPr>
        <w:spacing w:after="120"/>
      </w:pPr>
      <w:r>
        <w:t>Actual Value – The calculated value for that population.</w:t>
      </w:r>
    </w:p>
    <w:p w14:paraId="26EFF3FF" w14:textId="77777777" w:rsidR="009A469F" w:rsidRDefault="00E13E8B" w:rsidP="00A43186">
      <w:pPr>
        <w:pStyle w:val="NumberedList"/>
        <w:numPr>
          <w:ilvl w:val="0"/>
          <w:numId w:val="32"/>
        </w:numPr>
        <w:spacing w:after="120"/>
      </w:pPr>
      <w:r>
        <w:t>Edit Patient Button – Allows editing of the selected patient.</w:t>
      </w:r>
    </w:p>
    <w:p w14:paraId="5E704F15" w14:textId="77777777" w:rsidR="009A469F" w:rsidRDefault="00E13E8B" w:rsidP="00A43186">
      <w:pPr>
        <w:pStyle w:val="NumberedList"/>
        <w:numPr>
          <w:ilvl w:val="0"/>
          <w:numId w:val="32"/>
        </w:numPr>
        <w:spacing w:after="120"/>
      </w:pPr>
      <w:r>
        <w:t>Clone Patient Button – Allows cloning of the selected patient.</w:t>
      </w:r>
    </w:p>
    <w:p w14:paraId="1596C37B" w14:textId="77777777" w:rsidR="009A469F" w:rsidRDefault="00E13E8B" w:rsidP="00A43186">
      <w:pPr>
        <w:pStyle w:val="NumberedList"/>
        <w:numPr>
          <w:ilvl w:val="0"/>
          <w:numId w:val="32"/>
        </w:numPr>
        <w:spacing w:after="120"/>
      </w:pPr>
      <w:r>
        <w:t>Delete Patient Button – Allows deleting of the selected patient.</w:t>
      </w:r>
    </w:p>
    <w:p w14:paraId="53D5F9E8" w14:textId="77777777" w:rsidR="009A469F" w:rsidRDefault="00E13E8B" w:rsidP="00A43186">
      <w:pPr>
        <w:pStyle w:val="NumberedList"/>
        <w:spacing w:after="120"/>
      </w:pPr>
      <w:r>
        <w:t>Share Patient Button – Allows sharing the selected patient to the Patient Bank. If already shared, this will display as “Unshare” and will allow the patient to be retracted from the Patient Bank.</w:t>
      </w:r>
    </w:p>
    <w:p w14:paraId="52E12A46" w14:textId="77777777" w:rsidR="009A469F" w:rsidRDefault="00E13E8B" w:rsidP="00A43186">
      <w:pPr>
        <w:pStyle w:val="Figure"/>
        <w:spacing w:after="120"/>
      </w:pPr>
      <w:r>
        <w:rPr>
          <w:noProof/>
        </w:rPr>
        <w:drawing>
          <wp:inline distT="0" distB="0" distL="0" distR="0" wp14:anchorId="47044F88" wp14:editId="536AEA9A">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48FCD648" w:rsidR="009A469F" w:rsidRDefault="00E13E8B" w:rsidP="00A43186">
      <w:pPr>
        <w:pStyle w:val="FigureCaption"/>
        <w:spacing w:before="0" w:after="120"/>
      </w:pPr>
      <w:bookmarkStart w:id="222" w:name="_Ref459100788"/>
      <w:bookmarkStart w:id="223" w:name="_Toc464568680"/>
      <w:r>
        <w:t xml:space="preserve">Figure </w:t>
      </w:r>
      <w:fldSimple w:instr=" SEQ Figure \* ARABIC ">
        <w:r w:rsidR="00FF01B6">
          <w:rPr>
            <w:noProof/>
          </w:rPr>
          <w:t>12</w:t>
        </w:r>
      </w:fldSimple>
      <w:bookmarkEnd w:id="222"/>
      <w:r>
        <w:t>: Expanded Results View</w:t>
      </w:r>
      <w:bookmarkEnd w:id="223"/>
    </w:p>
    <w:p w14:paraId="0DC9436F" w14:textId="53E00084" w:rsidR="009A469F" w:rsidRDefault="00E13E8B" w:rsidP="00A43186">
      <w:pPr>
        <w:spacing w:after="12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t xml:space="preserve">, a green highlight (accompanied by a check mark) indicates a passing result for the logic calculation, while a </w:t>
      </w:r>
      <w:r w:rsidR="00A178CF">
        <w:t xml:space="preserve">red </w:t>
      </w:r>
      <w:r>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rsidP="00A43186">
      <w:pPr>
        <w:pStyle w:val="Figure"/>
        <w:spacing w:after="120"/>
      </w:pPr>
      <w:r>
        <w:rPr>
          <w:noProof/>
        </w:rPr>
        <w:drawing>
          <wp:inline distT="0" distB="0" distL="0" distR="0" wp14:anchorId="44EACC37" wp14:editId="5599C810">
            <wp:extent cx="5458383" cy="2181225"/>
            <wp:effectExtent l="25400" t="25400" r="28575" b="2857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26B57508" w:rsidR="009A469F" w:rsidRDefault="00E13E8B" w:rsidP="00A43186">
      <w:pPr>
        <w:pStyle w:val="FigureCaption"/>
        <w:spacing w:before="0" w:after="120"/>
      </w:pPr>
      <w:bookmarkStart w:id="224" w:name="_Ref459100814"/>
      <w:bookmarkStart w:id="225" w:name="_Toc464568681"/>
      <w:r>
        <w:t xml:space="preserve">Figure </w:t>
      </w:r>
      <w:fldSimple w:instr=" SEQ Figure \* ARABIC ">
        <w:r w:rsidR="00FF01B6">
          <w:rPr>
            <w:noProof/>
          </w:rPr>
          <w:t>13</w:t>
        </w:r>
      </w:fldSimple>
      <w:bookmarkEnd w:id="224"/>
      <w:r>
        <w:t xml:space="preserve">: </w:t>
      </w:r>
      <w:bookmarkStart w:id="226" w:name="_Toc439154846"/>
      <w:r>
        <w:t>Logic Calculation Highlight – Passing Results</w:t>
      </w:r>
      <w:bookmarkEnd w:id="225"/>
      <w:bookmarkEnd w:id="226"/>
    </w:p>
    <w:p w14:paraId="23462ECC" w14:textId="77777777" w:rsidR="009A469F" w:rsidRDefault="00E13E8B" w:rsidP="00A43186">
      <w:pPr>
        <w:pStyle w:val="Figure"/>
        <w:spacing w:after="120"/>
      </w:pPr>
      <w:r>
        <w:rPr>
          <w:noProof/>
        </w:rPr>
        <w:drawing>
          <wp:inline distT="0" distB="0" distL="0" distR="0" wp14:anchorId="3E077C03" wp14:editId="5B3F1BBE">
            <wp:extent cx="5352381" cy="2476190"/>
            <wp:effectExtent l="0" t="0" r="7620" b="0"/>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4: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2381" cy="2476190"/>
                    </a:xfrm>
                    <a:prstGeom prst="rect">
                      <a:avLst/>
                    </a:prstGeom>
                  </pic:spPr>
                </pic:pic>
              </a:graphicData>
            </a:graphic>
          </wp:inline>
        </w:drawing>
      </w:r>
    </w:p>
    <w:p w14:paraId="567E0600" w14:textId="1A577B77" w:rsidR="009A469F" w:rsidRDefault="00E13E8B" w:rsidP="00A43186">
      <w:pPr>
        <w:pStyle w:val="FigureCaption"/>
        <w:spacing w:before="0" w:after="120"/>
      </w:pPr>
      <w:bookmarkStart w:id="227" w:name="_Ref459100823"/>
      <w:bookmarkStart w:id="228" w:name="_Toc464568682"/>
      <w:r>
        <w:t xml:space="preserve">Figure </w:t>
      </w:r>
      <w:fldSimple w:instr=" SEQ Figure \* ARABIC ">
        <w:r w:rsidR="00FF01B6">
          <w:rPr>
            <w:noProof/>
          </w:rPr>
          <w:t>14</w:t>
        </w:r>
      </w:fldSimple>
      <w:bookmarkEnd w:id="227"/>
      <w:r>
        <w:t>: Logic Calculation Highlight – Failing Results</w:t>
      </w:r>
      <w:bookmarkEnd w:id="228"/>
    </w:p>
    <w:p w14:paraId="3BB90930" w14:textId="3F45275E" w:rsidR="009A469F" w:rsidRDefault="002910DA" w:rsidP="00A43186">
      <w:pPr>
        <w:spacing w:after="120"/>
      </w:pPr>
      <w:r>
        <w:fldChar w:fldCharType="begin"/>
      </w:r>
      <w:r w:rsidR="001A1644">
        <w:instrText xml:space="preserve"> REF _Ref459100814 </w:instrText>
      </w:r>
      <w:r>
        <w:fldChar w:fldCharType="separate"/>
      </w:r>
      <w:r w:rsidR="00FF01B6">
        <w:t xml:space="preserve">Figure </w:t>
      </w:r>
      <w:r w:rsidR="00FF01B6">
        <w:rPr>
          <w:noProof/>
        </w:rPr>
        <w:t>13</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rsidP="00A43186">
      <w:pPr>
        <w:pStyle w:val="BulletListMultiple"/>
        <w:spacing w:before="0" w:after="120"/>
      </w:pPr>
      <w:r>
        <w:rPr>
          <w:b/>
        </w:rPr>
        <w:t>Logic evaluated to TRUE</w:t>
      </w:r>
      <w:r>
        <w:t xml:space="preserve"> – green highlighting along with a checkmark icon</w:t>
      </w:r>
    </w:p>
    <w:p w14:paraId="2241E1B7" w14:textId="5394F5FF" w:rsidR="009A469F" w:rsidRDefault="00E13E8B" w:rsidP="00A43186">
      <w:pPr>
        <w:pStyle w:val="BulletListMultiple"/>
        <w:spacing w:before="0" w:after="120"/>
      </w:pPr>
      <w:r>
        <w:rPr>
          <w:b/>
        </w:rPr>
        <w:t xml:space="preserve">Logic evaluated to FALSE </w:t>
      </w:r>
      <w:r>
        <w:t xml:space="preserve">– </w:t>
      </w:r>
      <w:r w:rsidR="00A178CF">
        <w:t>red</w:t>
      </w:r>
      <w:r>
        <w:t xml:space="preserve"> highlighting along with an “X” icon</w:t>
      </w:r>
    </w:p>
    <w:p w14:paraId="547CFE73" w14:textId="408F42A1" w:rsidR="009A469F" w:rsidRDefault="00E13E8B" w:rsidP="00A43186">
      <w:pPr>
        <w:pStyle w:val="BulletListMultipleLast"/>
        <w:spacing w:before="0" w:after="120"/>
      </w:pPr>
      <w:r>
        <w:rPr>
          <w:b/>
        </w:rPr>
        <w:t xml:space="preserve">Unaligned Specific Occurrences </w:t>
      </w:r>
      <w:r>
        <w:t xml:space="preserve">– </w:t>
      </w:r>
      <w:r w:rsidR="00A178CF">
        <w:t xml:space="preserve">red </w:t>
      </w:r>
      <w:r>
        <w:t>highlighting along with a bold asterisk icon</w:t>
      </w:r>
    </w:p>
    <w:p w14:paraId="5A3A5ADE" w14:textId="2E12BF5B" w:rsidR="009A469F" w:rsidRDefault="00E13E8B" w:rsidP="00A43186">
      <w:pPr>
        <w:spacing w:after="120"/>
      </w:pPr>
      <w:r>
        <w:t xml:space="preserve">The results of the calculation shown in </w:t>
      </w:r>
      <w:r w:rsidR="002910DA">
        <w:fldChar w:fldCharType="begin"/>
      </w:r>
      <w:r w:rsidR="001A1644">
        <w:instrText xml:space="preserve"> REF _Ref459100814</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 xml:space="preserve">indicates that every AND condition </w:t>
      </w:r>
      <w:del w:id="229" w:author="Author">
        <w:r w:rsidDel="009509AC">
          <w:delText xml:space="preserve">was </w:delText>
        </w:r>
      </w:del>
      <w:r>
        <w:t xml:space="preserve">evaluated to true and at least one condition from each OR </w:t>
      </w:r>
      <w:del w:id="230" w:author="Author">
        <w:r w:rsidDel="009509AC">
          <w:delText xml:space="preserve">was </w:delText>
        </w:r>
      </w:del>
      <w:r>
        <w:t>evaluated to true. Based on this calculation, the IPP evaluates to true for the patient.</w:t>
      </w:r>
    </w:p>
    <w:p w14:paraId="0BBCCF5E" w14:textId="74114D2D" w:rsidR="009A469F" w:rsidRDefault="00E13E8B" w:rsidP="00A43186">
      <w:pPr>
        <w:spacing w:after="120"/>
      </w:pPr>
      <w:r>
        <w:t>In</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rsidR="002910DA">
        <w:t xml:space="preserve"> </w:t>
      </w:r>
      <w:r>
        <w:t>indicate that the patient is not included in the IPP.</w:t>
      </w:r>
    </w:p>
    <w:p w14:paraId="656BFF05" w14:textId="77777777" w:rsidR="009A469F" w:rsidRDefault="00E13E8B" w:rsidP="00A43186">
      <w:pPr>
        <w:pStyle w:val="Heading2"/>
        <w:spacing w:before="0" w:after="120"/>
      </w:pPr>
      <w:bookmarkStart w:id="231" w:name="_Toc464568641"/>
      <w:r>
        <w:t>Editing a Test Record</w:t>
      </w:r>
      <w:bookmarkEnd w:id="231"/>
    </w:p>
    <w:p w14:paraId="7B2353A8" w14:textId="6F6FADC4" w:rsidR="009A469F" w:rsidRDefault="00E13E8B" w:rsidP="00A43186">
      <w:pPr>
        <w:spacing w:after="120"/>
      </w:pPr>
      <w:r>
        <w:t>The user can edit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FF01B6">
        <w:t xml:space="preserve">Figure </w:t>
      </w:r>
      <w:r w:rsidR="00FF01B6">
        <w:rPr>
          <w:noProof/>
        </w:rPr>
        <w:t>10</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F41D14">
        <w:fldChar w:fldCharType="separate"/>
      </w:r>
      <w:r w:rsidR="00FF01B6">
        <w:t xml:space="preserve">Figure </w:t>
      </w:r>
      <w:r w:rsidR="00FF01B6">
        <w:rPr>
          <w:noProof/>
        </w:rPr>
        <w:t>12</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F41D14">
        <w:fldChar w:fldCharType="separate"/>
      </w:r>
      <w:r w:rsidR="00FF01B6">
        <w:t xml:space="preserve">Figure </w:t>
      </w:r>
      <w:r w:rsidR="00FF01B6">
        <w:rPr>
          <w:noProof/>
        </w:rPr>
        <w:t>15</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rsidP="00A43186">
      <w:pPr>
        <w:pStyle w:val="Heading2"/>
        <w:spacing w:before="0" w:after="120"/>
      </w:pPr>
      <w:bookmarkStart w:id="232" w:name="_Toc464568642"/>
      <w:r>
        <w:t>Cloning a Test Record</w:t>
      </w:r>
      <w:bookmarkEnd w:id="232"/>
    </w:p>
    <w:p w14:paraId="5010314A" w14:textId="7913D896" w:rsidR="009A469F" w:rsidRDefault="00E13E8B" w:rsidP="00A43186">
      <w:pPr>
        <w:spacing w:after="120"/>
      </w:pPr>
      <w:r>
        <w:t>The user can clone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FF01B6">
        <w:t xml:space="preserve">Figure </w:t>
      </w:r>
      <w:r w:rsidR="00FF01B6">
        <w:rPr>
          <w:noProof/>
        </w:rPr>
        <w:t>10</w:t>
      </w:r>
      <w:r w:rsidR="00F41D14">
        <w:fldChar w:fldCharType="end"/>
      </w:r>
      <w:r>
        <w:t xml:space="preserve">) by clicking the “Clone” button (item </w:t>
      </w:r>
      <w:r w:rsidRPr="00786154">
        <w:rPr>
          <w:rStyle w:val="numberreference"/>
          <w:rFonts w:ascii="Times New Roman" w:hAnsi="Times New Roman"/>
          <w:b w:val="0"/>
          <w:color w:val="auto"/>
          <w:rPrChange w:id="233" w:author="Author">
            <w:rPr>
              <w:rStyle w:val="numberreference"/>
              <w:rFonts w:ascii="Times New Roman" w:hAnsi="Times New Roman"/>
              <w:color w:val="auto"/>
            </w:rPr>
          </w:rPrChange>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3C325A">
        <w:instrText xml:space="preserve"> </w:instrText>
      </w:r>
      <w:r w:rsidR="003C325A">
        <w:fldChar w:fldCharType="separate"/>
      </w:r>
      <w:r w:rsidR="00FF01B6">
        <w:t xml:space="preserve">Figure </w:t>
      </w:r>
      <w:r w:rsidR="00FF01B6">
        <w:rPr>
          <w:noProof/>
        </w:rPr>
        <w:t>12</w:t>
      </w:r>
      <w:r w:rsidR="003C325A">
        <w:fldChar w:fldCharType="end"/>
      </w:r>
      <w:r>
        <w:t>) to the immediate right of the “Edit” button. This action opens the Patient Builder (</w:t>
      </w:r>
      <w:fldSimple w:instr=" REF _Ref440364143 ">
        <w:r w:rsidR="00FF01B6">
          <w:t xml:space="preserve">Figure </w:t>
        </w:r>
        <w:r w:rsidR="00FF01B6">
          <w:rPr>
            <w:noProof/>
          </w:rPr>
          <w:t>15</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rsidP="00A43186">
      <w:pPr>
        <w:pStyle w:val="Heading2"/>
        <w:spacing w:before="0" w:after="120"/>
      </w:pPr>
      <w:bookmarkStart w:id="234" w:name="_Toc464568643"/>
      <w:r>
        <w:t>Deleting a Test Record</w:t>
      </w:r>
      <w:bookmarkEnd w:id="234"/>
    </w:p>
    <w:p w14:paraId="5FA91C06" w14:textId="18F4AEF4" w:rsidR="009A469F" w:rsidRDefault="00E13E8B" w:rsidP="00A43186">
      <w:pPr>
        <w:spacing w:after="120"/>
      </w:pPr>
      <w:r>
        <w:t>The user can delete a test patient from the Measure View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xml:space="preserve">) by clicking the “Delete” icon (item </w:t>
      </w:r>
      <w:r w:rsidRPr="00786154">
        <w:rPr>
          <w:rStyle w:val="numberreference"/>
          <w:rFonts w:ascii="Times New Roman" w:hAnsi="Times New Roman"/>
          <w:b w:val="0"/>
          <w:color w:val="auto"/>
          <w:rPrChange w:id="235" w:author="Author">
            <w:rPr>
              <w:rStyle w:val="numberreference"/>
              <w:rFonts w:ascii="Times New Roman" w:hAnsi="Times New Roman"/>
              <w:color w:val="auto"/>
            </w:rPr>
          </w:rPrChange>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FF01B6">
        <w:t xml:space="preserve">Figure </w:t>
      </w:r>
      <w:r w:rsidR="00FF01B6">
        <w:rPr>
          <w:noProof/>
        </w:rPr>
        <w:t>12</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rsidP="00A43186">
      <w:pPr>
        <w:pStyle w:val="Heading2"/>
        <w:spacing w:before="0" w:after="120"/>
      </w:pPr>
      <w:bookmarkStart w:id="236" w:name="_Toc464568644"/>
      <w:r>
        <w:t>Sharing a Test Record</w:t>
      </w:r>
      <w:bookmarkEnd w:id="236"/>
    </w:p>
    <w:p w14:paraId="5757BB70" w14:textId="1BC1F533" w:rsidR="009A469F" w:rsidRDefault="00E13E8B" w:rsidP="00A43186">
      <w:pPr>
        <w:spacing w:after="120"/>
      </w:pPr>
      <w:r>
        <w:t>The user can share a test patient from the Measure View (</w:t>
      </w:r>
      <w:r w:rsidR="00456F3A">
        <w:fldChar w:fldCharType="begin"/>
      </w:r>
      <w:r w:rsidR="00456F3A">
        <w:instrText xml:space="preserve"> REF</w:instrText>
      </w:r>
      <w:r w:rsidR="001A1644">
        <w:instrText xml:space="preserve">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FF01B6">
        <w:t xml:space="preserve">Figure </w:t>
      </w:r>
      <w:r w:rsidR="00FF01B6">
        <w:rPr>
          <w:noProof/>
        </w:rPr>
        <w:t>12</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1527AA">
        <w:instrText xml:space="preserve"> </w:instrText>
      </w:r>
      <w:r w:rsidR="001527AA">
        <w:fldChar w:fldCharType="separate"/>
      </w:r>
      <w:r w:rsidR="00FF01B6">
        <w:t>8</w:t>
      </w:r>
      <w:r w:rsidR="001527AA">
        <w:fldChar w:fldCharType="end"/>
      </w:r>
      <w:r>
        <w:t xml:space="preserve"> provides more detail on the Patient Bank.</w:t>
      </w:r>
    </w:p>
    <w:p w14:paraId="5AD090EC" w14:textId="099CED85" w:rsidR="00222F1B" w:rsidRDefault="00E13E8B" w:rsidP="00A43186">
      <w:pPr>
        <w:pStyle w:val="Heading2"/>
        <w:spacing w:before="0" w:after="120"/>
      </w:pPr>
      <w:bookmarkStart w:id="237" w:name="_Toc464568645"/>
      <w:r>
        <w:t>Updating a Measure</w:t>
      </w:r>
      <w:bookmarkEnd w:id="237"/>
    </w:p>
    <w:p w14:paraId="0BCFDBFD" w14:textId="5D12FD6C" w:rsidR="00E76E64" w:rsidRDefault="00E13E8B" w:rsidP="00A43186">
      <w:pPr>
        <w:spacing w:after="12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456F3A">
        <w:instrText xml:space="preserve"> </w:instrText>
      </w:r>
      <w:r w:rsidR="00456F3A">
        <w:fldChar w:fldCharType="separate"/>
      </w:r>
      <w:r w:rsidR="00FF01B6">
        <w:t xml:space="preserve">Figure </w:t>
      </w:r>
      <w:r w:rsidR="00FF01B6">
        <w:rPr>
          <w:noProof/>
        </w:rPr>
        <w:t>9</w:t>
      </w:r>
      <w:r w:rsidR="00456F3A">
        <w:fldChar w:fldCharType="end"/>
      </w:r>
      <w:r>
        <w:t xml:space="preserve">), which allows the user to specify a new </w:t>
      </w:r>
      <w:r>
        <w:lastRenderedPageBreak/>
        <w:t xml:space="preserve">zip package for a measure exported from the MAT. Once the new measure package has been entered, the user clicks the “Load” button, which updates the measure definition and </w:t>
      </w:r>
      <w:r w:rsidR="008F3405">
        <w:t>returns the user to the Measure View with the updated measure definition.</w:t>
      </w:r>
    </w:p>
    <w:p w14:paraId="757AFF78" w14:textId="77777777" w:rsidR="009A469F" w:rsidRDefault="00E13E8B" w:rsidP="00A43186">
      <w:pPr>
        <w:pStyle w:val="Heading2"/>
        <w:spacing w:before="0" w:after="120"/>
      </w:pPr>
      <w:bookmarkStart w:id="238" w:name="_Toc464568646"/>
      <w:r>
        <w:t>Deleting a Measure</w:t>
      </w:r>
      <w:bookmarkEnd w:id="238"/>
    </w:p>
    <w:p w14:paraId="5A4A7807" w14:textId="137FEE78" w:rsidR="009A469F" w:rsidRDefault="00E13E8B" w:rsidP="00A43186">
      <w:pPr>
        <w:spacing w:after="120"/>
      </w:pPr>
      <w:r>
        <w:t>The user can delete a measure from the Measure View (</w:t>
      </w:r>
      <w:r w:rsidR="00456F3A">
        <w:fldChar w:fldCharType="begin"/>
      </w:r>
      <w:r w:rsidR="001A1644">
        <w:instrText xml:space="preserve"> REF _Ref459100358 </w:instrText>
      </w:r>
      <w:r w:rsidR="00456F3A">
        <w:fldChar w:fldCharType="separate"/>
      </w:r>
      <w:r w:rsidR="00FF01B6">
        <w:t xml:space="preserve">Figure </w:t>
      </w:r>
      <w:r w:rsidR="00FF01B6">
        <w:rPr>
          <w:noProof/>
        </w:rPr>
        <w:t>10</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75EB80B4" w14:textId="77777777" w:rsidR="009A469F" w:rsidRDefault="00E13E8B" w:rsidP="00A43186">
      <w:pPr>
        <w:pStyle w:val="Heading1"/>
        <w:spacing w:after="120"/>
      </w:pPr>
      <w:bookmarkStart w:id="239" w:name="_Ref459207741"/>
      <w:bookmarkStart w:id="240" w:name="_Ref459207752"/>
      <w:bookmarkStart w:id="241" w:name="_Ref459207780"/>
      <w:bookmarkStart w:id="242" w:name="_Ref459207791"/>
      <w:bookmarkStart w:id="243" w:name="_Ref459208168"/>
      <w:bookmarkStart w:id="244" w:name="_Toc464568647"/>
      <w:r>
        <w:t>Building a Patient Test Record</w:t>
      </w:r>
      <w:bookmarkEnd w:id="239"/>
      <w:bookmarkEnd w:id="240"/>
      <w:bookmarkEnd w:id="241"/>
      <w:bookmarkEnd w:id="242"/>
      <w:bookmarkEnd w:id="243"/>
      <w:bookmarkEnd w:id="244"/>
    </w:p>
    <w:p w14:paraId="66B56343" w14:textId="77777777" w:rsidR="009A469F" w:rsidRDefault="00E13E8B" w:rsidP="00A43186">
      <w:pPr>
        <w:pStyle w:val="Heading2"/>
        <w:spacing w:before="0" w:after="120"/>
      </w:pPr>
      <w:bookmarkStart w:id="245" w:name="_Toc464568648"/>
      <w:r>
        <w:t>Overview</w:t>
      </w:r>
      <w:bookmarkEnd w:id="245"/>
    </w:p>
    <w:p w14:paraId="57ADF481" w14:textId="6AD0F888" w:rsidR="009A469F" w:rsidRDefault="00E13E8B" w:rsidP="00A43186">
      <w:pPr>
        <w:keepLines/>
        <w:spacing w:after="120"/>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 </w:instrText>
      </w:r>
      <w:r w:rsidR="00205E2A" w:rsidRPr="00205E2A">
        <w:fldChar w:fldCharType="separate"/>
      </w:r>
      <w:r w:rsidR="00FF01B6">
        <w:t xml:space="preserve">Figure </w:t>
      </w:r>
      <w:r w:rsidR="00FF01B6">
        <w:rPr>
          <w:noProof/>
        </w:rPr>
        <w:t>15</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456F3A">
        <w:instrText xml:space="preserve"> </w:instrText>
      </w:r>
      <w:r w:rsidR="00456F3A">
        <w:fldChar w:fldCharType="separate"/>
      </w:r>
      <w:r w:rsidR="00FF01B6">
        <w:t xml:space="preserve">Figure </w:t>
      </w:r>
      <w:r w:rsidR="00FF01B6">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w:t>
      </w:r>
    </w:p>
    <w:p w14:paraId="4789D9AC" w14:textId="77777777" w:rsidR="009A469F" w:rsidRDefault="00E13E8B" w:rsidP="00A43186">
      <w:pPr>
        <w:spacing w:after="120"/>
      </w:pPr>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74658D20" w:rsidR="009A469F" w:rsidRDefault="00E13E8B" w:rsidP="00A43186">
      <w:pPr>
        <w:spacing w:after="120"/>
      </w:pPr>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w:t>
      </w:r>
      <w:ins w:id="246" w:author="Author">
        <w:r w:rsidR="00673558">
          <w:t xml:space="preserve">e.g., </w:t>
        </w:r>
      </w:ins>
      <w:r>
        <w:t>numerator, denominator</w:t>
      </w:r>
      <w:del w:id="247" w:author="Author">
        <w:r w:rsidDel="00673558">
          <w:delText>, etc.</w:delText>
        </w:r>
      </w:del>
      <w:r>
        <w:t>)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97A580A" w14:textId="1B2BD054" w:rsidR="009A469F" w:rsidRDefault="00E13E8B" w:rsidP="00A43186">
      <w:pPr>
        <w:spacing w:after="120"/>
      </w:pPr>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1527AA">
        <w:instrText xml:space="preserve"> </w:instrText>
      </w:r>
      <w:r w:rsidR="001527AA">
        <w:fldChar w:fldCharType="separate"/>
      </w:r>
      <w:r w:rsidR="00FF01B6">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456F3A">
        <w:instrText xml:space="preserve"> </w:instrText>
      </w:r>
      <w:r w:rsidR="00456F3A">
        <w:fldChar w:fldCharType="separate"/>
      </w:r>
      <w:r w:rsidR="00FF01B6">
        <w:t xml:space="preserve">Figure </w:t>
      </w:r>
      <w:r w:rsidR="00FF01B6">
        <w:rPr>
          <w:noProof/>
        </w:rPr>
        <w:t>13</w:t>
      </w:r>
      <w:r w:rsidR="00456F3A">
        <w:fldChar w:fldCharType="end"/>
      </w:r>
      <w:r w:rsidR="00456F3A">
        <w:t xml:space="preserve"> </w:t>
      </w:r>
      <w:r>
        <w:t>and</w:t>
      </w:r>
      <w:r w:rsidR="00456F3A">
        <w:t xml:space="preserve"> </w:t>
      </w:r>
      <w:r w:rsidR="00456F3A">
        <w:fldChar w:fldCharType="begin"/>
      </w:r>
      <w:r w:rsidR="00A66E01">
        <w:instrText xml:space="preserve"> REF _Ref459100823 </w:instrText>
      </w:r>
      <w:r w:rsidR="00456F3A">
        <w:fldChar w:fldCharType="separate"/>
      </w:r>
      <w:r w:rsidR="00FF01B6">
        <w:t xml:space="preserve">Figure </w:t>
      </w:r>
      <w:r w:rsidR="00FF01B6">
        <w:rPr>
          <w:noProof/>
        </w:rPr>
        <w:t>14</w:t>
      </w:r>
      <w:r w:rsidR="00456F3A">
        <w:fldChar w:fldCharType="end"/>
      </w:r>
      <w:r>
        <w:t>.</w:t>
      </w:r>
    </w:p>
    <w:p w14:paraId="35901BF9" w14:textId="14994CAB" w:rsidR="009A469F" w:rsidRDefault="00E13E8B" w:rsidP="00A43186">
      <w:pPr>
        <w:spacing w:after="120"/>
      </w:pPr>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FF01B6">
        <w:t xml:space="preserve">Figure </w:t>
      </w:r>
      <w:r w:rsidR="00FF01B6">
        <w:rPr>
          <w:noProof/>
        </w:rPr>
        <w:t>15</w:t>
      </w:r>
      <w:r w:rsidR="00205E2A">
        <w:fldChar w:fldCharType="end"/>
      </w:r>
      <w:r>
        <w:t>):</w:t>
      </w:r>
    </w:p>
    <w:p w14:paraId="5D461515" w14:textId="77777777" w:rsidR="008F3405" w:rsidRDefault="008F3405" w:rsidP="00A43186">
      <w:pPr>
        <w:pStyle w:val="NumberedList"/>
        <w:numPr>
          <w:ilvl w:val="0"/>
          <w:numId w:val="53"/>
        </w:numPr>
        <w:spacing w:after="120"/>
      </w:pPr>
      <w:r>
        <w:t>Patient Name – Allows the entry of a first and last name for the patient record.</w:t>
      </w:r>
    </w:p>
    <w:p w14:paraId="64A3AACE" w14:textId="77777777" w:rsidR="008F3405" w:rsidRDefault="008F3405" w:rsidP="00A43186">
      <w:pPr>
        <w:pStyle w:val="NumberedList"/>
        <w:numPr>
          <w:ilvl w:val="0"/>
          <w:numId w:val="32"/>
        </w:numPr>
        <w:spacing w:after="120"/>
      </w:pPr>
      <w:r>
        <w:t>Patient Characteristics – Allows the definition of characteristics data for the patient.</w:t>
      </w:r>
    </w:p>
    <w:p w14:paraId="75DC9B6A" w14:textId="77777777" w:rsidR="008F3405" w:rsidRDefault="008F3405" w:rsidP="00A43186">
      <w:pPr>
        <w:pStyle w:val="NumberedList"/>
        <w:numPr>
          <w:ilvl w:val="0"/>
          <w:numId w:val="32"/>
        </w:numPr>
        <w:spacing w:after="120"/>
      </w:pPr>
      <w:r>
        <w:lastRenderedPageBreak/>
        <w:t>Measure Information – Shows the description for the patient’s associated measure.</w:t>
      </w:r>
    </w:p>
    <w:p w14:paraId="2B433801" w14:textId="77777777" w:rsidR="008F3405" w:rsidRDefault="008F3405" w:rsidP="00A43186">
      <w:pPr>
        <w:pStyle w:val="NumberedList"/>
        <w:numPr>
          <w:ilvl w:val="0"/>
          <w:numId w:val="32"/>
        </w:numPr>
        <w:spacing w:after="120"/>
      </w:pPr>
      <w:r>
        <w:t>Expectations – Allows users to set the calculation expectation for each population of the measure.</w:t>
      </w:r>
    </w:p>
    <w:p w14:paraId="4CC85A00" w14:textId="77777777" w:rsidR="008F3405" w:rsidRDefault="008F3405" w:rsidP="00A43186">
      <w:pPr>
        <w:pStyle w:val="NumberedList"/>
        <w:numPr>
          <w:ilvl w:val="0"/>
          <w:numId w:val="32"/>
        </w:numPr>
        <w:spacing w:after="120"/>
      </w:pPr>
      <w:r>
        <w:t>Actions – Allows users to save or cancel a patient record.</w:t>
      </w:r>
    </w:p>
    <w:p w14:paraId="2466AEFC" w14:textId="7046A8A9" w:rsidR="009A469F" w:rsidRDefault="008F3405" w:rsidP="00A43186">
      <w:pPr>
        <w:pStyle w:val="Figure"/>
        <w:spacing w:after="120"/>
      </w:pPr>
      <w:r>
        <w:rPr>
          <w:noProof/>
        </w:rPr>
        <w:drawing>
          <wp:inline distT="0" distB="0" distL="0" distR="0" wp14:anchorId="61C15DD8" wp14:editId="7EF42921">
            <wp:extent cx="5760720" cy="3218688"/>
            <wp:effectExtent l="25400" t="25400" r="30480" b="33020"/>
            <wp:docPr id="37" name="Picture 37"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14:paraId="1253BF9C" w14:textId="77777777" w:rsidR="009A469F" w:rsidRDefault="00E13E8B" w:rsidP="00A43186">
      <w:pPr>
        <w:pStyle w:val="FigureCaption"/>
        <w:spacing w:before="0" w:after="120"/>
      </w:pPr>
      <w:bookmarkStart w:id="248" w:name="_Ref440364143"/>
      <w:bookmarkStart w:id="249" w:name="_Ref459098300"/>
      <w:bookmarkStart w:id="250" w:name="_Toc464568683"/>
      <w:r>
        <w:t xml:space="preserve">Figure </w:t>
      </w:r>
      <w:fldSimple w:instr=" SEQ Figure \* ARABIC ">
        <w:r w:rsidR="00FF01B6">
          <w:rPr>
            <w:noProof/>
          </w:rPr>
          <w:t>15</w:t>
        </w:r>
      </w:fldSimple>
      <w:bookmarkEnd w:id="248"/>
      <w:r>
        <w:t xml:space="preserve">: </w:t>
      </w:r>
      <w:bookmarkStart w:id="251" w:name="_Toc439154847"/>
      <w:r>
        <w:t>Patient Builder View</w:t>
      </w:r>
      <w:bookmarkEnd w:id="249"/>
      <w:bookmarkEnd w:id="250"/>
      <w:bookmarkEnd w:id="251"/>
    </w:p>
    <w:p w14:paraId="31EA70C8" w14:textId="77777777" w:rsidR="009A469F" w:rsidRDefault="00E13E8B" w:rsidP="00A43186">
      <w:pPr>
        <w:pStyle w:val="Heading2"/>
        <w:spacing w:before="0" w:after="120"/>
      </w:pPr>
      <w:bookmarkStart w:id="252" w:name="_Toc464568649"/>
      <w:r>
        <w:t>Building a Synthetic Patient</w:t>
      </w:r>
      <w:bookmarkEnd w:id="252"/>
    </w:p>
    <w:p w14:paraId="09F56979" w14:textId="6D45F7EB" w:rsidR="009A469F" w:rsidRDefault="00E13E8B" w:rsidP="00A43186">
      <w:pPr>
        <w:spacing w:after="120"/>
      </w:pPr>
      <w:r>
        <w:t xml:space="preserve">The first step </w:t>
      </w:r>
      <w:del w:id="253" w:author="Author">
        <w:r w:rsidDel="00673558">
          <w:delText xml:space="preserve">to </w:delText>
        </w:r>
      </w:del>
      <w:ins w:id="254" w:author="Author">
        <w:r w:rsidR="00673558">
          <w:t xml:space="preserve">in </w:t>
        </w:r>
      </w:ins>
      <w:r>
        <w:t xml:space="preserve">building a synthetic patient record is defining the </w:t>
      </w:r>
      <w:ins w:id="255" w:author="Author">
        <w:r w:rsidR="00673558">
          <w:t xml:space="preserve">patient </w:t>
        </w:r>
      </w:ins>
      <w:r>
        <w:t>name</w:t>
      </w:r>
      <w:del w:id="256" w:author="Author">
        <w:r w:rsidDel="00673558">
          <w:delText xml:space="preserve"> of the patient</w:delText>
        </w:r>
      </w:del>
      <w:r>
        <w:t xml:space="preserve">. The patient’s first and last name can be set in the “Patient Name” section (item </w:t>
      </w:r>
      <w:r>
        <w:rPr>
          <w:rStyle w:val="numberreference"/>
          <w:rFonts w:ascii="Times New Roman" w:hAnsi="Times New Roman"/>
          <w:b w:val="0"/>
          <w:color w:val="auto"/>
        </w:rPr>
        <w:t>#1</w:t>
      </w:r>
      <w:r>
        <w:t xml:space="preserve"> in</w:t>
      </w:r>
      <w:r w:rsidR="008F3405">
        <w:t xml:space="preserve"> </w:t>
      </w:r>
      <w:r w:rsidR="008F3405">
        <w:fldChar w:fldCharType="begin"/>
      </w:r>
      <w:r w:rsidR="008F3405">
        <w:instrText xml:space="preserve"> REF _Ref440364143 \h </w:instrText>
      </w:r>
      <w:r w:rsidR="008F3405">
        <w:fldChar w:fldCharType="separate"/>
      </w:r>
      <w:r w:rsidR="00FF01B6">
        <w:t xml:space="preserve">Figure </w:t>
      </w:r>
      <w:r w:rsidR="00FF01B6">
        <w:rPr>
          <w:noProof/>
        </w:rPr>
        <w:t>15</w:t>
      </w:r>
      <w:r w:rsidR="008F3405">
        <w:fldChar w:fldCharType="end"/>
      </w:r>
      <w:r w:rsidR="008F3405">
        <w:t>)</w:t>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sidP="00A43186">
      <w:pPr>
        <w:spacing w:after="120"/>
      </w:pPr>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sidP="00A43186">
      <w:pPr>
        <w:spacing w:after="120"/>
      </w:pPr>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0B085C5C" w14:textId="3C7612FD" w:rsidR="009A469F" w:rsidRDefault="00E13E8B" w:rsidP="00A43186">
      <w:pPr>
        <w:spacing w:after="120"/>
      </w:pPr>
      <w:r>
        <w:lastRenderedPageBreak/>
        <w:t>Note that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FF01B6">
        <w:t xml:space="preserve">Figure </w:t>
      </w:r>
      <w:r w:rsidR="00FF01B6">
        <w:rPr>
          <w:noProof/>
        </w:rPr>
        <w:t>15</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205E2A">
        <w:fldChar w:fldCharType="separate"/>
      </w:r>
      <w:r w:rsidR="00FF01B6">
        <w:t xml:space="preserve">Figure </w:t>
      </w:r>
      <w:r w:rsidR="00FF01B6">
        <w:rPr>
          <w:noProof/>
        </w:rPr>
        <w:t>16</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rsidP="00A43186">
      <w:pPr>
        <w:pStyle w:val="Figure"/>
        <w:spacing w:after="120"/>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rsidP="00A43186">
      <w:pPr>
        <w:pStyle w:val="FigureCaption"/>
        <w:spacing w:before="0" w:after="120"/>
        <w:rPr>
          <w:bCs/>
        </w:rPr>
      </w:pPr>
      <w:bookmarkStart w:id="257" w:name="_Ref459098538"/>
      <w:bookmarkStart w:id="258" w:name="_Toc464568684"/>
      <w:r>
        <w:t xml:space="preserve">Figure </w:t>
      </w:r>
      <w:fldSimple w:instr=" SEQ Figure \* ARABIC ">
        <w:r w:rsidR="00FF01B6">
          <w:rPr>
            <w:noProof/>
          </w:rPr>
          <w:t>16</w:t>
        </w:r>
      </w:fldSimple>
      <w:bookmarkEnd w:id="257"/>
      <w:r>
        <w:t>: Continuous Variable Measures Expected Populations</w:t>
      </w:r>
      <w:bookmarkEnd w:id="258"/>
    </w:p>
    <w:p w14:paraId="09BC4310" w14:textId="77777777" w:rsidR="009A469F" w:rsidRDefault="00E13E8B" w:rsidP="00A43186">
      <w:pPr>
        <w:pStyle w:val="Heading2"/>
        <w:spacing w:before="0" w:after="120"/>
      </w:pPr>
      <w:bookmarkStart w:id="259" w:name="_Toc464568650"/>
      <w:r>
        <w:t>Building the Patient History</w:t>
      </w:r>
      <w:bookmarkEnd w:id="259"/>
    </w:p>
    <w:p w14:paraId="16657683" w14:textId="17A74F22" w:rsidR="009A469F" w:rsidRDefault="00E13E8B" w:rsidP="00A43186">
      <w:pPr>
        <w:spacing w:after="120"/>
      </w:pPr>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D93836">
        <w:fldChar w:fldCharType="separate"/>
      </w:r>
      <w:r w:rsidR="00FF01B6">
        <w:t xml:space="preserve">Figure </w:t>
      </w:r>
      <w:r w:rsidR="00FF01B6">
        <w:rPr>
          <w:noProof/>
        </w:rPr>
        <w:t>17</w:t>
      </w:r>
      <w:r w:rsidR="00D93836">
        <w:fldChar w:fldCharType="end"/>
      </w:r>
      <w:r>
        <w:t>:</w:t>
      </w:r>
    </w:p>
    <w:p w14:paraId="4D802DD2" w14:textId="77777777" w:rsidR="009A469F" w:rsidRDefault="00E13E8B" w:rsidP="00A43186">
      <w:pPr>
        <w:pStyle w:val="NumberedList"/>
        <w:numPr>
          <w:ilvl w:val="0"/>
          <w:numId w:val="44"/>
        </w:numPr>
        <w:spacing w:after="120"/>
      </w:pPr>
      <w:r>
        <w:t>Elements Section – Contains QDM elements that the user can add to the patient history.</w:t>
      </w:r>
    </w:p>
    <w:p w14:paraId="496AADE6" w14:textId="77777777" w:rsidR="009A469F" w:rsidRDefault="00E13E8B" w:rsidP="00A43186">
      <w:pPr>
        <w:pStyle w:val="NumberedList"/>
        <w:numPr>
          <w:ilvl w:val="0"/>
          <w:numId w:val="44"/>
        </w:numPr>
        <w:spacing w:after="120"/>
      </w:pPr>
      <w:r>
        <w:t>QDM Element – Shows a condensed summary of a QDM element.</w:t>
      </w:r>
    </w:p>
    <w:p w14:paraId="1C9E3DE1" w14:textId="77777777" w:rsidR="009A469F" w:rsidRDefault="00E13E8B" w:rsidP="00A43186">
      <w:pPr>
        <w:pStyle w:val="NumberedList"/>
        <w:numPr>
          <w:ilvl w:val="0"/>
          <w:numId w:val="44"/>
        </w:numPr>
        <w:spacing w:after="120"/>
      </w:pPr>
      <w:r>
        <w:t>Expand/Collapse Details – Allows hiding or expanding the details of an element.</w:t>
      </w:r>
    </w:p>
    <w:p w14:paraId="7DB894BC" w14:textId="77777777" w:rsidR="009A469F" w:rsidRDefault="00E13E8B" w:rsidP="00A43186">
      <w:pPr>
        <w:pStyle w:val="NumberedList"/>
        <w:numPr>
          <w:ilvl w:val="0"/>
          <w:numId w:val="44"/>
        </w:numPr>
        <w:spacing w:after="120"/>
      </w:pPr>
      <w:r>
        <w:t>Start Date/Time – Allows setting the start date/time for an element.</w:t>
      </w:r>
    </w:p>
    <w:p w14:paraId="2D2EF2C0" w14:textId="77777777" w:rsidR="009A469F" w:rsidRDefault="00E13E8B" w:rsidP="00A43186">
      <w:pPr>
        <w:pStyle w:val="NumberedList"/>
        <w:numPr>
          <w:ilvl w:val="0"/>
          <w:numId w:val="44"/>
        </w:numPr>
        <w:spacing w:after="120"/>
      </w:pPr>
      <w:r>
        <w:t>End Date/Time – Allows setting the end date/time for an element. The checkbox allows specifying that the end date/time is undefined (ongoing event).</w:t>
      </w:r>
    </w:p>
    <w:p w14:paraId="7D236C5D" w14:textId="77777777" w:rsidR="009A469F" w:rsidRDefault="00E13E8B" w:rsidP="00A43186">
      <w:pPr>
        <w:pStyle w:val="NumberedList"/>
        <w:numPr>
          <w:ilvl w:val="0"/>
          <w:numId w:val="44"/>
        </w:numPr>
        <w:spacing w:after="120"/>
      </w:pPr>
      <w:r>
        <w:t>Codes Section – Allows adding codes to the element. Note that Bonnie will automatically find an appropriate code and add it.</w:t>
      </w:r>
    </w:p>
    <w:p w14:paraId="530129F7" w14:textId="77777777" w:rsidR="009A469F" w:rsidRDefault="00E13E8B" w:rsidP="00A43186">
      <w:pPr>
        <w:pStyle w:val="NumberedList"/>
        <w:numPr>
          <w:ilvl w:val="0"/>
          <w:numId w:val="44"/>
        </w:numPr>
        <w:spacing w:after="120"/>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rsidP="00A43186">
      <w:pPr>
        <w:pStyle w:val="NumberedList"/>
        <w:numPr>
          <w:ilvl w:val="0"/>
          <w:numId w:val="44"/>
        </w:numPr>
        <w:spacing w:after="120"/>
      </w:pPr>
      <w:r>
        <w:t>Fields Section – Allows adding fields to the element (i.e., ordinality).</w:t>
      </w:r>
    </w:p>
    <w:p w14:paraId="008FB47A" w14:textId="77777777" w:rsidR="009A469F" w:rsidRDefault="00E13E8B" w:rsidP="00A43186">
      <w:pPr>
        <w:pStyle w:val="NumberedList"/>
        <w:numPr>
          <w:ilvl w:val="0"/>
          <w:numId w:val="44"/>
        </w:numPr>
        <w:spacing w:after="120"/>
      </w:pPr>
      <w:r>
        <w:t>Negation Section – Allows indicating that the element is not done with a reason.</w:t>
      </w:r>
    </w:p>
    <w:p w14:paraId="240B4A38" w14:textId="77777777" w:rsidR="009A469F" w:rsidRDefault="00E13E8B" w:rsidP="00A43186">
      <w:pPr>
        <w:pStyle w:val="NumberedList"/>
        <w:numPr>
          <w:ilvl w:val="0"/>
          <w:numId w:val="44"/>
        </w:numPr>
        <w:spacing w:after="120"/>
      </w:pPr>
      <w:r>
        <w:t>Delete Button – Allows deleting an element from the patient history.</w:t>
      </w:r>
    </w:p>
    <w:p w14:paraId="4AF03C20" w14:textId="706D5C46" w:rsidR="009A469F" w:rsidRDefault="008F3405" w:rsidP="00A43186">
      <w:pPr>
        <w:pStyle w:val="Figure"/>
        <w:spacing w:after="120"/>
      </w:pPr>
      <w:r>
        <w:rPr>
          <w:noProof/>
        </w:rPr>
        <w:lastRenderedPageBreak/>
        <w:drawing>
          <wp:inline distT="0" distB="0" distL="0" distR="0" wp14:anchorId="2E79D926" wp14:editId="22D4553C">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7D3F7BE0" w14:textId="77777777" w:rsidR="009A469F" w:rsidRDefault="00E13E8B" w:rsidP="00A43186">
      <w:pPr>
        <w:pStyle w:val="FigureCaption"/>
        <w:spacing w:before="0" w:after="120"/>
      </w:pPr>
      <w:bookmarkStart w:id="260" w:name="_Ref440365146"/>
      <w:bookmarkStart w:id="261" w:name="_Toc464568685"/>
      <w:r>
        <w:t xml:space="preserve">Figure </w:t>
      </w:r>
      <w:fldSimple w:instr=" SEQ Figure \* ARABIC ">
        <w:r w:rsidR="00FF01B6">
          <w:rPr>
            <w:noProof/>
          </w:rPr>
          <w:t>17</w:t>
        </w:r>
      </w:fldSimple>
      <w:bookmarkEnd w:id="260"/>
      <w:r>
        <w:t>: Building Patient History, including Edit Clinical Element View</w:t>
      </w:r>
      <w:bookmarkEnd w:id="261"/>
    </w:p>
    <w:p w14:paraId="078041EE" w14:textId="77777777" w:rsidR="009A469F" w:rsidRDefault="00E13E8B" w:rsidP="00A43186">
      <w:pPr>
        <w:spacing w:after="120"/>
      </w:pPr>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23C28CD2" w:rsidR="009A469F" w:rsidRDefault="00D93836" w:rsidP="00A43186">
      <w:pPr>
        <w:spacing w:after="120"/>
      </w:pPr>
      <w:r>
        <w:fldChar w:fldCharType="begin"/>
      </w:r>
      <w:r w:rsidR="00A66E01">
        <w:instrText xml:space="preserve"> REF _Ref440365146 </w:instrText>
      </w:r>
      <w:r>
        <w:instrText xml:space="preserve"> </w:instrText>
      </w:r>
      <w:r>
        <w:fldChar w:fldCharType="separate"/>
      </w:r>
      <w:r w:rsidR="00FF01B6">
        <w:t xml:space="preserve">Figure </w:t>
      </w:r>
      <w:r w:rsidR="00FF01B6">
        <w:rPr>
          <w:noProof/>
        </w:rPr>
        <w:t>17</w:t>
      </w:r>
      <w:r>
        <w:fldChar w:fldCharType="end"/>
      </w:r>
      <w:r>
        <w:t xml:space="preserve"> </w:t>
      </w:r>
      <w:r w:rsidR="00E13E8B">
        <w:t xml:space="preserve">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instrText xml:space="preserve"> </w:instrText>
      </w:r>
      <w:r>
        <w:fldChar w:fldCharType="separate"/>
      </w:r>
      <w:r w:rsidR="00FF01B6">
        <w:t xml:space="preserve">Figure </w:t>
      </w:r>
      <w:r w:rsidR="00FF01B6">
        <w:rPr>
          <w:noProof/>
        </w:rPr>
        <w:t>17</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35908F63" w:rsidR="009A469F" w:rsidRDefault="00E13E8B" w:rsidP="00A43186">
      <w:pPr>
        <w:spacing w:after="120"/>
      </w:pPr>
      <w:r>
        <w:lastRenderedPageBreak/>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B3F16">
        <w:fldChar w:fldCharType="separate"/>
      </w:r>
      <w:r w:rsidR="00FF01B6">
        <w:t xml:space="preserve">Figure </w:t>
      </w:r>
      <w:r w:rsidR="00FF01B6">
        <w:rPr>
          <w:noProof/>
        </w:rPr>
        <w:t>17</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sidP="00A43186">
      <w:pPr>
        <w:spacing w:after="120"/>
      </w:pPr>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sidP="00A43186">
      <w:pPr>
        <w:spacing w:after="120"/>
      </w:pPr>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sidP="00A43186">
      <w:pPr>
        <w:spacing w:after="120"/>
      </w:pPr>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rsidP="00A43186">
      <w:pPr>
        <w:pStyle w:val="Heading3"/>
        <w:spacing w:before="0"/>
      </w:pPr>
      <w:bookmarkStart w:id="262" w:name="_Toc464568651"/>
      <w:r>
        <w:t>Patient History Items that Fulfill Past Items</w:t>
      </w:r>
      <w:bookmarkEnd w:id="262"/>
    </w:p>
    <w:p w14:paraId="4F04869D" w14:textId="098107ED" w:rsidR="009A469F" w:rsidRDefault="00E13E8B" w:rsidP="00A43186">
      <w:pPr>
        <w:spacing w:after="12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D93836">
        <w:instrText xml:space="preserve"> </w:instrText>
      </w:r>
      <w:r w:rsidR="00D93836">
        <w:fldChar w:fldCharType="separate"/>
      </w:r>
      <w:r w:rsidR="00FF01B6">
        <w:t xml:space="preserve">Figure </w:t>
      </w:r>
      <w:r w:rsidR="00FF01B6">
        <w:rPr>
          <w:noProof/>
        </w:rPr>
        <w:t>18</w:t>
      </w:r>
      <w:r w:rsidR="00D93836">
        <w:fldChar w:fldCharType="end"/>
      </w:r>
      <w:r>
        <w:t>.</w:t>
      </w:r>
    </w:p>
    <w:p w14:paraId="7BAD1337" w14:textId="77777777" w:rsidR="009A469F" w:rsidRDefault="00E13E8B" w:rsidP="00A43186">
      <w:pPr>
        <w:pStyle w:val="Figure"/>
        <w:spacing w:after="120"/>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rsidP="00A43186">
      <w:pPr>
        <w:pStyle w:val="FigureCaption"/>
        <w:spacing w:before="0" w:after="120"/>
        <w:rPr>
          <w:bCs/>
        </w:rPr>
      </w:pPr>
      <w:bookmarkStart w:id="263" w:name="_Ref440365324"/>
      <w:bookmarkStart w:id="264" w:name="_Toc464568686"/>
      <w:r>
        <w:t xml:space="preserve">Figure </w:t>
      </w:r>
      <w:fldSimple w:instr=" SEQ Figure \* ARABIC ">
        <w:r w:rsidR="00FF01B6">
          <w:rPr>
            <w:noProof/>
          </w:rPr>
          <w:t>18</w:t>
        </w:r>
      </w:fldSimple>
      <w:bookmarkEnd w:id="263"/>
      <w:r>
        <w:t>: References Section of the Patient History Builder</w:t>
      </w:r>
      <w:bookmarkEnd w:id="264"/>
    </w:p>
    <w:p w14:paraId="29C49869" w14:textId="77777777" w:rsidR="009A469F" w:rsidRDefault="00E13E8B" w:rsidP="00A43186">
      <w:pPr>
        <w:pStyle w:val="Heading3"/>
        <w:spacing w:before="0"/>
      </w:pPr>
      <w:bookmarkStart w:id="265" w:name="_Toc464568652"/>
      <w:r>
        <w:t>Representing a Cumulative Medication Duration</w:t>
      </w:r>
      <w:bookmarkEnd w:id="265"/>
    </w:p>
    <w:p w14:paraId="7617B1BC" w14:textId="6D005173" w:rsidR="009A469F" w:rsidRDefault="00E13E8B" w:rsidP="00A43186">
      <w:pPr>
        <w:spacing w:after="120"/>
      </w:pPr>
      <w:r>
        <w:t xml:space="preserve">To represent a Cumulative Medication Duration (CMD), a medication is added to the patient history and the “Prescription,” “Regimen,” and “Filled” options are adjusted appropriately, as shown in </w:t>
      </w:r>
      <w:fldSimple w:instr=" REF _Ref440365366 ">
        <w:r w:rsidR="00FF01B6">
          <w:t xml:space="preserve">Figure </w:t>
        </w:r>
        <w:r w:rsidR="00FF01B6">
          <w:rPr>
            <w:noProof/>
          </w:rPr>
          <w:t>19</w:t>
        </w:r>
      </w:fldSimple>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D93836">
        <w:fldChar w:fldCharType="separate"/>
      </w:r>
      <w:r w:rsidR="00FF01B6">
        <w:t xml:space="preserve">Figure </w:t>
      </w:r>
      <w:r w:rsidR="00FF01B6">
        <w:rPr>
          <w:noProof/>
        </w:rPr>
        <w:t>19</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sidP="00A43186">
      <w:pPr>
        <w:spacing w:after="120"/>
      </w:pPr>
      <w:r>
        <w:t xml:space="preserve">The Filled section allows simulation of this prescription being filled. It takes a date, time, and amount of medication. In this example, 900mg is entered to represent a 90-day supply of this </w:t>
      </w:r>
      <w:r>
        <w:lastRenderedPageBreak/>
        <w:t>medication (based on a 10mg daily dose). Pressing the plus-sign button (+) will add this prescription amount.</w:t>
      </w:r>
    </w:p>
    <w:p w14:paraId="56EA6307" w14:textId="77777777" w:rsidR="009A469F" w:rsidRDefault="00E13E8B" w:rsidP="00A43186">
      <w:pPr>
        <w:pStyle w:val="Figure"/>
        <w:spacing w:after="120"/>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rsidP="00A43186">
      <w:pPr>
        <w:pStyle w:val="FigureCaption"/>
        <w:spacing w:before="0" w:after="120"/>
      </w:pPr>
      <w:bookmarkStart w:id="266" w:name="_Ref440365366"/>
      <w:bookmarkStart w:id="267" w:name="_Toc464568687"/>
      <w:r>
        <w:t xml:space="preserve">Figure </w:t>
      </w:r>
      <w:fldSimple w:instr=" SEQ Figure \* ARABIC ">
        <w:r w:rsidR="00FF01B6">
          <w:rPr>
            <w:noProof/>
          </w:rPr>
          <w:t>19</w:t>
        </w:r>
      </w:fldSimple>
      <w:bookmarkEnd w:id="266"/>
      <w:r>
        <w:t xml:space="preserve">: </w:t>
      </w:r>
      <w:bookmarkStart w:id="268" w:name="_Toc439154848"/>
      <w:r>
        <w:t>Editing a Medication</w:t>
      </w:r>
      <w:bookmarkEnd w:id="267"/>
      <w:bookmarkEnd w:id="268"/>
    </w:p>
    <w:p w14:paraId="268D1D37" w14:textId="77777777" w:rsidR="009A469F" w:rsidRDefault="00E13E8B" w:rsidP="00A43186">
      <w:pPr>
        <w:spacing w:after="120"/>
      </w:pPr>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rsidP="00A43186">
      <w:pPr>
        <w:pStyle w:val="Heading2"/>
        <w:spacing w:before="0" w:after="120"/>
      </w:pPr>
      <w:bookmarkStart w:id="269" w:name="_Toc464568653"/>
      <w:r>
        <w:t>Incremental Calculation</w:t>
      </w:r>
      <w:bookmarkEnd w:id="269"/>
    </w:p>
    <w:p w14:paraId="2483A2DE" w14:textId="77777777" w:rsidR="009A469F" w:rsidRDefault="00E13E8B" w:rsidP="00A43186">
      <w:pPr>
        <w:spacing w:after="120"/>
      </w:pPr>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54C38F73" w:rsidR="009A469F" w:rsidRDefault="00E13E8B" w:rsidP="00A43186">
      <w:pPr>
        <w:spacing w:after="120"/>
      </w:pPr>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B3F16">
        <w:fldChar w:fldCharType="separate"/>
      </w:r>
      <w:r w:rsidR="00FF01B6">
        <w:t xml:space="preserve">Figure </w:t>
      </w:r>
      <w:r w:rsidR="00FF01B6">
        <w:rPr>
          <w:noProof/>
        </w:rPr>
        <w:t>13</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B3F16">
        <w:fldChar w:fldCharType="separate"/>
      </w:r>
      <w:r w:rsidR="00FF01B6">
        <w:t xml:space="preserve">Figure </w:t>
      </w:r>
      <w:r w:rsidR="00FF01B6">
        <w:rPr>
          <w:noProof/>
        </w:rPr>
        <w:t>14</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sidP="00A43186">
      <w:pPr>
        <w:spacing w:after="120"/>
      </w:pPr>
      <w:r>
        <w:t xml:space="preserve">When the user has completed constructing a synthetic patient, the user clicks the “Save” button in the Patient Builder View. This action adds the patient to the test deck for the measure and </w:t>
      </w:r>
      <w:r>
        <w:lastRenderedPageBreak/>
        <w:t>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rsidP="00A43186">
      <w:pPr>
        <w:pStyle w:val="Heading2"/>
        <w:spacing w:before="0" w:after="120"/>
      </w:pPr>
      <w:bookmarkStart w:id="270" w:name="_Toc464568654"/>
      <w:r>
        <w:t>Outdated Code Sets</w:t>
      </w:r>
      <w:bookmarkEnd w:id="270"/>
    </w:p>
    <w:p w14:paraId="7CB21095" w14:textId="77777777" w:rsidR="009A469F" w:rsidRDefault="00E13E8B" w:rsidP="00A43186">
      <w:pPr>
        <w:spacing w:after="120"/>
      </w:pPr>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rsidR="00FF01B6">
          <w:t xml:space="preserve">Figure </w:t>
        </w:r>
        <w:r w:rsidR="00FF01B6">
          <w:rPr>
            <w:noProof/>
          </w:rPr>
          <w:t>20</w:t>
        </w:r>
      </w:fldSimple>
      <w:r>
        <w:t>.</w:t>
      </w:r>
    </w:p>
    <w:p w14:paraId="563318F1" w14:textId="77777777" w:rsidR="009A469F" w:rsidRDefault="00E13E8B" w:rsidP="00A43186">
      <w:pPr>
        <w:pStyle w:val="Figure"/>
        <w:spacing w:after="120"/>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rsidP="00A43186">
      <w:pPr>
        <w:pStyle w:val="FigureCaption"/>
        <w:spacing w:before="0" w:after="120"/>
      </w:pPr>
      <w:bookmarkStart w:id="271" w:name="_Ref440186626"/>
      <w:bookmarkStart w:id="272" w:name="_Toc464568688"/>
      <w:r>
        <w:t xml:space="preserve">Figure </w:t>
      </w:r>
      <w:fldSimple w:instr=" SEQ Figure \* ARABIC ">
        <w:r w:rsidR="00FF01B6">
          <w:rPr>
            <w:noProof/>
          </w:rPr>
          <w:t>20</w:t>
        </w:r>
      </w:fldSimple>
      <w:bookmarkEnd w:id="271"/>
      <w:r>
        <w:t>: Error Message for Outdated Patient Codes</w:t>
      </w:r>
      <w:bookmarkEnd w:id="272"/>
    </w:p>
    <w:p w14:paraId="106DD51B" w14:textId="77777777" w:rsidR="009A469F" w:rsidRDefault="00E13E8B" w:rsidP="00A43186">
      <w:pPr>
        <w:spacing w:after="120"/>
      </w:pPr>
      <w:r>
        <w:br w:type="page"/>
      </w:r>
    </w:p>
    <w:p w14:paraId="645D7918" w14:textId="46488A77" w:rsidR="00E24BC6" w:rsidRDefault="00C9789A" w:rsidP="00A43186">
      <w:pPr>
        <w:pStyle w:val="Heading1"/>
        <w:spacing w:after="120"/>
      </w:pPr>
      <w:bookmarkStart w:id="273" w:name="_Ref464544845"/>
      <w:bookmarkStart w:id="274" w:name="_Ref464544871"/>
      <w:bookmarkStart w:id="275" w:name="_Toc464568655"/>
      <w:r>
        <w:lastRenderedPageBreak/>
        <w:t>Patient Dashboard</w:t>
      </w:r>
      <w:bookmarkEnd w:id="273"/>
      <w:bookmarkEnd w:id="274"/>
      <w:bookmarkEnd w:id="275"/>
    </w:p>
    <w:p w14:paraId="59D7F986" w14:textId="4D8C7593" w:rsidR="00A11BE5" w:rsidRDefault="00A11BE5" w:rsidP="00A43186">
      <w:pPr>
        <w:pStyle w:val="Heading2"/>
        <w:spacing w:before="0" w:after="120"/>
      </w:pPr>
      <w:bookmarkStart w:id="276" w:name="_Toc464568656"/>
      <w:r>
        <w:t>Overview</w:t>
      </w:r>
      <w:bookmarkEnd w:id="276"/>
    </w:p>
    <w:p w14:paraId="4448AA62" w14:textId="3951BD75" w:rsidR="006E17AF" w:rsidRDefault="006E17AF" w:rsidP="00A43186">
      <w:pPr>
        <w:spacing w:after="120"/>
      </w:pPr>
      <w:r>
        <w:t>The Patient Dashboard</w:t>
      </w:r>
      <w:ins w:id="277" w:author="Author">
        <w:r w:rsidR="00673558">
          <w:t xml:space="preserve">, shown in Figure 21, </w:t>
        </w:r>
      </w:ins>
      <w:del w:id="278" w:author="Author">
        <w:r w:rsidDel="00673558">
          <w:delText xml:space="preserve"> </w:delText>
        </w:r>
      </w:del>
      <w:r>
        <w:t xml:space="preserve">provides users with a way to view patient information and how each patient calculates in one comprehensive view. The goal of the Patient Dashboard is to support test-deck planning for measure developers. </w:t>
      </w:r>
      <w:r w:rsidR="001E7AB6">
        <w:t>Using the Patient Dashboard, measure developers can sort and filter patients, edit multiple patients at a time using the inline editing feature, and edit data criteria on a patient using the modal pop-up editor.</w:t>
      </w:r>
    </w:p>
    <w:p w14:paraId="5E98CD6F" w14:textId="30317EF8" w:rsidR="001E7AB6" w:rsidRDefault="001E7AB6" w:rsidP="00A43186">
      <w:pPr>
        <w:spacing w:after="120"/>
      </w:pPr>
      <w:r>
        <w:t xml:space="preserve">The Patient Dasbhoard contains the following UI elements (as indicated by their item numbers in </w:t>
      </w:r>
      <w:r w:rsidRPr="001E7AB6">
        <w:fldChar w:fldCharType="begin"/>
      </w:r>
      <w:r w:rsidRPr="001E7AB6">
        <w:instrText xml:space="preserve"> REF _Ref459203837 \h </w:instrText>
      </w:r>
      <w:r>
        <w:instrText xml:space="preserve"> \* MERGEFORMAT </w:instrText>
      </w:r>
      <w:r w:rsidRPr="001E7AB6">
        <w:fldChar w:fldCharType="separate"/>
      </w:r>
      <w:r w:rsidR="00FF01B6" w:rsidRPr="00FF01B6">
        <w:t>Figure 21</w:t>
      </w:r>
      <w:r w:rsidRPr="001E7AB6">
        <w:fldChar w:fldCharType="end"/>
      </w:r>
      <w:r>
        <w:t>).</w:t>
      </w:r>
    </w:p>
    <w:p w14:paraId="02B66E77" w14:textId="66E2FD13" w:rsidR="003F67A3" w:rsidRDefault="003F67A3" w:rsidP="00A43186">
      <w:pPr>
        <w:spacing w:after="120"/>
      </w:pPr>
      <w:r>
        <w:t>The Patient Dashboard</w:t>
      </w:r>
      <w:del w:id="279" w:author="Author">
        <w:r w:rsidDel="00673558">
          <w:delText>,</w:delText>
        </w:r>
      </w:del>
      <w:r>
        <w:t xml:space="preserve"> </w:t>
      </w:r>
      <w:r w:rsidR="009470FF">
        <w:fldChar w:fldCharType="begin"/>
      </w:r>
      <w:r w:rsidR="00A66E01">
        <w:instrText xml:space="preserve"> REF _Ref459203837 </w:instrText>
      </w:r>
      <w:r w:rsidR="009470FF">
        <w:instrText xml:space="preserve">  \* MERGEFORMAT </w:instrText>
      </w:r>
      <w:r w:rsidR="009470FF">
        <w:fldChar w:fldCharType="separate"/>
      </w:r>
      <w:del w:id="280" w:author="Author">
        <w:r w:rsidR="00FF01B6" w:rsidRPr="00FF01B6" w:rsidDel="00673558">
          <w:delText>Figure 21</w:delText>
        </w:r>
      </w:del>
      <w:r w:rsidR="009470FF">
        <w:fldChar w:fldCharType="end"/>
      </w:r>
      <w:del w:id="281" w:author="Author">
        <w:r w:rsidR="006515CC" w:rsidDel="00673558">
          <w:delText>,</w:delText>
        </w:r>
        <w:r w:rsidR="009470FF" w:rsidDel="00673558">
          <w:delText xml:space="preserve"> </w:delText>
        </w:r>
      </w:del>
      <w:r>
        <w:t>contains the following UI elements</w:t>
      </w:r>
      <w:r w:rsidR="009470FF">
        <w:t>:</w:t>
      </w:r>
    </w:p>
    <w:p w14:paraId="4DC8E495" w14:textId="137EA7E0" w:rsidR="009470FF" w:rsidRDefault="009665C8" w:rsidP="00A43186">
      <w:pPr>
        <w:pStyle w:val="NumberedList"/>
        <w:numPr>
          <w:ilvl w:val="0"/>
          <w:numId w:val="48"/>
        </w:numPr>
        <w:spacing w:after="120"/>
      </w:pPr>
      <w:r>
        <w:t>CMS ID</w:t>
      </w:r>
      <w:r w:rsidR="009470FF">
        <w:t xml:space="preserve"> – Displays the </w:t>
      </w:r>
      <w:r>
        <w:t>CMS ID for the measure.</w:t>
      </w:r>
    </w:p>
    <w:p w14:paraId="055A6991" w14:textId="77777777" w:rsidR="009665C8" w:rsidRDefault="009665C8" w:rsidP="00A43186">
      <w:pPr>
        <w:pStyle w:val="NumberedList"/>
        <w:numPr>
          <w:ilvl w:val="0"/>
          <w:numId w:val="48"/>
        </w:numPr>
        <w:spacing w:after="120"/>
      </w:pPr>
      <w:r>
        <w:t>Measure Subpopulations or Stratifications – Allows access to different subpopulations or stratifications in the measure.</w:t>
      </w:r>
    </w:p>
    <w:p w14:paraId="78909EC3" w14:textId="4020484C" w:rsidR="009665C8" w:rsidRDefault="009665C8" w:rsidP="00A43186">
      <w:pPr>
        <w:pStyle w:val="NumberedList"/>
        <w:numPr>
          <w:ilvl w:val="0"/>
          <w:numId w:val="48"/>
        </w:numPr>
        <w:spacing w:after="120"/>
      </w:pPr>
      <w:r>
        <w:t>Create Patient – Allows the creation of a new patient in a Patient Builder view (</w:t>
      </w:r>
      <w:r>
        <w:fldChar w:fldCharType="begin"/>
      </w:r>
      <w:r>
        <w:instrText xml:space="preserve"> REF _Ref440364143 \h </w:instrText>
      </w:r>
      <w:r>
        <w:fldChar w:fldCharType="separate"/>
      </w:r>
      <w:r w:rsidR="00FF01B6">
        <w:t xml:space="preserve">Figure </w:t>
      </w:r>
      <w:r w:rsidR="00FF01B6">
        <w:rPr>
          <w:noProof/>
        </w:rPr>
        <w:t>15</w:t>
      </w:r>
      <w:r>
        <w:fldChar w:fldCharType="end"/>
      </w:r>
      <w:r>
        <w:t>).</w:t>
      </w:r>
    </w:p>
    <w:p w14:paraId="3AAFE3AB" w14:textId="56E7E865" w:rsidR="00CD0931" w:rsidRDefault="00CD0931" w:rsidP="00A43186">
      <w:pPr>
        <w:pStyle w:val="NumberedList"/>
        <w:numPr>
          <w:ilvl w:val="0"/>
          <w:numId w:val="48"/>
        </w:numPr>
        <w:spacing w:after="120"/>
      </w:pPr>
      <w:r>
        <w:t>Population Navigation – Allows a user to jump to a particular population to easily view the logic contained in that population.</w:t>
      </w:r>
    </w:p>
    <w:p w14:paraId="4C7245AD" w14:textId="6F182B13" w:rsidR="00CD0931" w:rsidRDefault="00CD0931" w:rsidP="00A43186">
      <w:pPr>
        <w:pStyle w:val="NumberedList"/>
        <w:numPr>
          <w:ilvl w:val="0"/>
          <w:numId w:val="48"/>
        </w:numPr>
        <w:spacing w:after="120"/>
      </w:pPr>
      <w:r>
        <w:t>Options – Contains options for the patient including inline editing, modal editing, and deletion.</w:t>
      </w:r>
    </w:p>
    <w:p w14:paraId="6F7ED0AB" w14:textId="239E81F8" w:rsidR="00CD0931" w:rsidRDefault="00CD0931" w:rsidP="00A43186">
      <w:pPr>
        <w:pStyle w:val="NumberedList"/>
        <w:numPr>
          <w:ilvl w:val="0"/>
          <w:numId w:val="48"/>
        </w:numPr>
        <w:spacing w:after="120"/>
      </w:pPr>
      <w:r>
        <w:t>Result – Shows the calculation result for a particular patient.</w:t>
      </w:r>
    </w:p>
    <w:p w14:paraId="2BFCFDBA" w14:textId="318EBD27" w:rsidR="00CD0931" w:rsidRDefault="00CD0931" w:rsidP="00A43186">
      <w:pPr>
        <w:pStyle w:val="NumberedList"/>
        <w:numPr>
          <w:ilvl w:val="0"/>
          <w:numId w:val="48"/>
        </w:numPr>
        <w:spacing w:after="120"/>
      </w:pPr>
      <w:r>
        <w:t>Actual – Shows the actual results for each patient. If there is a discrepancy between the actual result and the expected result, this is highlighted using a red outline.</w:t>
      </w:r>
    </w:p>
    <w:p w14:paraId="3C5C073F" w14:textId="5EF2BF43" w:rsidR="00CD0931" w:rsidRDefault="00CD0931" w:rsidP="00A43186">
      <w:pPr>
        <w:pStyle w:val="NumberedList"/>
        <w:numPr>
          <w:ilvl w:val="0"/>
          <w:numId w:val="48"/>
        </w:numPr>
        <w:spacing w:after="120"/>
      </w:pPr>
      <w:r>
        <w:t>Expected – Shows the expected results for each patient.</w:t>
      </w:r>
    </w:p>
    <w:p w14:paraId="141AB086" w14:textId="724A4676" w:rsidR="00CD0931" w:rsidRDefault="00CD0931" w:rsidP="00A43186">
      <w:pPr>
        <w:pStyle w:val="NumberedList"/>
        <w:numPr>
          <w:ilvl w:val="0"/>
          <w:numId w:val="48"/>
        </w:numPr>
        <w:spacing w:after="120"/>
      </w:pPr>
      <w:r>
        <w:t>Measure Details – Allows the user to navigate to the Measure View page.</w:t>
      </w:r>
    </w:p>
    <w:p w14:paraId="53B6E591" w14:textId="0D2F7FE6" w:rsidR="00CD0931" w:rsidRDefault="00CD0931" w:rsidP="00A43186">
      <w:pPr>
        <w:pStyle w:val="NumberedList"/>
        <w:numPr>
          <w:ilvl w:val="0"/>
          <w:numId w:val="48"/>
        </w:numPr>
        <w:spacing w:after="120"/>
      </w:pPr>
      <w:r>
        <w:t>Patient Dashboard – Allows the user to navigate to the Patient Dashboard page.</w:t>
      </w:r>
    </w:p>
    <w:p w14:paraId="267E07A4" w14:textId="161445CD" w:rsidR="00CD0931" w:rsidRDefault="00CD0931" w:rsidP="00A43186">
      <w:pPr>
        <w:pStyle w:val="NumberedList"/>
        <w:numPr>
          <w:ilvl w:val="0"/>
          <w:numId w:val="48"/>
        </w:numPr>
        <w:spacing w:after="120"/>
      </w:pPr>
      <w:r>
        <w:t>View patient table without scrolling features – Shows a 508 compliant version of the table.</w:t>
      </w:r>
    </w:p>
    <w:p w14:paraId="41D7FD11" w14:textId="65EBF293" w:rsidR="00CD0931" w:rsidRDefault="00CD0931" w:rsidP="00A43186">
      <w:pPr>
        <w:pStyle w:val="NumberedList"/>
        <w:numPr>
          <w:ilvl w:val="0"/>
          <w:numId w:val="48"/>
        </w:numPr>
        <w:spacing w:after="120"/>
      </w:pPr>
      <w:r>
        <w:t>Search – Allows a user to filter the list of patients displayed.</w:t>
      </w:r>
    </w:p>
    <w:p w14:paraId="43BFE736" w14:textId="2E422F6E" w:rsidR="009470FF" w:rsidRDefault="00B31186" w:rsidP="00A43186">
      <w:pPr>
        <w:keepNext/>
        <w:spacing w:after="120"/>
      </w:pPr>
      <w:r w:rsidRPr="00B31186">
        <w:rPr>
          <w:noProof/>
        </w:rPr>
        <w:lastRenderedPageBreak/>
        <w:drawing>
          <wp:inline distT="0" distB="0" distL="0" distR="0" wp14:anchorId="3C225685" wp14:editId="33FDB357">
            <wp:extent cx="5943600" cy="3306445"/>
            <wp:effectExtent l="25400" t="25400" r="25400" b="20955"/>
            <wp:docPr id="38" name="Picture 38" descr="This figure shows a screen capture for building patient history,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06445"/>
                    </a:xfrm>
                    <a:prstGeom prst="rect">
                      <a:avLst/>
                    </a:prstGeom>
                    <a:ln>
                      <a:solidFill>
                        <a:schemeClr val="tx1"/>
                      </a:solidFill>
                    </a:ln>
                  </pic:spPr>
                </pic:pic>
              </a:graphicData>
            </a:graphic>
          </wp:inline>
        </w:drawing>
      </w:r>
    </w:p>
    <w:p w14:paraId="3C2F51E2" w14:textId="4967620C" w:rsidR="00186DE0" w:rsidRDefault="009470FF" w:rsidP="00A43186">
      <w:pPr>
        <w:pStyle w:val="Caption"/>
        <w:spacing w:after="120"/>
        <w:jc w:val="center"/>
        <w:rPr>
          <w:rFonts w:ascii="Arial Narrow" w:hAnsi="Arial Narrow"/>
          <w:bCs w:val="0"/>
          <w:sz w:val="24"/>
        </w:rPr>
      </w:pPr>
      <w:bookmarkStart w:id="282" w:name="_Ref459203837"/>
      <w:bookmarkStart w:id="283" w:name="_Toc464568689"/>
      <w:r w:rsidRPr="009470FF">
        <w:rPr>
          <w:rFonts w:ascii="Arial Narrow" w:hAnsi="Arial Narrow"/>
          <w:bCs w:val="0"/>
          <w:sz w:val="24"/>
        </w:rPr>
        <w:t xml:space="preserve">Figure </w:t>
      </w:r>
      <w:r w:rsidRPr="009470FF">
        <w:rPr>
          <w:rFonts w:ascii="Arial Narrow" w:hAnsi="Arial Narrow"/>
          <w:bCs w:val="0"/>
          <w:sz w:val="24"/>
        </w:rPr>
        <w:fldChar w:fldCharType="begin"/>
      </w:r>
      <w:r w:rsidRPr="009470FF">
        <w:rPr>
          <w:rFonts w:ascii="Arial Narrow" w:hAnsi="Arial Narrow"/>
          <w:bCs w:val="0"/>
          <w:sz w:val="24"/>
        </w:rPr>
        <w:instrText xml:space="preserve"> SEQ Figure \* ARABIC </w:instrText>
      </w:r>
      <w:r w:rsidRPr="009470FF">
        <w:rPr>
          <w:rFonts w:ascii="Arial Narrow" w:hAnsi="Arial Narrow"/>
          <w:bCs w:val="0"/>
          <w:sz w:val="24"/>
        </w:rPr>
        <w:fldChar w:fldCharType="separate"/>
      </w:r>
      <w:r w:rsidR="00FF01B6">
        <w:rPr>
          <w:rFonts w:ascii="Arial Narrow" w:hAnsi="Arial Narrow"/>
          <w:bCs w:val="0"/>
          <w:noProof/>
          <w:sz w:val="24"/>
        </w:rPr>
        <w:t>21</w:t>
      </w:r>
      <w:r w:rsidRPr="009470FF">
        <w:rPr>
          <w:rFonts w:ascii="Arial Narrow" w:hAnsi="Arial Narrow"/>
          <w:bCs w:val="0"/>
          <w:sz w:val="24"/>
        </w:rPr>
        <w:fldChar w:fldCharType="end"/>
      </w:r>
      <w:bookmarkEnd w:id="282"/>
      <w:r w:rsidRPr="009470FF">
        <w:rPr>
          <w:rFonts w:ascii="Arial Narrow" w:hAnsi="Arial Narrow"/>
          <w:bCs w:val="0"/>
          <w:sz w:val="24"/>
        </w:rPr>
        <w:t>: Patient Dashboard View</w:t>
      </w:r>
      <w:bookmarkEnd w:id="283"/>
    </w:p>
    <w:p w14:paraId="50DB8A6D" w14:textId="245C1619" w:rsidR="00DD6628" w:rsidRDefault="00C45A1E" w:rsidP="00A43186">
      <w:pPr>
        <w:spacing w:after="120"/>
      </w:pPr>
      <w:r>
        <w:t>The Patient Dashboard’s logic sections</w:t>
      </w:r>
      <w:ins w:id="284" w:author="Author">
        <w:r w:rsidR="00673558">
          <w:t xml:space="preserve"> shown in</w:t>
        </w:r>
      </w:ins>
      <w:del w:id="285" w:author="Author">
        <w:r w:rsidDel="00673558">
          <w:delText>,</w:delText>
        </w:r>
      </w:del>
      <w:r>
        <w:t xml:space="preserve"> </w:t>
      </w:r>
      <w:r>
        <w:fldChar w:fldCharType="begin"/>
      </w:r>
      <w:r>
        <w:instrText xml:space="preserve"> REF _Ref459206432 \h  \* MERGEFORMAT </w:instrText>
      </w:r>
      <w:r>
        <w:fldChar w:fldCharType="separate"/>
      </w:r>
      <w:r w:rsidR="00FF01B6" w:rsidRPr="00FF01B6">
        <w:t>Figure 22</w:t>
      </w:r>
      <w:r>
        <w:fldChar w:fldCharType="end"/>
      </w:r>
      <w:r>
        <w:t>, contain the following UI elements:</w:t>
      </w:r>
    </w:p>
    <w:p w14:paraId="115A502B" w14:textId="362791FF" w:rsidR="00DD6628" w:rsidRDefault="002351FF" w:rsidP="00A43186">
      <w:pPr>
        <w:pStyle w:val="ListParagraph"/>
        <w:numPr>
          <w:ilvl w:val="0"/>
          <w:numId w:val="54"/>
        </w:numPr>
        <w:spacing w:after="120"/>
      </w:pPr>
      <w:r>
        <w:t>Population Header – Displays the population name for that section of logic.</w:t>
      </w:r>
    </w:p>
    <w:p w14:paraId="3440D491" w14:textId="26FF3A38" w:rsidR="002351FF" w:rsidRDefault="002351FF" w:rsidP="00A43186">
      <w:pPr>
        <w:pStyle w:val="ListParagraph"/>
        <w:numPr>
          <w:ilvl w:val="0"/>
          <w:numId w:val="54"/>
        </w:numPr>
        <w:spacing w:after="120"/>
      </w:pPr>
      <w:r>
        <w:t>Logic – Displays first-tier logic for a particular population. This will either be a single logic statement, a variable, or a compound logic statement (a logic statement with several sub-logic statements).</w:t>
      </w:r>
    </w:p>
    <w:p w14:paraId="36DBBD70" w14:textId="3BA7A599" w:rsidR="002351FF" w:rsidRDefault="002351FF" w:rsidP="00A43186">
      <w:pPr>
        <w:pStyle w:val="ListParagraph"/>
        <w:numPr>
          <w:ilvl w:val="0"/>
          <w:numId w:val="54"/>
        </w:numPr>
        <w:spacing w:after="120"/>
      </w:pPr>
      <w:r>
        <w:t>Logic Scrollbar – Allows a user to scroll to see the complete text of a logic if it is too long.</w:t>
      </w:r>
    </w:p>
    <w:p w14:paraId="0F61F2AE" w14:textId="6A6C905B" w:rsidR="002351FF" w:rsidRDefault="004D2B4E" w:rsidP="00A43186">
      <w:pPr>
        <w:pStyle w:val="ListParagraph"/>
        <w:numPr>
          <w:ilvl w:val="0"/>
          <w:numId w:val="54"/>
        </w:numPr>
        <w:spacing w:after="120"/>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052152A7" w14:textId="48DA217C" w:rsidR="004D2B4E" w:rsidRDefault="004D2B4E" w:rsidP="00A43186">
      <w:pPr>
        <w:pStyle w:val="ListParagraph"/>
        <w:numPr>
          <w:ilvl w:val="0"/>
          <w:numId w:val="54"/>
        </w:numPr>
        <w:spacing w:after="120"/>
      </w:pPr>
      <w:r>
        <w:t xml:space="preserve">Detail View – </w:t>
      </w:r>
      <w:del w:id="286" w:author="Author">
        <w:r w:rsidDel="00673558">
          <w:delText xml:space="preserve">An example of the detail view </w:delText>
        </w:r>
      </w:del>
      <w:ins w:id="287" w:author="Author">
        <w:r w:rsidR="00673558">
          <w:t xml:space="preserve">The details displayed in this view are  </w:t>
        </w:r>
      </w:ins>
      <w:r>
        <w:t xml:space="preserve">described in </w:t>
      </w:r>
      <w:ins w:id="288" w:author="Author">
        <w:r w:rsidR="00673558">
          <w:t xml:space="preserve">item </w:t>
        </w:r>
      </w:ins>
      <w:r>
        <w:t>#4.</w:t>
      </w:r>
    </w:p>
    <w:p w14:paraId="289A7A03" w14:textId="52AC3C9E" w:rsidR="006515CC" w:rsidRDefault="002351FF" w:rsidP="00A43186">
      <w:pPr>
        <w:keepNext/>
        <w:spacing w:after="120"/>
        <w:jc w:val="center"/>
      </w:pPr>
      <w:r w:rsidRPr="002351FF">
        <w:rPr>
          <w:noProof/>
        </w:rPr>
        <w:lastRenderedPageBreak/>
        <w:drawing>
          <wp:inline distT="0" distB="0" distL="0" distR="0" wp14:anchorId="1F3F9BC4" wp14:editId="7562422C">
            <wp:extent cx="5943600" cy="3987165"/>
            <wp:effectExtent l="25400" t="25400" r="25400" b="26035"/>
            <wp:docPr id="9" name="Picture 9" descr="This figure shows a screen capture for building patient history,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87165"/>
                    </a:xfrm>
                    <a:prstGeom prst="rect">
                      <a:avLst/>
                    </a:prstGeom>
                    <a:ln>
                      <a:solidFill>
                        <a:schemeClr val="tx1"/>
                      </a:solidFill>
                    </a:ln>
                  </pic:spPr>
                </pic:pic>
              </a:graphicData>
            </a:graphic>
          </wp:inline>
        </w:drawing>
      </w:r>
    </w:p>
    <w:p w14:paraId="605F2202" w14:textId="1A729C2A" w:rsidR="00DD6628" w:rsidRPr="006515CC" w:rsidRDefault="006515CC" w:rsidP="00A43186">
      <w:pPr>
        <w:pStyle w:val="Caption"/>
        <w:spacing w:after="120"/>
        <w:jc w:val="center"/>
        <w:rPr>
          <w:rFonts w:ascii="Arial Narrow" w:hAnsi="Arial Narrow"/>
          <w:bCs w:val="0"/>
          <w:sz w:val="24"/>
        </w:rPr>
      </w:pPr>
      <w:bookmarkStart w:id="289" w:name="_Ref459206432"/>
      <w:bookmarkStart w:id="290" w:name="_Toc464568690"/>
      <w:r w:rsidRPr="006515CC">
        <w:rPr>
          <w:rFonts w:ascii="Arial Narrow" w:hAnsi="Arial Narrow"/>
          <w:bCs w:val="0"/>
          <w:sz w:val="24"/>
        </w:rPr>
        <w:t xml:space="preserve">Figure </w:t>
      </w:r>
      <w:r w:rsidRPr="006515CC">
        <w:rPr>
          <w:rFonts w:ascii="Arial Narrow" w:hAnsi="Arial Narrow"/>
          <w:bCs w:val="0"/>
          <w:sz w:val="24"/>
        </w:rPr>
        <w:fldChar w:fldCharType="begin"/>
      </w:r>
      <w:r w:rsidRPr="006515CC">
        <w:rPr>
          <w:rFonts w:ascii="Arial Narrow" w:hAnsi="Arial Narrow"/>
          <w:bCs w:val="0"/>
          <w:sz w:val="24"/>
        </w:rPr>
        <w:instrText xml:space="preserve"> SEQ Figure \* ARABIC </w:instrText>
      </w:r>
      <w:r w:rsidRPr="006515CC">
        <w:rPr>
          <w:rFonts w:ascii="Arial Narrow" w:hAnsi="Arial Narrow"/>
          <w:bCs w:val="0"/>
          <w:sz w:val="24"/>
        </w:rPr>
        <w:fldChar w:fldCharType="separate"/>
      </w:r>
      <w:r w:rsidR="00FF01B6">
        <w:rPr>
          <w:rFonts w:ascii="Arial Narrow" w:hAnsi="Arial Narrow"/>
          <w:bCs w:val="0"/>
          <w:noProof/>
          <w:sz w:val="24"/>
        </w:rPr>
        <w:t>22</w:t>
      </w:r>
      <w:r w:rsidRPr="006515CC">
        <w:rPr>
          <w:rFonts w:ascii="Arial Narrow" w:hAnsi="Arial Narrow"/>
          <w:bCs w:val="0"/>
          <w:sz w:val="24"/>
        </w:rPr>
        <w:fldChar w:fldCharType="end"/>
      </w:r>
      <w:bookmarkEnd w:id="289"/>
      <w:r w:rsidRPr="006515CC">
        <w:rPr>
          <w:rFonts w:ascii="Arial Narrow" w:hAnsi="Arial Narrow"/>
          <w:bCs w:val="0"/>
          <w:sz w:val="24"/>
        </w:rPr>
        <w:t>: Patient Dashboard Logic</w:t>
      </w:r>
      <w:bookmarkEnd w:id="290"/>
    </w:p>
    <w:p w14:paraId="3CA88716" w14:textId="1D177D55" w:rsidR="00DD6628" w:rsidRDefault="00A43186" w:rsidP="00A43186">
      <w:pPr>
        <w:pStyle w:val="Heading2"/>
        <w:spacing w:before="0" w:after="120"/>
      </w:pPr>
      <w:bookmarkStart w:id="291" w:name="_Toc464568657"/>
      <w:r>
        <w:t>Adding and Editing Patients</w:t>
      </w:r>
      <w:bookmarkEnd w:id="291"/>
    </w:p>
    <w:p w14:paraId="144E5B76" w14:textId="3094B17A" w:rsidR="00A43186" w:rsidRDefault="00A43186" w:rsidP="00A43186">
      <w:pPr>
        <w:spacing w:after="120"/>
      </w:pPr>
      <w:r>
        <w:t>The Patient Dashboard makes it easy to add and edit patients directly in the Patient Dashboard view.</w:t>
      </w:r>
    </w:p>
    <w:p w14:paraId="541FE290" w14:textId="77777777" w:rsidR="00A43186" w:rsidRDefault="00A43186" w:rsidP="00A43186">
      <w:pPr>
        <w:spacing w:after="120"/>
      </w:pPr>
      <w:r>
        <w:t xml:space="preserve">To add a new patient, click the “Create Patient” button (#3 in </w:t>
      </w:r>
      <w:r>
        <w:fldChar w:fldCharType="begin"/>
      </w:r>
      <w:r>
        <w:instrText xml:space="preserve"> REF _Ref459203837 \h  \* MERGEFORMAT </w:instrText>
      </w:r>
      <w:r>
        <w:fldChar w:fldCharType="separate"/>
      </w:r>
      <w:r w:rsidR="00FF01B6" w:rsidRPr="00FF01B6">
        <w:t>Figure 21</w:t>
      </w:r>
      <w:r>
        <w:fldChar w:fldCharType="end"/>
      </w:r>
      <w:r>
        <w:t xml:space="preserve">). This will display a Patient Builder </w:t>
      </w:r>
      <w:commentRangeStart w:id="292"/>
      <w:r>
        <w:t>modal</w:t>
      </w:r>
      <w:commentRangeEnd w:id="292"/>
      <w:r w:rsidR="00673558">
        <w:rPr>
          <w:rStyle w:val="CommentReference"/>
        </w:rPr>
        <w:commentReference w:id="292"/>
      </w:r>
      <w:r>
        <w:t xml:space="preserve">. To create a new patient, follow the steps outlined in Section </w:t>
      </w:r>
      <w:r>
        <w:fldChar w:fldCharType="begin"/>
      </w:r>
      <w:r>
        <w:instrText xml:space="preserve"> REF _Ref459207741 \r \h </w:instrText>
      </w:r>
      <w:r>
        <w:fldChar w:fldCharType="separate"/>
      </w:r>
      <w:r w:rsidR="00FF01B6">
        <w:t>5</w:t>
      </w:r>
      <w:r>
        <w:fldChar w:fldCharType="end"/>
      </w:r>
      <w:r>
        <w:t>.</w:t>
      </w:r>
    </w:p>
    <w:p w14:paraId="43677042" w14:textId="7AEB18D3" w:rsidR="00A43186" w:rsidRDefault="00A43186" w:rsidP="00A43186">
      <w:pPr>
        <w:spacing w:after="120"/>
      </w:pPr>
      <w:r>
        <w:t xml:space="preserve">To perform inline editing of a patient, click the gear button (#5 in </w:t>
      </w:r>
      <w:r>
        <w:fldChar w:fldCharType="begin"/>
      </w:r>
      <w:r>
        <w:instrText xml:space="preserve"> REF _Ref459203837 \h  \* MERGEFORMAT </w:instrText>
      </w:r>
      <w:r>
        <w:fldChar w:fldCharType="separate"/>
      </w:r>
      <w:r w:rsidR="00FF01B6" w:rsidRPr="00FF01B6">
        <w:t>Figure 21</w:t>
      </w:r>
      <w:r>
        <w:fldChar w:fldCharType="end"/>
      </w:r>
      <w:r>
        <w:t xml:space="preserve">) and click the “Edit” button </w:t>
      </w:r>
      <w:del w:id="293" w:author="Author">
        <w:r w:rsidDel="00673558">
          <w:delText>(</w:delText>
        </w:r>
      </w:del>
      <w:ins w:id="294" w:author="Author">
        <w:r w:rsidR="00673558">
          <w:t xml:space="preserve">as shown in </w:t>
        </w:r>
      </w:ins>
      <w:r>
        <w:fldChar w:fldCharType="begin"/>
      </w:r>
      <w:r>
        <w:instrText xml:space="preserve"> REF _Ref464564187 \h </w:instrText>
      </w:r>
      <w:r>
        <w:fldChar w:fldCharType="separate"/>
      </w:r>
      <w:r w:rsidR="00FF01B6">
        <w:t xml:space="preserve">Figure </w:t>
      </w:r>
      <w:r w:rsidR="00FF01B6">
        <w:rPr>
          <w:noProof/>
        </w:rPr>
        <w:t>23</w:t>
      </w:r>
      <w:r>
        <w:fldChar w:fldCharType="end"/>
      </w:r>
      <w:del w:id="295" w:author="Author">
        <w:r w:rsidDel="00673558">
          <w:delText>)</w:delText>
        </w:r>
      </w:del>
      <w:r>
        <w:t xml:space="preserve">. This will enable the Last Name, First Name, Expected Values, Description, Birthdate, Deathdate, and Gender fields for easy inline editing. When editing is complete, click the green checkmark to save the changes or the red “X” to cancel and not save the changes </w:t>
      </w:r>
      <w:del w:id="296" w:author="Author">
        <w:r w:rsidDel="00673558">
          <w:delText>(</w:delText>
        </w:r>
      </w:del>
      <w:ins w:id="297" w:author="Author">
        <w:r w:rsidR="00673558">
          <w:t xml:space="preserve">as shown in </w:t>
        </w:r>
      </w:ins>
      <w:r>
        <w:fldChar w:fldCharType="begin"/>
      </w:r>
      <w:r>
        <w:instrText xml:space="preserve"> REF _Ref464564304 \h </w:instrText>
      </w:r>
      <w:r>
        <w:fldChar w:fldCharType="separate"/>
      </w:r>
      <w:r w:rsidR="00FF01B6">
        <w:t xml:space="preserve">Figure </w:t>
      </w:r>
      <w:r w:rsidR="00FF01B6">
        <w:rPr>
          <w:noProof/>
        </w:rPr>
        <w:t>24</w:t>
      </w:r>
      <w:r>
        <w:fldChar w:fldCharType="end"/>
      </w:r>
      <w:del w:id="298" w:author="Author">
        <w:r w:rsidDel="00673558">
          <w:delText>)</w:delText>
        </w:r>
      </w:del>
      <w:r>
        <w:t>.</w:t>
      </w:r>
    </w:p>
    <w:p w14:paraId="72E135DA" w14:textId="60439253" w:rsidR="00A43186" w:rsidRPr="00A43186" w:rsidRDefault="00A43186" w:rsidP="00A43186">
      <w:pPr>
        <w:spacing w:after="120"/>
      </w:pPr>
      <w:r>
        <w:t xml:space="preserve">To have the full Patient Builder editing capabilities for a patient, click the “Open” button </w:t>
      </w:r>
      <w:del w:id="299" w:author="Author">
        <w:r w:rsidDel="00673558">
          <w:delText>(</w:delText>
        </w:r>
      </w:del>
      <w:ins w:id="300" w:author="Author">
        <w:r w:rsidR="00673558">
          <w:t xml:space="preserve">shown in </w:t>
        </w:r>
      </w:ins>
      <w:r>
        <w:fldChar w:fldCharType="begin"/>
      </w:r>
      <w:r>
        <w:instrText xml:space="preserve"> REF _Ref464564187 \h </w:instrText>
      </w:r>
      <w:r>
        <w:fldChar w:fldCharType="separate"/>
      </w:r>
      <w:r w:rsidR="00FF01B6">
        <w:t xml:space="preserve">Figure </w:t>
      </w:r>
      <w:r w:rsidR="00FF01B6">
        <w:rPr>
          <w:noProof/>
        </w:rPr>
        <w:t>23</w:t>
      </w:r>
      <w:r>
        <w:fldChar w:fldCharType="end"/>
      </w:r>
      <w:del w:id="301" w:author="Author">
        <w:r w:rsidDel="00673558">
          <w:delText>)</w:delText>
        </w:r>
      </w:del>
      <w:r>
        <w:t xml:space="preserve">. This will open a model that contains the Patient Builder. Follow the steps outlined in Section </w:t>
      </w:r>
      <w:r>
        <w:fldChar w:fldCharType="begin"/>
      </w:r>
      <w:r>
        <w:instrText xml:space="preserve"> REF _Ref459207741 \r \h </w:instrText>
      </w:r>
      <w:r>
        <w:fldChar w:fldCharType="separate"/>
      </w:r>
      <w:r w:rsidR="00FF01B6">
        <w:t>5</w:t>
      </w:r>
      <w:r>
        <w:fldChar w:fldCharType="end"/>
      </w:r>
      <w:r>
        <w:t xml:space="preserve"> for editing in this view.</w:t>
      </w:r>
    </w:p>
    <w:p w14:paraId="28532119" w14:textId="77777777" w:rsidR="00DD6628" w:rsidRDefault="00DD6628" w:rsidP="00A43186">
      <w:pPr>
        <w:spacing w:after="120"/>
      </w:pPr>
    </w:p>
    <w:p w14:paraId="52C30EE8" w14:textId="77777777" w:rsidR="00A43186" w:rsidRDefault="00A43186" w:rsidP="00A43186">
      <w:pPr>
        <w:keepNext/>
        <w:spacing w:after="120"/>
        <w:jc w:val="center"/>
      </w:pPr>
      <w:r w:rsidRPr="00A43186">
        <w:rPr>
          <w:noProof/>
        </w:rPr>
        <w:drawing>
          <wp:inline distT="0" distB="0" distL="0" distR="0" wp14:anchorId="4929C450" wp14:editId="7DD120B9">
            <wp:extent cx="3060065" cy="437152"/>
            <wp:effectExtent l="0" t="0" r="0" b="0"/>
            <wp:docPr id="13" name="Picture 13" descr="This figure shows the beginning of a row in the Patient Builder view. The gear button has been clicked. The following buttons are showing as a result of the gear click: Edit, Open, Delete. The entries for Last Name and First Name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0173" cy="461453"/>
                    </a:xfrm>
                    <a:prstGeom prst="rect">
                      <a:avLst/>
                    </a:prstGeom>
                  </pic:spPr>
                </pic:pic>
              </a:graphicData>
            </a:graphic>
          </wp:inline>
        </w:drawing>
      </w:r>
    </w:p>
    <w:p w14:paraId="18298836" w14:textId="2C90FCA9" w:rsidR="00DD6628" w:rsidRDefault="00A43186" w:rsidP="00A43186">
      <w:pPr>
        <w:pStyle w:val="Figure"/>
        <w:spacing w:after="120"/>
      </w:pPr>
      <w:bookmarkStart w:id="302" w:name="_Ref464564187"/>
      <w:bookmarkStart w:id="303" w:name="_Toc464568691"/>
      <w:r>
        <w:t xml:space="preserve">Figure </w:t>
      </w:r>
      <w:fldSimple w:instr=" SEQ Figure \* ARABIC ">
        <w:r w:rsidR="00FF01B6">
          <w:rPr>
            <w:noProof/>
          </w:rPr>
          <w:t>23</w:t>
        </w:r>
      </w:fldSimple>
      <w:bookmarkEnd w:id="302"/>
      <w:r>
        <w:t>: Patient Dashboard Options</w:t>
      </w:r>
      <w:bookmarkEnd w:id="303"/>
    </w:p>
    <w:p w14:paraId="59330CC2" w14:textId="77777777" w:rsidR="00A43186" w:rsidRPr="00A43186" w:rsidRDefault="00A43186" w:rsidP="00A43186">
      <w:pPr>
        <w:spacing w:after="120"/>
      </w:pPr>
    </w:p>
    <w:p w14:paraId="6F3C721F" w14:textId="77777777" w:rsidR="00A43186" w:rsidRDefault="00A43186" w:rsidP="00A43186">
      <w:pPr>
        <w:keepNext/>
        <w:spacing w:after="120"/>
        <w:jc w:val="center"/>
      </w:pPr>
      <w:r w:rsidRPr="00A43186">
        <w:rPr>
          <w:noProof/>
        </w:rPr>
        <w:drawing>
          <wp:inline distT="0" distB="0" distL="0" distR="0" wp14:anchorId="3482B76F" wp14:editId="37FD558F">
            <wp:extent cx="3085465" cy="445836"/>
            <wp:effectExtent l="0" t="0" r="0" b="11430"/>
            <wp:docPr id="15" name="Picture 15" descr="This figure shows the beginning of a row in the Patient Builder view after the &quot;Edit&quot; button has been clicked. Two buttons are now shown. The first is a green button with a check mark representing a save action. The second is a red button with an &quot;X&quot; representing a cancel action. The entries for Result, Last Name, and First Name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1651" cy="451065"/>
                    </a:xfrm>
                    <a:prstGeom prst="rect">
                      <a:avLst/>
                    </a:prstGeom>
                  </pic:spPr>
                </pic:pic>
              </a:graphicData>
            </a:graphic>
          </wp:inline>
        </w:drawing>
      </w:r>
    </w:p>
    <w:p w14:paraId="0C5B4814" w14:textId="37FC276C" w:rsidR="00DD6628" w:rsidRDefault="00A43186" w:rsidP="00A43186">
      <w:pPr>
        <w:pStyle w:val="Figure"/>
        <w:spacing w:after="120"/>
      </w:pPr>
      <w:bookmarkStart w:id="304" w:name="_Ref464564304"/>
      <w:bookmarkStart w:id="305" w:name="_Toc464568692"/>
      <w:r>
        <w:t xml:space="preserve">Figure </w:t>
      </w:r>
      <w:fldSimple w:instr=" SEQ Figure \* ARABIC ">
        <w:r w:rsidR="00FF01B6">
          <w:rPr>
            <w:noProof/>
          </w:rPr>
          <w:t>24</w:t>
        </w:r>
      </w:fldSimple>
      <w:bookmarkEnd w:id="304"/>
      <w:r>
        <w:t>: Patient Dashboard Inline Edit</w:t>
      </w:r>
      <w:bookmarkEnd w:id="305"/>
    </w:p>
    <w:p w14:paraId="24E8CD2E" w14:textId="77777777" w:rsidR="00DD6628" w:rsidRDefault="00DD6628" w:rsidP="00A43186">
      <w:pPr>
        <w:spacing w:after="120"/>
      </w:pPr>
    </w:p>
    <w:p w14:paraId="7B3414EF" w14:textId="06D0677D" w:rsidR="006515CC" w:rsidRDefault="007B133F" w:rsidP="007B133F">
      <w:pPr>
        <w:pStyle w:val="Heading1"/>
      </w:pPr>
      <w:bookmarkStart w:id="306" w:name="_Toc464568658"/>
      <w:r>
        <w:t>CQL Learning Tool</w:t>
      </w:r>
      <w:bookmarkEnd w:id="306"/>
    </w:p>
    <w:p w14:paraId="55C878D5" w14:textId="4F57EB19" w:rsidR="007B133F" w:rsidRDefault="006024E7" w:rsidP="006024E7">
      <w:pPr>
        <w:pStyle w:val="Heading2"/>
      </w:pPr>
      <w:bookmarkStart w:id="307" w:name="_Toc464568659"/>
      <w:r>
        <w:t>Overview</w:t>
      </w:r>
      <w:bookmarkEnd w:id="307"/>
    </w:p>
    <w:p w14:paraId="6087A87F" w14:textId="2610815A" w:rsidR="006024E7" w:rsidRDefault="00C831E6" w:rsidP="006024E7">
      <w:r>
        <w:t>The CQL Learning Tool allows measure developers to copy</w:t>
      </w:r>
      <w:del w:id="308" w:author="Author">
        <w:r w:rsidDel="00673558">
          <w:delText>/</w:delText>
        </w:r>
      </w:del>
      <w:ins w:id="309" w:author="Author">
        <w:r w:rsidR="00673558">
          <w:t xml:space="preserve"> and </w:t>
        </w:r>
      </w:ins>
      <w:r>
        <w:t xml:space="preserve">paste CQL code into Bonnie and evaluate that code against </w:t>
      </w:r>
      <w:r w:rsidR="00E82934">
        <w:t xml:space="preserve">pre-existing patients. This allows Measure Developers to experiment with CQL code snippets to ensure that the CQL represents the logic they expect it to. The CQL Learning Tool is </w:t>
      </w:r>
      <w:del w:id="310" w:author="Author">
        <w:r w:rsidR="00E82934" w:rsidDel="00673558">
          <w:delText xml:space="preserve">still </w:delText>
        </w:r>
      </w:del>
      <w:ins w:id="311" w:author="Author">
        <w:r w:rsidR="00673558">
          <w:t xml:space="preserve">currently </w:t>
        </w:r>
      </w:ins>
      <w:r w:rsidR="00E82934">
        <w:t>in Beta (may contain some bugs – not fully developed) and only supports QDM 4.2.</w:t>
      </w:r>
    </w:p>
    <w:p w14:paraId="6B7CA3F5" w14:textId="2B517563" w:rsidR="00E82934" w:rsidRDefault="00E82934" w:rsidP="006024E7">
      <w:r>
        <w:t xml:space="preserve">To reach the CQL Learning Tool, in the Measure View, click the Measure Actions button (#2 in </w:t>
      </w:r>
      <w:r>
        <w:fldChar w:fldCharType="begin"/>
      </w:r>
      <w:r>
        <w:instrText xml:space="preserve"> REF _Ref459100358 \h </w:instrText>
      </w:r>
      <w:r>
        <w:fldChar w:fldCharType="separate"/>
      </w:r>
      <w:r w:rsidR="00FF01B6">
        <w:t xml:space="preserve">Figure </w:t>
      </w:r>
      <w:r w:rsidR="00FF01B6">
        <w:rPr>
          <w:noProof/>
        </w:rPr>
        <w:t>10</w:t>
      </w:r>
      <w:r>
        <w:fldChar w:fldCharType="end"/>
      </w:r>
      <w:r>
        <w:t xml:space="preserve">) and click “Learn CQL” </w:t>
      </w:r>
      <w:del w:id="312" w:author="Author">
        <w:r w:rsidDel="00673558">
          <w:delText>(</w:delText>
        </w:r>
      </w:del>
      <w:ins w:id="313" w:author="Author">
        <w:r w:rsidR="00673558">
          <w:t xml:space="preserve">as shown in </w:t>
        </w:r>
      </w:ins>
      <w:r>
        <w:fldChar w:fldCharType="begin"/>
      </w:r>
      <w:r>
        <w:instrText xml:space="preserve"> REF _Ref464565758 \h </w:instrText>
      </w:r>
      <w:r>
        <w:fldChar w:fldCharType="separate"/>
      </w:r>
      <w:r w:rsidR="00FF01B6">
        <w:t xml:space="preserve">Figure </w:t>
      </w:r>
      <w:r w:rsidR="00FF01B6">
        <w:rPr>
          <w:noProof/>
        </w:rPr>
        <w:t>25</w:t>
      </w:r>
      <w:r>
        <w:fldChar w:fldCharType="end"/>
      </w:r>
      <w:del w:id="314" w:author="Author">
        <w:r w:rsidDel="00673558">
          <w:delText>)</w:delText>
        </w:r>
      </w:del>
      <w:r>
        <w:t>.</w:t>
      </w:r>
    </w:p>
    <w:p w14:paraId="2006CB6B" w14:textId="77777777" w:rsidR="00E82934" w:rsidRDefault="00E82934" w:rsidP="006024E7"/>
    <w:p w14:paraId="73090F7F" w14:textId="77777777" w:rsidR="00E82934" w:rsidRDefault="00E82934" w:rsidP="00E82934">
      <w:pPr>
        <w:keepNext/>
        <w:jc w:val="center"/>
      </w:pPr>
      <w:r w:rsidRPr="00E82934">
        <w:rPr>
          <w:noProof/>
        </w:rPr>
        <w:drawing>
          <wp:inline distT="0" distB="0" distL="0" distR="0" wp14:anchorId="7C3AFF11" wp14:editId="000C6925">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1456" cy="692193"/>
                    </a:xfrm>
                    <a:prstGeom prst="rect">
                      <a:avLst/>
                    </a:prstGeom>
                  </pic:spPr>
                </pic:pic>
              </a:graphicData>
            </a:graphic>
          </wp:inline>
        </w:drawing>
      </w:r>
    </w:p>
    <w:p w14:paraId="13D09C7A" w14:textId="5CF9136B" w:rsidR="00E82934" w:rsidRPr="006024E7" w:rsidRDefault="00E82934" w:rsidP="00E82934">
      <w:pPr>
        <w:pStyle w:val="Figure"/>
      </w:pPr>
      <w:bookmarkStart w:id="315" w:name="_Ref464565758"/>
      <w:bookmarkStart w:id="316" w:name="_Toc464568693"/>
      <w:r>
        <w:t xml:space="preserve">Figure </w:t>
      </w:r>
      <w:fldSimple w:instr=" SEQ Figure \* ARABIC ">
        <w:r w:rsidR="00FF01B6">
          <w:rPr>
            <w:noProof/>
          </w:rPr>
          <w:t>25</w:t>
        </w:r>
      </w:fldSimple>
      <w:bookmarkEnd w:id="315"/>
      <w:r>
        <w:t>: Navigating to the CQL Learning Tool</w:t>
      </w:r>
      <w:bookmarkEnd w:id="316"/>
    </w:p>
    <w:p w14:paraId="0F5BF4BC" w14:textId="77777777" w:rsidR="007B133F" w:rsidRDefault="007B133F" w:rsidP="00A43186">
      <w:pPr>
        <w:spacing w:after="120"/>
      </w:pPr>
    </w:p>
    <w:p w14:paraId="565B5611" w14:textId="6026F381" w:rsidR="00E82934" w:rsidRDefault="00E82934" w:rsidP="00A43186">
      <w:pPr>
        <w:spacing w:after="120"/>
      </w:pPr>
      <w:r>
        <w:t>This pops up a modal view with a CQL editor and a list of patients included in the measure.</w:t>
      </w:r>
    </w:p>
    <w:p w14:paraId="14035D82" w14:textId="35CCBBEB" w:rsidR="00E82934" w:rsidRDefault="00E82934" w:rsidP="00A43186">
      <w:pPr>
        <w:spacing w:after="120"/>
      </w:pPr>
      <w:r>
        <w:t xml:space="preserve">The CQL Learning Tool contains the following UI elements (as indicated by their item numbers in </w:t>
      </w:r>
      <w:r w:rsidR="00460DCC">
        <w:fldChar w:fldCharType="begin"/>
      </w:r>
      <w:r w:rsidR="00460DCC">
        <w:instrText xml:space="preserve"> REF _Ref464566022 \h </w:instrText>
      </w:r>
      <w:r w:rsidR="00460DCC">
        <w:fldChar w:fldCharType="separate"/>
      </w:r>
      <w:r w:rsidR="00FF01B6">
        <w:t xml:space="preserve">Figure </w:t>
      </w:r>
      <w:r w:rsidR="00FF01B6">
        <w:rPr>
          <w:noProof/>
        </w:rPr>
        <w:t>26</w:t>
      </w:r>
      <w:r w:rsidR="00460DCC">
        <w:fldChar w:fldCharType="end"/>
      </w:r>
      <w:r>
        <w:t>).</w:t>
      </w:r>
    </w:p>
    <w:p w14:paraId="0A51EAEF" w14:textId="0BC68048" w:rsidR="00460DCC" w:rsidRDefault="00460DCC" w:rsidP="00460DCC">
      <w:pPr>
        <w:pStyle w:val="ListParagraph"/>
        <w:numPr>
          <w:ilvl w:val="0"/>
          <w:numId w:val="55"/>
        </w:numPr>
        <w:spacing w:after="120"/>
      </w:pPr>
      <w:r>
        <w:t>Library – The library name is automatically generated based off of the name of the measure that the CQL Learning Tool was launched from.</w:t>
      </w:r>
    </w:p>
    <w:p w14:paraId="5BF18471" w14:textId="31DFAFF1" w:rsidR="00460DCC" w:rsidRDefault="00460DCC" w:rsidP="00460DCC">
      <w:pPr>
        <w:pStyle w:val="ListParagraph"/>
        <w:numPr>
          <w:ilvl w:val="0"/>
          <w:numId w:val="55"/>
        </w:numPr>
        <w:spacing w:after="120"/>
      </w:pPr>
      <w:r>
        <w:t>Using QDM – The CQL Learning Tool automatically references the QDM library for use with the CQL code entered into this view.</w:t>
      </w:r>
    </w:p>
    <w:p w14:paraId="59340DE4" w14:textId="19C28E03" w:rsidR="00460DCC" w:rsidRDefault="00460DCC" w:rsidP="00460DCC">
      <w:pPr>
        <w:pStyle w:val="ListParagraph"/>
        <w:numPr>
          <w:ilvl w:val="0"/>
          <w:numId w:val="55"/>
        </w:numPr>
        <w:spacing w:after="120"/>
      </w:pPr>
      <w:r>
        <w:t>Valueset – The CQL Learning Tool automatically generates the value sets that are referenced in the measure to make adding CQL logic into this view easier.</w:t>
      </w:r>
    </w:p>
    <w:p w14:paraId="51BB4E95" w14:textId="6A197655" w:rsidR="00460DCC" w:rsidRDefault="00460DCC" w:rsidP="00460DCC">
      <w:pPr>
        <w:pStyle w:val="ListParagraph"/>
        <w:numPr>
          <w:ilvl w:val="0"/>
          <w:numId w:val="55"/>
        </w:numPr>
        <w:spacing w:after="120"/>
      </w:pPr>
      <w:r>
        <w:t>Parameter Measurement Period – The CQL Learning Tool automatically creates the measurement period to match the measurement period used in Bonnie.</w:t>
      </w:r>
    </w:p>
    <w:p w14:paraId="57C2E008" w14:textId="01815575" w:rsidR="00460DCC" w:rsidRDefault="00460DCC" w:rsidP="00460DCC">
      <w:pPr>
        <w:pStyle w:val="ListParagraph"/>
        <w:numPr>
          <w:ilvl w:val="0"/>
          <w:numId w:val="55"/>
        </w:numPr>
        <w:spacing w:after="120"/>
      </w:pPr>
      <w:r>
        <w:t>Context patient – The CQL Learning Tool automatically adds the “context patient” line so that calculation code that’s copied in will be within the correct context.</w:t>
      </w:r>
    </w:p>
    <w:p w14:paraId="59B824C5" w14:textId="0F4F9448" w:rsidR="00460DCC" w:rsidRDefault="00460DCC" w:rsidP="00460DCC">
      <w:pPr>
        <w:pStyle w:val="ListParagraph"/>
        <w:numPr>
          <w:ilvl w:val="0"/>
          <w:numId w:val="55"/>
        </w:numPr>
        <w:spacing w:after="120"/>
      </w:pPr>
      <w:r>
        <w:t>Enter CQL Here – Any  new CQL code should be copy/pasted below this line.</w:t>
      </w:r>
    </w:p>
    <w:p w14:paraId="71D83AAB" w14:textId="5A22B508" w:rsidR="00460DCC" w:rsidRDefault="00460DCC" w:rsidP="00460DCC">
      <w:pPr>
        <w:pStyle w:val="ListParagraph"/>
        <w:numPr>
          <w:ilvl w:val="0"/>
          <w:numId w:val="55"/>
        </w:numPr>
        <w:spacing w:after="120"/>
      </w:pPr>
      <w:r>
        <w:t>Evaluate – This button executes the CQL code against the patients included in the measure.</w:t>
      </w:r>
    </w:p>
    <w:p w14:paraId="11B14EA4" w14:textId="6AAFE948" w:rsidR="00460DCC" w:rsidRDefault="00460DCC" w:rsidP="00460DCC">
      <w:pPr>
        <w:pStyle w:val="ListParagraph"/>
        <w:numPr>
          <w:ilvl w:val="0"/>
          <w:numId w:val="55"/>
        </w:numPr>
        <w:spacing w:after="120"/>
      </w:pPr>
      <w:r>
        <w:t xml:space="preserve">Patient List – The patients included in the measure are listed on the right hand side. After the “Evaluate” button is clicked, evaluation results can be seen for each patient. See </w:t>
      </w:r>
      <w:r w:rsidR="00714DBD">
        <w:fldChar w:fldCharType="begin"/>
      </w:r>
      <w:r w:rsidR="00714DBD">
        <w:instrText xml:space="preserve"> REF _Ref464567892 \h </w:instrText>
      </w:r>
      <w:r w:rsidR="00714DBD">
        <w:fldChar w:fldCharType="separate"/>
      </w:r>
      <w:r w:rsidR="00FF01B6">
        <w:t xml:space="preserve">Figure </w:t>
      </w:r>
      <w:r w:rsidR="00FF01B6">
        <w:rPr>
          <w:noProof/>
        </w:rPr>
        <w:t>27</w:t>
      </w:r>
      <w:r w:rsidR="00714DBD">
        <w:fldChar w:fldCharType="end"/>
      </w:r>
      <w:r>
        <w:t>.</w:t>
      </w:r>
    </w:p>
    <w:p w14:paraId="7C6C522B" w14:textId="77777777" w:rsidR="00460DCC" w:rsidRDefault="00460DCC" w:rsidP="00460DCC">
      <w:pPr>
        <w:keepNext/>
        <w:spacing w:after="120"/>
      </w:pPr>
      <w:r w:rsidRPr="00460DCC">
        <w:rPr>
          <w:noProof/>
        </w:rPr>
        <w:lastRenderedPageBreak/>
        <w:drawing>
          <wp:inline distT="0" distB="0" distL="0" distR="0" wp14:anchorId="725CAAB9" wp14:editId="244447A7">
            <wp:extent cx="5943600" cy="4165600"/>
            <wp:effectExtent l="0" t="0" r="0" b="0"/>
            <wp:docPr id="28" name="Picture 28" descr="This figure shows a screen capture for building patient history,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65600"/>
                    </a:xfrm>
                    <a:prstGeom prst="rect">
                      <a:avLst/>
                    </a:prstGeom>
                  </pic:spPr>
                </pic:pic>
              </a:graphicData>
            </a:graphic>
          </wp:inline>
        </w:drawing>
      </w:r>
    </w:p>
    <w:p w14:paraId="03CEE4CF" w14:textId="3B0CE612" w:rsidR="00460DCC" w:rsidRDefault="00460DCC" w:rsidP="00460DCC">
      <w:pPr>
        <w:pStyle w:val="Figure"/>
      </w:pPr>
      <w:bookmarkStart w:id="317" w:name="_Ref464566022"/>
      <w:bookmarkStart w:id="318" w:name="_Toc464568694"/>
      <w:r>
        <w:t xml:space="preserve">Figure </w:t>
      </w:r>
      <w:fldSimple w:instr=" SEQ Figure \* ARABIC ">
        <w:r w:rsidR="00FF01B6">
          <w:rPr>
            <w:noProof/>
          </w:rPr>
          <w:t>26</w:t>
        </w:r>
      </w:fldSimple>
      <w:bookmarkEnd w:id="317"/>
      <w:r>
        <w:t>: CQL Learning Tool</w:t>
      </w:r>
      <w:bookmarkEnd w:id="318"/>
    </w:p>
    <w:p w14:paraId="51588D4E" w14:textId="77777777" w:rsidR="00E82934" w:rsidRDefault="00E82934" w:rsidP="00A43186">
      <w:pPr>
        <w:spacing w:after="120"/>
      </w:pPr>
    </w:p>
    <w:p w14:paraId="0874AEFD" w14:textId="54433E77" w:rsidR="00714DBD" w:rsidRDefault="00714DBD" w:rsidP="00A43186">
      <w:pPr>
        <w:spacing w:after="120"/>
      </w:pPr>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w:instrText>
      </w:r>
      <w:r>
        <w:fldChar w:fldCharType="separate"/>
      </w:r>
      <w:r w:rsidR="00FF01B6">
        <w:t xml:space="preserve">Figure </w:t>
      </w:r>
      <w:r w:rsidR="00FF01B6">
        <w:rPr>
          <w:noProof/>
        </w:rPr>
        <w:t>27</w:t>
      </w:r>
      <w:r>
        <w:fldChar w:fldCharType="end"/>
      </w:r>
      <w:r>
        <w:t>):</w:t>
      </w:r>
    </w:p>
    <w:p w14:paraId="799563BE" w14:textId="108C9F08" w:rsidR="00714DBD" w:rsidRDefault="00714DBD" w:rsidP="00714DBD">
      <w:pPr>
        <w:pStyle w:val="ListParagraph"/>
        <w:numPr>
          <w:ilvl w:val="0"/>
          <w:numId w:val="56"/>
        </w:numPr>
        <w:spacing w:after="120"/>
      </w:pPr>
      <w:r>
        <w:t>CQL Logic – CQL logic that was added into the CQL Learning Tool</w:t>
      </w:r>
    </w:p>
    <w:p w14:paraId="37609DA5" w14:textId="2FE5F289" w:rsidR="00714DBD" w:rsidRDefault="00714DBD" w:rsidP="00714DBD">
      <w:pPr>
        <w:pStyle w:val="ListParagraph"/>
        <w:numPr>
          <w:ilvl w:val="0"/>
          <w:numId w:val="56"/>
        </w:numPr>
        <w:spacing w:after="120"/>
      </w:pPr>
      <w:r>
        <w:t>Patient Header – After evaluation, each patient header is expandable to show how the patient evaluates against each defined logic statement.</w:t>
      </w:r>
    </w:p>
    <w:p w14:paraId="6BC99855" w14:textId="5CCCF275" w:rsidR="00714DBD" w:rsidRDefault="00714DBD" w:rsidP="00714DBD">
      <w:pPr>
        <w:pStyle w:val="ListParagraph"/>
        <w:numPr>
          <w:ilvl w:val="0"/>
          <w:numId w:val="56"/>
        </w:numPr>
        <w:spacing w:after="120"/>
      </w:pPr>
      <w:r>
        <w:t>Boolean Evaluation – “In Demographic” is a Boolean logic statement. It</w:t>
      </w:r>
      <w:del w:id="319" w:author="Author">
        <w:r w:rsidDel="00673558">
          <w:delText>’</w:delText>
        </w:r>
      </w:del>
      <w:r>
        <w:t>s evaluation result is shown as a green check mark to indicate that it evaluated to true, or a red “X” to indicate that it evaluated to false.</w:t>
      </w:r>
    </w:p>
    <w:p w14:paraId="2A55A8D6" w14:textId="005C3B80" w:rsidR="00714DBD" w:rsidRDefault="00714DBD" w:rsidP="00714DBD">
      <w:pPr>
        <w:pStyle w:val="ListParagraph"/>
        <w:numPr>
          <w:ilvl w:val="0"/>
          <w:numId w:val="56"/>
        </w:numPr>
        <w:spacing w:after="120"/>
      </w:pPr>
      <w:r>
        <w:t>Set Evaluation – “Encounter” is a set calculation and returns all the data criteria associated with the patient that evaluate against the logic statement. They are displayed in this view as icons – each icon represents a data criteria element that conformed to the measure logic.</w:t>
      </w:r>
      <w:del w:id="320" w:author="Author">
        <w:r w:rsidDel="00673558">
          <w:delText xml:space="preserve"> To get more information on a particular data criteria, </w:delText>
        </w:r>
      </w:del>
      <w:ins w:id="321" w:author="Author">
        <w:r w:rsidR="00673558">
          <w:t>H</w:t>
        </w:r>
      </w:ins>
      <w:del w:id="322" w:author="Author">
        <w:r w:rsidDel="00673558">
          <w:delText>h</w:delText>
        </w:r>
      </w:del>
      <w:r>
        <w:t>over</w:t>
      </w:r>
      <w:ins w:id="323" w:author="Author">
        <w:r w:rsidR="00673558">
          <w:t>ing</w:t>
        </w:r>
      </w:ins>
      <w:r>
        <w:t xml:space="preserve"> over that data criteria</w:t>
      </w:r>
      <w:ins w:id="324" w:author="Author">
        <w:r w:rsidR="00673558">
          <w:t xml:space="preserve"> will display more information on that data criteria</w:t>
        </w:r>
      </w:ins>
      <w:r>
        <w:t>.</w:t>
      </w:r>
    </w:p>
    <w:p w14:paraId="207D7DDB" w14:textId="6EF43E27" w:rsidR="00714DBD" w:rsidRDefault="00FF01B6" w:rsidP="00714DBD">
      <w:pPr>
        <w:pStyle w:val="ListParagraph"/>
        <w:numPr>
          <w:ilvl w:val="0"/>
          <w:numId w:val="56"/>
        </w:numPr>
        <w:spacing w:after="120"/>
      </w:pPr>
      <w:r>
        <w:t xml:space="preserve">Logic Error - </w:t>
      </w:r>
      <w:del w:id="325" w:author="Author">
        <w:r w:rsidDel="00673558">
          <w:delText>If there are e</w:delText>
        </w:r>
      </w:del>
      <w:ins w:id="326" w:author="Author">
        <w:r w:rsidR="00673558">
          <w:t>E</w:t>
        </w:r>
      </w:ins>
      <w:r>
        <w:t>rrors in the CQL logic</w:t>
      </w:r>
      <w:del w:id="327" w:author="Author">
        <w:r w:rsidDel="00673558">
          <w:delText>, these</w:delText>
        </w:r>
      </w:del>
      <w:r>
        <w:t xml:space="preserve"> are shown in the CQL editor with a red “X” symbol. Hovering over this symbol will </w:t>
      </w:r>
      <w:del w:id="328" w:author="Author">
        <w:r w:rsidDel="00673558">
          <w:delText xml:space="preserve">show </w:delText>
        </w:r>
      </w:del>
      <w:ins w:id="329" w:author="Author">
        <w:r w:rsidR="00673558">
          <w:t xml:space="preserve">display </w:t>
        </w:r>
      </w:ins>
      <w:r>
        <w:t>an error message.</w:t>
      </w:r>
    </w:p>
    <w:p w14:paraId="0B624884" w14:textId="77777777" w:rsidR="00714DBD" w:rsidRDefault="00714DBD" w:rsidP="00714DBD">
      <w:pPr>
        <w:keepNext/>
        <w:spacing w:after="120"/>
      </w:pPr>
      <w:r w:rsidRPr="00714DBD">
        <w:rPr>
          <w:noProof/>
        </w:rPr>
        <w:lastRenderedPageBreak/>
        <w:drawing>
          <wp:inline distT="0" distB="0" distL="0" distR="0" wp14:anchorId="53FB060B" wp14:editId="32F68D39">
            <wp:extent cx="5943600" cy="3785235"/>
            <wp:effectExtent l="0" t="0" r="0" b="0"/>
            <wp:docPr id="41" name="Picture 41" descr="This figure shows a screen capture for building patient history,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85235"/>
                    </a:xfrm>
                    <a:prstGeom prst="rect">
                      <a:avLst/>
                    </a:prstGeom>
                  </pic:spPr>
                </pic:pic>
              </a:graphicData>
            </a:graphic>
          </wp:inline>
        </w:drawing>
      </w:r>
    </w:p>
    <w:p w14:paraId="3FB69B31" w14:textId="1E86F9A0" w:rsidR="00E82934" w:rsidRDefault="00714DBD" w:rsidP="00714DBD">
      <w:pPr>
        <w:pStyle w:val="Figure"/>
      </w:pPr>
      <w:bookmarkStart w:id="330" w:name="_Ref464567892"/>
      <w:bookmarkStart w:id="331" w:name="_Toc464568695"/>
      <w:r>
        <w:t xml:space="preserve">Figure </w:t>
      </w:r>
      <w:fldSimple w:instr=" SEQ Figure \* ARABIC ">
        <w:r w:rsidR="00FF01B6">
          <w:rPr>
            <w:noProof/>
          </w:rPr>
          <w:t>27</w:t>
        </w:r>
      </w:fldSimple>
      <w:bookmarkEnd w:id="330"/>
      <w:r>
        <w:t>: CQL Learning Tool after Evaluation</w:t>
      </w:r>
      <w:bookmarkEnd w:id="331"/>
    </w:p>
    <w:p w14:paraId="0B424599" w14:textId="77777777" w:rsidR="00714DBD" w:rsidRPr="00714DBD" w:rsidRDefault="00714DBD" w:rsidP="00714DBD"/>
    <w:p w14:paraId="60952454" w14:textId="29F655B2" w:rsidR="009A469F" w:rsidRDefault="00E13E8B" w:rsidP="00A43186">
      <w:pPr>
        <w:pStyle w:val="Heading1"/>
        <w:spacing w:after="120"/>
      </w:pPr>
      <w:bookmarkStart w:id="332" w:name="_Ref459208058"/>
      <w:bookmarkStart w:id="333" w:name="_Ref459208091"/>
      <w:bookmarkStart w:id="334" w:name="_Toc464568660"/>
      <w:r>
        <w:t>Importing Patients from the Patient Bank</w:t>
      </w:r>
      <w:bookmarkEnd w:id="332"/>
      <w:bookmarkEnd w:id="333"/>
      <w:bookmarkEnd w:id="334"/>
    </w:p>
    <w:p w14:paraId="549FA6B5" w14:textId="77777777" w:rsidR="009A469F" w:rsidRDefault="00E13E8B" w:rsidP="00A43186">
      <w:pPr>
        <w:pStyle w:val="Heading2"/>
        <w:spacing w:before="0" w:after="120"/>
      </w:pPr>
      <w:bookmarkStart w:id="335" w:name="_Toc464568661"/>
      <w:r>
        <w:t>Overview</w:t>
      </w:r>
      <w:bookmarkEnd w:id="335"/>
    </w:p>
    <w:p w14:paraId="0BCB5D67" w14:textId="7E64FC0F" w:rsidR="009A469F" w:rsidRDefault="00E13E8B" w:rsidP="00A43186">
      <w:pPr>
        <w:spacing w:after="120"/>
      </w:pPr>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75810204" w:rsidR="009A469F" w:rsidRDefault="00E13E8B" w:rsidP="00A43186">
      <w:pPr>
        <w:spacing w:after="120"/>
      </w:pPr>
      <w:r>
        <w:t xml:space="preserve">The Patient Bank </w:t>
      </w:r>
      <w:ins w:id="336" w:author="Author">
        <w:r w:rsidR="00673558">
          <w:t xml:space="preserve">shown in Figure 28 </w:t>
        </w:r>
      </w:ins>
      <w:del w:id="337" w:author="Author">
        <w:r w:rsidDel="00673558">
          <w:delText xml:space="preserve">shows </w:delText>
        </w:r>
      </w:del>
      <w:ins w:id="338" w:author="Author">
        <w:r w:rsidR="00673558">
          <w:t xml:space="preserve">displays </w:t>
        </w:r>
      </w:ins>
      <w:r>
        <w:t>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 </w:instrText>
      </w:r>
      <w:r w:rsidR="00D93836">
        <w:instrText xml:space="preserve"> </w:instrText>
      </w:r>
      <w:r w:rsidR="00D93836">
        <w:fldChar w:fldCharType="separate"/>
      </w:r>
      <w:r w:rsidR="00FF01B6">
        <w:t xml:space="preserve">Figure </w:t>
      </w:r>
      <w:r w:rsidR="00FF01B6">
        <w:rPr>
          <w:noProof/>
        </w:rPr>
        <w:t>28</w:t>
      </w:r>
      <w:r w:rsidR="00D93836">
        <w:fldChar w:fldCharType="end"/>
      </w:r>
      <w:r>
        <w:t>):</w:t>
      </w:r>
    </w:p>
    <w:p w14:paraId="68BD5966" w14:textId="77777777" w:rsidR="009A469F" w:rsidRDefault="00E13E8B" w:rsidP="00A43186">
      <w:pPr>
        <w:pStyle w:val="NumberedList"/>
        <w:numPr>
          <w:ilvl w:val="0"/>
          <w:numId w:val="45"/>
        </w:numPr>
        <w:spacing w:after="120"/>
      </w:pPr>
      <w:r>
        <w:t>Measure Information – Shows the name and description of the measure.</w:t>
      </w:r>
    </w:p>
    <w:p w14:paraId="431B8C93" w14:textId="77777777" w:rsidR="009A469F" w:rsidRDefault="00E13E8B" w:rsidP="00A43186">
      <w:pPr>
        <w:pStyle w:val="NumberedList"/>
        <w:numPr>
          <w:ilvl w:val="0"/>
          <w:numId w:val="45"/>
        </w:numPr>
        <w:spacing w:after="120"/>
      </w:pPr>
      <w:r>
        <w:t>Measure Patient Count – Shows the number of patients in the measure.</w:t>
      </w:r>
    </w:p>
    <w:p w14:paraId="12ECBA2C" w14:textId="77777777" w:rsidR="009A469F" w:rsidRDefault="00E13E8B" w:rsidP="00A43186">
      <w:pPr>
        <w:pStyle w:val="NumberedList"/>
        <w:numPr>
          <w:ilvl w:val="0"/>
          <w:numId w:val="45"/>
        </w:numPr>
        <w:spacing w:after="120"/>
      </w:pPr>
      <w:r>
        <w:t>Measure Logic – Shows the coverage of logic.</w:t>
      </w:r>
    </w:p>
    <w:p w14:paraId="1EAEEA80" w14:textId="77777777" w:rsidR="009A469F" w:rsidRDefault="00E13E8B" w:rsidP="00A43186">
      <w:pPr>
        <w:pStyle w:val="NumberedList"/>
        <w:numPr>
          <w:ilvl w:val="0"/>
          <w:numId w:val="45"/>
        </w:numPr>
        <w:spacing w:after="120"/>
      </w:pPr>
      <w:r>
        <w:t>Filters – Allows filtering on the patient results.</w:t>
      </w:r>
    </w:p>
    <w:p w14:paraId="3766F30A" w14:textId="77777777" w:rsidR="009A469F" w:rsidRDefault="00E13E8B" w:rsidP="00A43186">
      <w:pPr>
        <w:pStyle w:val="NumberedList"/>
        <w:numPr>
          <w:ilvl w:val="0"/>
          <w:numId w:val="45"/>
        </w:numPr>
        <w:spacing w:after="120"/>
      </w:pPr>
      <w:r>
        <w:t>Result Count – Shows the number of shared patients.</w:t>
      </w:r>
    </w:p>
    <w:p w14:paraId="03868580" w14:textId="77777777" w:rsidR="009A469F" w:rsidRDefault="00E13E8B" w:rsidP="00A43186">
      <w:pPr>
        <w:pStyle w:val="NumberedList"/>
        <w:numPr>
          <w:ilvl w:val="0"/>
          <w:numId w:val="45"/>
        </w:numPr>
        <w:spacing w:after="120"/>
      </w:pPr>
      <w:r>
        <w:t>Patient Indicator – Indicates whether patient is already in your measure.</w:t>
      </w:r>
    </w:p>
    <w:p w14:paraId="5ABC422F" w14:textId="77777777" w:rsidR="009A469F" w:rsidRDefault="00E13E8B" w:rsidP="00A43186">
      <w:pPr>
        <w:pStyle w:val="NumberedList"/>
        <w:numPr>
          <w:ilvl w:val="0"/>
          <w:numId w:val="45"/>
        </w:numPr>
        <w:spacing w:after="120"/>
      </w:pPr>
      <w:r>
        <w:lastRenderedPageBreak/>
        <w:t>Patient Calculation Result – Indicates how the patient calculates against the measure.</w:t>
      </w:r>
    </w:p>
    <w:p w14:paraId="0343F83E" w14:textId="77777777" w:rsidR="009A469F" w:rsidRDefault="00E13E8B" w:rsidP="00A43186">
      <w:pPr>
        <w:pStyle w:val="NumberedList"/>
        <w:numPr>
          <w:ilvl w:val="0"/>
          <w:numId w:val="45"/>
        </w:numPr>
        <w:spacing w:after="120"/>
      </w:pPr>
      <w:r>
        <w:t xml:space="preserve">Selected Patient Count – Shows the number of patients selected by the user. </w:t>
      </w:r>
    </w:p>
    <w:p w14:paraId="61971CF7" w14:textId="77777777" w:rsidR="009A469F" w:rsidRDefault="00E13E8B" w:rsidP="00A43186">
      <w:pPr>
        <w:pStyle w:val="NumberedList"/>
        <w:numPr>
          <w:ilvl w:val="0"/>
          <w:numId w:val="45"/>
        </w:numPr>
        <w:spacing w:after="120"/>
      </w:pPr>
      <w:r>
        <w:t>Patient Bank Actions – Allows exporting or cloning of selected patients.</w:t>
      </w:r>
    </w:p>
    <w:p w14:paraId="7D3F23A5" w14:textId="117B067F" w:rsidR="009A469F" w:rsidRDefault="00E13E8B" w:rsidP="00A43186">
      <w:pPr>
        <w:spacing w:after="120"/>
      </w:pPr>
      <w:r>
        <w:t xml:space="preserve">To use the Patient Bank, the user must first navigate to a measure as shown in </w:t>
      </w:r>
      <w:fldSimple w:instr=" REF _Ref440368872 ">
        <w:r w:rsidR="00FF01B6">
          <w:t xml:space="preserve">Figure </w:t>
        </w:r>
        <w:r w:rsidR="00FF01B6">
          <w:rPr>
            <w:noProof/>
          </w:rPr>
          <w:t>28</w:t>
        </w:r>
      </w:fldSimple>
      <w:r>
        <w:t xml:space="preserve">. From the Measure View (shown in </w:t>
      </w:r>
      <w:fldSimple w:instr=" REF _Ref459100358 ">
        <w:r w:rsidR="00FF01B6">
          <w:t xml:space="preserve">Figure </w:t>
        </w:r>
        <w:r w:rsidR="00FF01B6">
          <w:rPr>
            <w:noProof/>
          </w:rPr>
          <w:t>10</w:t>
        </w:r>
      </w:fldSimple>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186DE0">
        <w:instrText xml:space="preserve"> </w:instrText>
      </w:r>
      <w:r w:rsidR="00186DE0">
        <w:fldChar w:fldCharType="separate"/>
      </w:r>
      <w:r w:rsidR="00FF01B6">
        <w:t xml:space="preserve">Figure </w:t>
      </w:r>
      <w:r w:rsidR="00FF01B6">
        <w:rPr>
          <w:noProof/>
        </w:rPr>
        <w:t>10</w:t>
      </w:r>
      <w:r w:rsidR="00186DE0">
        <w:fldChar w:fldCharType="end"/>
      </w:r>
      <w:r>
        <w:t>) and then click the “Add Patient Button” icon to access the Patient Bank.</w:t>
      </w:r>
    </w:p>
    <w:p w14:paraId="7A4761B5" w14:textId="77777777" w:rsidR="009A469F" w:rsidRDefault="00E13E8B" w:rsidP="00A43186">
      <w:pPr>
        <w:pStyle w:val="Figure"/>
        <w:spacing w:after="120"/>
      </w:pPr>
      <w:r>
        <w:rPr>
          <w:noProof/>
        </w:rPr>
        <w:drawing>
          <wp:inline distT="0" distB="0" distL="0" distR="0" wp14:anchorId="3E4F6B1D" wp14:editId="17AC3E0E">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rsidP="00A43186">
      <w:pPr>
        <w:pStyle w:val="FigureCaption"/>
        <w:spacing w:before="0" w:after="120"/>
      </w:pPr>
      <w:bookmarkStart w:id="339" w:name="_Ref440368872"/>
      <w:bookmarkStart w:id="340" w:name="_Toc464568696"/>
      <w:r>
        <w:t xml:space="preserve">Figure </w:t>
      </w:r>
      <w:fldSimple w:instr=" SEQ Figure \* ARABIC ">
        <w:r w:rsidR="00FF01B6">
          <w:rPr>
            <w:noProof/>
          </w:rPr>
          <w:t>28</w:t>
        </w:r>
      </w:fldSimple>
      <w:bookmarkEnd w:id="339"/>
      <w:r>
        <w:t xml:space="preserve">: </w:t>
      </w:r>
      <w:bookmarkStart w:id="341" w:name="_Toc439154849"/>
      <w:r>
        <w:t>Patient Bank View</w:t>
      </w:r>
      <w:bookmarkEnd w:id="340"/>
      <w:bookmarkEnd w:id="341"/>
    </w:p>
    <w:p w14:paraId="7D695E64" w14:textId="32A6BB61" w:rsidR="009A469F" w:rsidRDefault="00E13E8B" w:rsidP="00A43186">
      <w:pPr>
        <w:spacing w:after="12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D93836">
        <w:rPr>
          <w:rStyle w:val="numberreference"/>
          <w:rFonts w:ascii="Times New Roman" w:hAnsi="Times New Roman"/>
          <w:b w:val="0"/>
          <w:color w:val="auto"/>
        </w:rPr>
        <w:instrText xml:space="preserve"> </w:instrText>
      </w:r>
      <w:r w:rsidR="00D93836">
        <w:rPr>
          <w:rStyle w:val="numberreference"/>
          <w:rFonts w:ascii="Times New Roman" w:hAnsi="Times New Roman"/>
          <w:b w:val="0"/>
          <w:color w:val="auto"/>
        </w:rPr>
        <w:fldChar w:fldCharType="separate"/>
      </w:r>
      <w:r w:rsidR="00FF01B6">
        <w:t xml:space="preserve">Figure </w:t>
      </w:r>
      <w:r w:rsidR="00FF01B6">
        <w:rPr>
          <w:noProof/>
        </w:rPr>
        <w:t>28</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00C44500" w:rsidR="009A469F" w:rsidRDefault="00E13E8B" w:rsidP="00A43186">
      <w:pPr>
        <w:spacing w:after="120"/>
      </w:pPr>
      <w:r>
        <w:t xml:space="preserve">The Patient Indicator will highlight patients already in that measure with an enclosed icon (as shown by the example, “Rockland </w:t>
      </w:r>
      <w:commentRangeStart w:id="342"/>
      <w:r>
        <w:t>Johnny</w:t>
      </w:r>
      <w:commentRangeEnd w:id="342"/>
      <w:r w:rsidR="00673558">
        <w:rPr>
          <w:rStyle w:val="CommentReference"/>
        </w:rPr>
        <w:commentReference w:id="342"/>
      </w:r>
      <w:r>
        <w:t>”</w:t>
      </w:r>
      <w:ins w:id="343" w:author="Author">
        <w:r w:rsidR="00673558">
          <w:t>)</w:t>
        </w:r>
      </w:ins>
      <w:r>
        <w:t xml:space="preserve">, in </w:t>
      </w:r>
      <w:r w:rsidR="00D93836">
        <w:fldChar w:fldCharType="begin"/>
      </w:r>
      <w:r w:rsidR="00A66E01">
        <w:instrText xml:space="preserve"> REF _Ref440369057 </w:instrText>
      </w:r>
      <w:r w:rsidR="00D93836">
        <w:instrText xml:space="preserve"> </w:instrText>
      </w:r>
      <w:r w:rsidR="00D93836">
        <w:fldChar w:fldCharType="separate"/>
      </w:r>
      <w:r w:rsidR="00FF01B6">
        <w:t xml:space="preserve">Figure </w:t>
      </w:r>
      <w:r w:rsidR="00FF01B6">
        <w:rPr>
          <w:noProof/>
        </w:rPr>
        <w:t>29</w:t>
      </w:r>
      <w:r w:rsidR="00D93836">
        <w:fldChar w:fldCharType="end"/>
      </w:r>
      <w:r w:rsidR="00D93836">
        <w:t xml:space="preserve"> </w:t>
      </w:r>
      <w:r>
        <w:t>(the last patient already belongs to the user).</w:t>
      </w:r>
    </w:p>
    <w:p w14:paraId="7E72FCFB" w14:textId="77777777" w:rsidR="009A469F" w:rsidRDefault="00E13E8B" w:rsidP="00A43186">
      <w:pPr>
        <w:pStyle w:val="Figure"/>
        <w:spacing w:after="120"/>
      </w:pPr>
      <w:r>
        <w:rPr>
          <w:noProof/>
        </w:rPr>
        <w:lastRenderedPageBreak/>
        <w:drawing>
          <wp:inline distT="0" distB="0" distL="0" distR="0" wp14:anchorId="5D9CAA06" wp14:editId="7A05843E">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rsidP="00A43186">
      <w:pPr>
        <w:pStyle w:val="FigureCaption"/>
        <w:spacing w:before="0" w:after="120"/>
      </w:pPr>
      <w:bookmarkStart w:id="344" w:name="_Ref440369057"/>
      <w:bookmarkStart w:id="345" w:name="_Toc464568697"/>
      <w:r>
        <w:t xml:space="preserve">Figure </w:t>
      </w:r>
      <w:fldSimple w:instr=" SEQ Figure \* ARABIC ">
        <w:r w:rsidR="00FF01B6">
          <w:rPr>
            <w:noProof/>
          </w:rPr>
          <w:t>29</w:t>
        </w:r>
      </w:fldSimple>
      <w:bookmarkEnd w:id="344"/>
      <w:r>
        <w:t>: Patient Listing Example</w:t>
      </w:r>
      <w:bookmarkEnd w:id="345"/>
    </w:p>
    <w:p w14:paraId="31489F78" w14:textId="77777777" w:rsidR="009A469F" w:rsidRDefault="00E13E8B" w:rsidP="00A43186">
      <w:pPr>
        <w:pStyle w:val="Heading2"/>
        <w:spacing w:before="0" w:after="120"/>
      </w:pPr>
      <w:bookmarkStart w:id="346" w:name="_Toc464568662"/>
      <w:r>
        <w:t>Filtering Patient Results</w:t>
      </w:r>
      <w:bookmarkEnd w:id="346"/>
    </w:p>
    <w:p w14:paraId="4A1A7D15" w14:textId="77777777" w:rsidR="009A469F" w:rsidRDefault="00E13E8B" w:rsidP="00A43186">
      <w:pPr>
        <w:spacing w:after="120"/>
      </w:pPr>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rsidP="00A43186">
      <w:pPr>
        <w:pStyle w:val="NumberedList"/>
        <w:numPr>
          <w:ilvl w:val="0"/>
          <w:numId w:val="46"/>
        </w:numPr>
        <w:spacing w:after="120"/>
      </w:pPr>
      <w:r>
        <w:t>Population – Allows filtering results by whether the patient passes for a selected population for the currently displayed stratification.</w:t>
      </w:r>
    </w:p>
    <w:p w14:paraId="52AC34EF" w14:textId="77777777" w:rsidR="009A469F" w:rsidRDefault="00E13E8B" w:rsidP="00A43186">
      <w:pPr>
        <w:pStyle w:val="NumberedList"/>
        <w:numPr>
          <w:ilvl w:val="0"/>
          <w:numId w:val="46"/>
        </w:numPr>
        <w:spacing w:after="120"/>
      </w:pPr>
      <w:r>
        <w:t>Measure – Allows filtering results by measure. The user can enter all or part of a measure code (e.g., “CMS142v2” or “142” will both work).</w:t>
      </w:r>
    </w:p>
    <w:p w14:paraId="337793C2" w14:textId="77777777" w:rsidR="009A469F" w:rsidRDefault="00E13E8B" w:rsidP="00A43186">
      <w:pPr>
        <w:pStyle w:val="NumberedList"/>
        <w:numPr>
          <w:ilvl w:val="0"/>
          <w:numId w:val="46"/>
        </w:numPr>
        <w:spacing w:after="120"/>
      </w:pPr>
      <w:r>
        <w:t>Associated User Account – Allows filtering results by user. The user can enter all or part of an email address associated with a Bonnie user account.</w:t>
      </w:r>
    </w:p>
    <w:p w14:paraId="0D6C58A4" w14:textId="216E4537" w:rsidR="009A469F" w:rsidRDefault="00D93836" w:rsidP="00A43186">
      <w:pPr>
        <w:spacing w:after="120"/>
      </w:pPr>
      <w:r>
        <w:fldChar w:fldCharType="begin"/>
      </w:r>
      <w:r w:rsidR="00A66E01">
        <w:instrText xml:space="preserve"> REF _Ref459098959 </w:instrText>
      </w:r>
      <w:r>
        <w:instrText xml:space="preserve"> </w:instrText>
      </w:r>
      <w:r>
        <w:fldChar w:fldCharType="separate"/>
      </w:r>
      <w:r w:rsidR="00FF01B6">
        <w:t xml:space="preserve">Figure </w:t>
      </w:r>
      <w:r w:rsidR="00FF01B6">
        <w:rPr>
          <w:noProof/>
        </w:rPr>
        <w:t>30</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rsidP="00A43186">
      <w:pPr>
        <w:pStyle w:val="Figure"/>
        <w:spacing w:after="120"/>
      </w:pPr>
      <w:r>
        <w:rPr>
          <w:noProof/>
        </w:rPr>
        <w:drawing>
          <wp:inline distT="0" distB="0" distL="0" distR="0" wp14:anchorId="7C938302" wp14:editId="15F13995">
            <wp:extent cx="5358384" cy="2121408"/>
            <wp:effectExtent l="25400" t="25400" r="26670" b="38100"/>
            <wp:docPr id="6" name="Picture 6" descr="This figure depicts an example of filter usage as described in the text."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D5B22B6" w14:textId="77777777" w:rsidR="009A469F" w:rsidRDefault="00E13E8B" w:rsidP="00A43186">
      <w:pPr>
        <w:pStyle w:val="FigureCaption"/>
        <w:spacing w:before="0" w:after="120"/>
      </w:pPr>
      <w:bookmarkStart w:id="347" w:name="_Ref459098959"/>
      <w:bookmarkStart w:id="348" w:name="_Toc464568698"/>
      <w:r>
        <w:t xml:space="preserve">Figure </w:t>
      </w:r>
      <w:fldSimple w:instr=" SEQ Figure \* ARABIC ">
        <w:r w:rsidR="00FF01B6">
          <w:rPr>
            <w:noProof/>
          </w:rPr>
          <w:t>30</w:t>
        </w:r>
      </w:fldSimple>
      <w:bookmarkEnd w:id="347"/>
      <w:r>
        <w:t xml:space="preserve">: </w:t>
      </w:r>
      <w:bookmarkStart w:id="349" w:name="_Toc439154850"/>
      <w:r>
        <w:t>Example Filter Usage</w:t>
      </w:r>
      <w:bookmarkEnd w:id="348"/>
      <w:bookmarkEnd w:id="349"/>
    </w:p>
    <w:p w14:paraId="1C4F6295" w14:textId="77777777" w:rsidR="009A469F" w:rsidRDefault="00E13E8B" w:rsidP="00A43186">
      <w:pPr>
        <w:pStyle w:val="Heading2"/>
        <w:spacing w:before="0" w:after="120"/>
      </w:pPr>
      <w:bookmarkStart w:id="350" w:name="_Toc464568663"/>
      <w:r>
        <w:t>Using Test Patients</w:t>
      </w:r>
      <w:bookmarkEnd w:id="350"/>
    </w:p>
    <w:p w14:paraId="2C85A607" w14:textId="5DD8D834" w:rsidR="009A469F" w:rsidRDefault="00E13E8B" w:rsidP="00A43186">
      <w:pPr>
        <w:spacing w:after="120"/>
      </w:pPr>
      <w:r>
        <w:t xml:space="preserve">Each test patient result can be expanded to show further details on that patient. </w:t>
      </w:r>
      <w:r w:rsidR="00D93836">
        <w:fldChar w:fldCharType="begin"/>
      </w:r>
      <w:r w:rsidR="00A66E01">
        <w:instrText xml:space="preserve"> REF _Ref440380190 </w:instrText>
      </w:r>
      <w:r w:rsidR="00D93836">
        <w:instrText xml:space="preserve"> </w:instrText>
      </w:r>
      <w:r w:rsidR="00D93836">
        <w:fldChar w:fldCharType="separate"/>
      </w:r>
      <w:r w:rsidR="00FF01B6">
        <w:t xml:space="preserve">Figure </w:t>
      </w:r>
      <w:r w:rsidR="00FF01B6">
        <w:rPr>
          <w:noProof/>
        </w:rPr>
        <w:t>31</w:t>
      </w:r>
      <w:r w:rsidR="00D93836">
        <w:fldChar w:fldCharType="end"/>
      </w:r>
      <w:r w:rsidR="00A66E01">
        <w:t xml:space="preserve"> s</w:t>
      </w:r>
      <w:r>
        <w:t>hows the patient summary and the calculated results for that patient.</w:t>
      </w:r>
    </w:p>
    <w:p w14:paraId="1E3F215A" w14:textId="77777777" w:rsidR="009A469F" w:rsidRDefault="00E13E8B" w:rsidP="00A43186">
      <w:pPr>
        <w:pStyle w:val="Figure"/>
        <w:spacing w:after="120"/>
      </w:pPr>
      <w:r>
        <w:rPr>
          <w:noProof/>
        </w:rPr>
        <w:lastRenderedPageBreak/>
        <w:drawing>
          <wp:inline distT="0" distB="0" distL="0" distR="0" wp14:anchorId="592FBD50" wp14:editId="23025802">
            <wp:extent cx="5120640" cy="2898648"/>
            <wp:effectExtent l="25400" t="25400" r="35560" b="22860"/>
            <wp:docPr id="7" name="Picture 7" descr="This figure shows the details of a Patient Result as described in the text."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76EF461F" w14:textId="77777777" w:rsidR="009A469F" w:rsidRDefault="00E13E8B" w:rsidP="00A43186">
      <w:pPr>
        <w:pStyle w:val="FigureCaption"/>
        <w:spacing w:before="0" w:after="120"/>
      </w:pPr>
      <w:bookmarkStart w:id="351" w:name="_Ref440380190"/>
      <w:bookmarkStart w:id="352" w:name="_Toc464568699"/>
      <w:r>
        <w:t xml:space="preserve">Figure </w:t>
      </w:r>
      <w:fldSimple w:instr=" SEQ Figure \* ARABIC ">
        <w:r w:rsidR="00FF01B6">
          <w:rPr>
            <w:noProof/>
          </w:rPr>
          <w:t>31</w:t>
        </w:r>
      </w:fldSimple>
      <w:bookmarkEnd w:id="351"/>
      <w:r>
        <w:t>: Patient Result Details</w:t>
      </w:r>
      <w:bookmarkEnd w:id="352"/>
    </w:p>
    <w:p w14:paraId="5461F797" w14:textId="77777777" w:rsidR="009A469F" w:rsidRDefault="00E13E8B" w:rsidP="00A43186">
      <w:pPr>
        <w:spacing w:after="120"/>
      </w:pPr>
      <w:r>
        <w:t xml:space="preserve">When the patient result is expanded, the measure logic view updates to show how the patient meets the data criteria. The patient has data criteria that meet the </w:t>
      </w:r>
      <w:commentRangeStart w:id="353"/>
      <w:r>
        <w:t>green</w:t>
      </w:r>
      <w:commentRangeEnd w:id="353"/>
      <w:r w:rsidR="00673558">
        <w:rPr>
          <w:rStyle w:val="CommentReference"/>
        </w:rPr>
        <w:commentReference w:id="353"/>
      </w:r>
      <w:r>
        <w:t xml:space="preserve"> lines of logic shown in the measure logic view.</w:t>
      </w:r>
    </w:p>
    <w:p w14:paraId="4D643E16" w14:textId="77777777" w:rsidR="009A469F" w:rsidRDefault="00E13E8B" w:rsidP="00A43186">
      <w:pPr>
        <w:spacing w:after="120"/>
      </w:pPr>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612382">
        <w:fldChar w:fldCharType="separate"/>
      </w:r>
      <w:r w:rsidR="00FF01B6">
        <w:t xml:space="preserve">Figure </w:t>
      </w:r>
      <w:r w:rsidR="00FF01B6">
        <w:rPr>
          <w:noProof/>
        </w:rPr>
        <w:t>32</w:t>
      </w:r>
      <w:r w:rsidR="00612382">
        <w:rPr>
          <w:noProof/>
        </w:rPr>
        <w:fldChar w:fldCharType="end"/>
      </w:r>
      <w:r>
        <w:t>.</w:t>
      </w:r>
    </w:p>
    <w:p w14:paraId="19AEB0DB" w14:textId="77777777" w:rsidR="009A469F" w:rsidRDefault="00E13E8B" w:rsidP="00A43186">
      <w:pPr>
        <w:pStyle w:val="Figure"/>
        <w:spacing w:after="120"/>
      </w:pPr>
      <w:r>
        <w:rPr>
          <w:noProof/>
        </w:rPr>
        <w:drawing>
          <wp:inline distT="0" distB="0" distL="0" distR="0" wp14:anchorId="6C81A121" wp14:editId="66B4B6EF">
            <wp:extent cx="5733288" cy="2350008"/>
            <wp:effectExtent l="25400" t="25400" r="33020" b="38100"/>
            <wp:docPr id="10" name="Picture 10" descr="This figure shows the patients select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DC37362" w14:textId="77777777" w:rsidR="009A469F" w:rsidRDefault="00E13E8B" w:rsidP="00A43186">
      <w:pPr>
        <w:pStyle w:val="FigureCaption"/>
        <w:spacing w:before="0" w:after="120"/>
      </w:pPr>
      <w:bookmarkStart w:id="354" w:name="_Ref440380307"/>
      <w:bookmarkStart w:id="355" w:name="_Toc464568700"/>
      <w:r>
        <w:t xml:space="preserve">Figure </w:t>
      </w:r>
      <w:fldSimple w:instr=" SEQ Figure \* ARABIC ">
        <w:r w:rsidR="00FF01B6">
          <w:rPr>
            <w:noProof/>
          </w:rPr>
          <w:t>32</w:t>
        </w:r>
      </w:fldSimple>
      <w:bookmarkEnd w:id="354"/>
      <w:r>
        <w:t xml:space="preserve">: </w:t>
      </w:r>
      <w:bookmarkStart w:id="356" w:name="_Toc439154851"/>
      <w:r>
        <w:t>Selected Patients</w:t>
      </w:r>
      <w:bookmarkEnd w:id="355"/>
      <w:bookmarkEnd w:id="356"/>
    </w:p>
    <w:p w14:paraId="2E2E6ECA" w14:textId="77777777" w:rsidR="009A469F" w:rsidRDefault="00E13E8B" w:rsidP="00A43186">
      <w:pPr>
        <w:spacing w:after="120"/>
      </w:pPr>
      <w:r>
        <w:t xml:space="preserve">Selecting patients will highlight those records with a darker background color and a blue </w:t>
      </w:r>
      <w:commentRangeStart w:id="357"/>
      <w:r>
        <w:t>icon</w:t>
      </w:r>
      <w:commentRangeEnd w:id="357"/>
      <w:r w:rsidR="00673558">
        <w:rPr>
          <w:rStyle w:val="CommentReference"/>
        </w:rPr>
        <w:commentReference w:id="357"/>
      </w:r>
      <w:r>
        <w:t>. The selected patients will also be reflected in the measure logic view at right: the blue sections indicating the sections are measure logic covered by the set of selected patients. The display shows the number of patients selected; the user can unselect all patients at once by clicking the “x” icon.</w:t>
      </w:r>
    </w:p>
    <w:p w14:paraId="465CFC58" w14:textId="77777777" w:rsidR="009A469F" w:rsidRDefault="00E13E8B" w:rsidP="00A43186">
      <w:pPr>
        <w:spacing w:after="120"/>
      </w:pPr>
      <w:r>
        <w:lastRenderedPageBreak/>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rsidP="00A43186">
      <w:pPr>
        <w:spacing w:after="120"/>
      </w:pPr>
      <w:r>
        <w:br w:type="page"/>
      </w:r>
    </w:p>
    <w:p w14:paraId="3CCAF7EE" w14:textId="77777777" w:rsidR="009A469F" w:rsidRDefault="00E13E8B" w:rsidP="00A43186">
      <w:pPr>
        <w:pStyle w:val="Heading1"/>
        <w:spacing w:after="120"/>
      </w:pPr>
      <w:bookmarkStart w:id="358" w:name="_Toc464568664"/>
      <w:r>
        <w:lastRenderedPageBreak/>
        <w:t>Additional Tools</w:t>
      </w:r>
      <w:bookmarkEnd w:id="358"/>
    </w:p>
    <w:p w14:paraId="51962A78" w14:textId="77777777" w:rsidR="009A469F" w:rsidRDefault="00E13E8B" w:rsidP="00A43186">
      <w:pPr>
        <w:spacing w:after="120"/>
      </w:pPr>
      <w:r>
        <w:t xml:space="preserve">Bonnie features additional tools that may be activated on a per-account basis by sending an email to the Bonnie feedback list </w:t>
      </w:r>
      <w:hyperlink r:id="rId55" w:history="1">
        <w:r>
          <w:rPr>
            <w:rStyle w:val="Hyperlink"/>
          </w:rPr>
          <w:t>bonnie-feedback-list@lists.mitre.org</w:t>
        </w:r>
      </w:hyperlink>
      <w:r>
        <w:t>.</w:t>
      </w:r>
    </w:p>
    <w:p w14:paraId="08E8229A" w14:textId="77777777" w:rsidR="009A469F" w:rsidRDefault="00E13E8B" w:rsidP="00A43186">
      <w:pPr>
        <w:pStyle w:val="Heading2"/>
        <w:numPr>
          <w:ilvl w:val="1"/>
          <w:numId w:val="1"/>
        </w:numPr>
        <w:spacing w:before="0" w:after="120"/>
      </w:pPr>
      <w:bookmarkStart w:id="359" w:name="_Toc290531591"/>
      <w:bookmarkStart w:id="360" w:name="_Toc464568665"/>
      <w:r>
        <w:t>Complexity and Change Dashboard</w:t>
      </w:r>
      <w:bookmarkEnd w:id="359"/>
      <w:bookmarkEnd w:id="360"/>
    </w:p>
    <w:p w14:paraId="4C841BBA" w14:textId="77777777" w:rsidR="009A469F" w:rsidRDefault="00E13E8B" w:rsidP="00A43186">
      <w:pPr>
        <w:spacing w:after="120"/>
      </w:pPr>
      <w:r>
        <w:t xml:space="preserve">The Complexity and Change Dashboard is available to explore how measures change between releases. Users who have this feature activated can access it from the “Complexity” link on the navigation bar as shown in </w:t>
      </w:r>
      <w:fldSimple w:instr=" REF _Ref440380401 ">
        <w:r w:rsidR="00FF01B6">
          <w:t xml:space="preserve">Figure </w:t>
        </w:r>
        <w:r w:rsidR="00FF01B6">
          <w:rPr>
            <w:noProof/>
          </w:rPr>
          <w:t>33</w:t>
        </w:r>
      </w:fldSimple>
      <w:r>
        <w:t xml:space="preserve">. The initial page invites the user to select two sets of measures for comparison before proceeding. </w:t>
      </w:r>
      <w:fldSimple w:instr=" REF _Ref440380475 ">
        <w:r w:rsidR="00FF01B6">
          <w:t xml:space="preserve">Figure </w:t>
        </w:r>
        <w:r w:rsidR="00FF01B6">
          <w:rPr>
            <w:noProof/>
          </w:rPr>
          <w:t>34</w:t>
        </w:r>
      </w:fldSimple>
      <w:r>
        <w:t xml:space="preserve"> provides a screenshot of the complexity graph produced and </w:t>
      </w:r>
      <w:fldSimple w:instr=" REF _Ref440380517 ">
        <w:r w:rsidR="00FF01B6">
          <w:t xml:space="preserve">Figure </w:t>
        </w:r>
        <w:r w:rsidR="00FF01B6">
          <w:rPr>
            <w:noProof/>
          </w:rPr>
          <w:t>35</w:t>
        </w:r>
      </w:fldSimple>
      <w:r>
        <w:t xml:space="preserve"> shows the complexity grid available from this screen.</w:t>
      </w:r>
    </w:p>
    <w:p w14:paraId="032887BD" w14:textId="77777777" w:rsidR="009A469F" w:rsidRDefault="00E13E8B" w:rsidP="00A43186">
      <w:pPr>
        <w:pStyle w:val="Figure"/>
        <w:spacing w:after="120"/>
      </w:pPr>
      <w:r>
        <w:rPr>
          <w:noProof/>
        </w:rPr>
        <w:drawing>
          <wp:inline distT="0" distB="0" distL="0" distR="0" wp14:anchorId="1C357E7D" wp14:editId="5169C17D">
            <wp:extent cx="5486400" cy="1645920"/>
            <wp:effectExtent l="25400" t="25400" r="25400" b="30480"/>
            <wp:docPr id="12" name="Picture 12" descr="This figure shows how to select sets of measure to compare from the complexity option o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rsidP="00A43186">
      <w:pPr>
        <w:pStyle w:val="FigureCaption"/>
        <w:spacing w:before="0" w:after="120"/>
      </w:pPr>
      <w:bookmarkStart w:id="361" w:name="_Ref440380401"/>
      <w:bookmarkStart w:id="362" w:name="_Toc464568701"/>
      <w:r>
        <w:t xml:space="preserve">Figure </w:t>
      </w:r>
      <w:fldSimple w:instr=" SEQ Figure \* ARABIC ">
        <w:r w:rsidR="00FF01B6">
          <w:rPr>
            <w:noProof/>
          </w:rPr>
          <w:t>33</w:t>
        </w:r>
      </w:fldSimple>
      <w:bookmarkEnd w:id="361"/>
      <w:r>
        <w:t>: Selecting Sets of Measures to Compare</w:t>
      </w:r>
      <w:bookmarkEnd w:id="362"/>
    </w:p>
    <w:p w14:paraId="303A734E" w14:textId="77777777" w:rsidR="009A469F" w:rsidRDefault="00E13E8B" w:rsidP="00A43186">
      <w:pPr>
        <w:pStyle w:val="Figure"/>
        <w:spacing w:after="120"/>
      </w:pPr>
      <w:r>
        <w:rPr>
          <w:noProof/>
        </w:rPr>
        <w:drawing>
          <wp:inline distT="0" distB="0" distL="0" distR="0" wp14:anchorId="47554A3B" wp14:editId="366705B7">
            <wp:extent cx="5020056" cy="3438144"/>
            <wp:effectExtent l="25400" t="25400" r="34925" b="1651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D6632D4" w14:textId="77777777" w:rsidR="009A469F" w:rsidRDefault="00E13E8B" w:rsidP="00A43186">
      <w:pPr>
        <w:pStyle w:val="FigureCaption"/>
        <w:spacing w:before="0" w:after="120"/>
      </w:pPr>
      <w:bookmarkStart w:id="363" w:name="_Ref440380475"/>
      <w:bookmarkStart w:id="364" w:name="_Toc464568702"/>
      <w:r>
        <w:t xml:space="preserve">Figure </w:t>
      </w:r>
      <w:fldSimple w:instr=" SEQ Figure \* ARABIC ">
        <w:r w:rsidR="00FF01B6">
          <w:rPr>
            <w:noProof/>
          </w:rPr>
          <w:t>34</w:t>
        </w:r>
      </w:fldSimple>
      <w:bookmarkEnd w:id="363"/>
      <w:r>
        <w:t xml:space="preserve">: </w:t>
      </w:r>
      <w:bookmarkStart w:id="365" w:name="_Toc439154852"/>
      <w:r>
        <w:t>Complexity Graph</w:t>
      </w:r>
      <w:bookmarkEnd w:id="364"/>
      <w:bookmarkEnd w:id="365"/>
    </w:p>
    <w:p w14:paraId="64B8D165" w14:textId="77777777" w:rsidR="009A469F" w:rsidRDefault="00E13E8B" w:rsidP="00A43186">
      <w:pPr>
        <w:pStyle w:val="Figure"/>
        <w:spacing w:after="120"/>
      </w:pPr>
      <w:r>
        <w:rPr>
          <w:noProof/>
        </w:rPr>
        <w:lastRenderedPageBreak/>
        <w:drawing>
          <wp:inline distT="0" distB="0" distL="0" distR="0" wp14:anchorId="588D24F9" wp14:editId="154C4817">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145FC7D" w14:textId="77777777" w:rsidR="009A469F" w:rsidRDefault="00E13E8B" w:rsidP="00A43186">
      <w:pPr>
        <w:pStyle w:val="FigureCaption"/>
        <w:spacing w:before="0" w:after="120"/>
      </w:pPr>
      <w:bookmarkStart w:id="366" w:name="_Ref440380517"/>
      <w:bookmarkStart w:id="367" w:name="_Toc464568703"/>
      <w:r>
        <w:t xml:space="preserve">Figure </w:t>
      </w:r>
      <w:fldSimple w:instr=" SEQ Figure \* ARABIC ">
        <w:r w:rsidR="00FF01B6">
          <w:rPr>
            <w:noProof/>
          </w:rPr>
          <w:t>35</w:t>
        </w:r>
      </w:fldSimple>
      <w:bookmarkEnd w:id="366"/>
      <w:r>
        <w:t>: Complexity Grid</w:t>
      </w:r>
      <w:bookmarkEnd w:id="367"/>
    </w:p>
    <w:p w14:paraId="14F4175D" w14:textId="77777777" w:rsidR="009A469F" w:rsidRDefault="00E13E8B" w:rsidP="00A43186">
      <w:pPr>
        <w:spacing w:after="120"/>
      </w:pPr>
      <w:r>
        <w:t xml:space="preserve">On either view, hovering over the circles will show a popup with more details on how that measure has changed. In </w:t>
      </w:r>
      <w:fldSimple w:instr=" REF _Ref440380614 ">
        <w:r w:rsidR="00FF01B6">
          <w:t xml:space="preserve">Figure </w:t>
        </w:r>
        <w:r w:rsidR="00FF01B6">
          <w:rPr>
            <w:noProof/>
          </w:rPr>
          <w:t>36</w:t>
        </w:r>
      </w:fldSimple>
      <w:r>
        <w:t xml:space="preserve"> the measure shows a change from a slightly complex denominator exclusion to a simple one.</w:t>
      </w:r>
    </w:p>
    <w:p w14:paraId="7330F6FD" w14:textId="77777777" w:rsidR="009A469F" w:rsidRDefault="00E13E8B" w:rsidP="00A43186">
      <w:pPr>
        <w:pStyle w:val="Figure"/>
        <w:spacing w:after="120"/>
      </w:pPr>
      <w:r>
        <w:rPr>
          <w:noProof/>
        </w:rPr>
        <w:drawing>
          <wp:inline distT="0" distB="0" distL="0" distR="0" wp14:anchorId="06E9C4A7" wp14:editId="6434C02E">
            <wp:extent cx="2540751" cy="1913742"/>
            <wp:effectExtent l="25400" t="25400" r="24765" b="17145"/>
            <wp:docPr id="14" name="Picture 14" descr="This figure is a screenshot of the change details in measure complexity."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rsidP="00A43186">
      <w:pPr>
        <w:pStyle w:val="FigureCaption"/>
        <w:spacing w:before="0" w:after="120"/>
      </w:pPr>
      <w:bookmarkStart w:id="368" w:name="_Ref440380614"/>
      <w:bookmarkStart w:id="369" w:name="_Toc464568704"/>
      <w:r>
        <w:t xml:space="preserve">Figure </w:t>
      </w:r>
      <w:fldSimple w:instr=" SEQ Figure \* ARABIC ">
        <w:r w:rsidR="00FF01B6">
          <w:rPr>
            <w:noProof/>
          </w:rPr>
          <w:t>36</w:t>
        </w:r>
      </w:fldSimple>
      <w:bookmarkEnd w:id="368"/>
      <w:r>
        <w:t xml:space="preserve">: </w:t>
      </w:r>
      <w:bookmarkStart w:id="370" w:name="_Toc439154853"/>
      <w:r>
        <w:t>Measure Complexity Change Details</w:t>
      </w:r>
      <w:bookmarkEnd w:id="369"/>
      <w:bookmarkEnd w:id="370"/>
    </w:p>
    <w:p w14:paraId="2D528729" w14:textId="77777777" w:rsidR="009A469F" w:rsidRDefault="00E13E8B" w:rsidP="00A43186">
      <w:pPr>
        <w:spacing w:after="120"/>
      </w:pPr>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fldSimple w:instr=" REF _Ref440380718 ">
        <w:r w:rsidR="00FF01B6">
          <w:t xml:space="preserve">Figure </w:t>
        </w:r>
        <w:r w:rsidR="00FF01B6">
          <w:rPr>
            <w:noProof/>
          </w:rPr>
          <w:t>37</w:t>
        </w:r>
      </w:fldSimple>
      <w:r>
        <w:t xml:space="preserve"> shows the measure difference sorted by size.</w:t>
      </w:r>
    </w:p>
    <w:p w14:paraId="5218071C" w14:textId="77777777" w:rsidR="009A469F" w:rsidRDefault="00E13E8B" w:rsidP="00A43186">
      <w:pPr>
        <w:pStyle w:val="Figure"/>
        <w:spacing w:after="120"/>
      </w:pPr>
      <w:r>
        <w:rPr>
          <w:noProof/>
        </w:rPr>
        <w:lastRenderedPageBreak/>
        <w:drawing>
          <wp:inline distT="0" distB="0" distL="0" distR="0" wp14:anchorId="51B8A691" wp14:editId="6B534BDA">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7ED5A77E" w14:textId="77777777" w:rsidR="009A469F" w:rsidRDefault="00E13E8B" w:rsidP="00A43186">
      <w:pPr>
        <w:pStyle w:val="FigureCaption"/>
        <w:spacing w:before="0" w:after="120"/>
      </w:pPr>
      <w:bookmarkStart w:id="371" w:name="_Ref440380718"/>
      <w:bookmarkStart w:id="372" w:name="_Toc464568705"/>
      <w:r>
        <w:t xml:space="preserve">Figure </w:t>
      </w:r>
      <w:fldSimple w:instr=" SEQ Figure \* ARABIC ">
        <w:r w:rsidR="00FF01B6">
          <w:rPr>
            <w:noProof/>
          </w:rPr>
          <w:t>37</w:t>
        </w:r>
      </w:fldSimple>
      <w:bookmarkEnd w:id="371"/>
      <w:r>
        <w:t xml:space="preserve">: Measure Difference Sorted by </w:t>
      </w:r>
      <w:commentRangeStart w:id="373"/>
      <w:r>
        <w:t>Size</w:t>
      </w:r>
      <w:bookmarkEnd w:id="372"/>
      <w:commentRangeEnd w:id="373"/>
      <w:r w:rsidR="00673558">
        <w:rPr>
          <w:rStyle w:val="CommentReference"/>
          <w:rFonts w:ascii="Times New Roman" w:hAnsi="Times New Roman"/>
          <w:b w:val="0"/>
        </w:rPr>
        <w:commentReference w:id="373"/>
      </w:r>
    </w:p>
    <w:p w14:paraId="6587834F" w14:textId="77777777" w:rsidR="009A469F" w:rsidRDefault="00E13E8B" w:rsidP="00A43186">
      <w:pPr>
        <w:spacing w:after="120"/>
      </w:pPr>
      <w:r>
        <w:br w:type="page"/>
      </w:r>
    </w:p>
    <w:p w14:paraId="1AC55554" w14:textId="77777777" w:rsidR="009A469F" w:rsidRDefault="00E13E8B" w:rsidP="00A43186">
      <w:pPr>
        <w:pStyle w:val="Heading1"/>
        <w:spacing w:after="120"/>
      </w:pPr>
      <w:bookmarkStart w:id="374" w:name="_Toc464568666"/>
      <w:r>
        <w:lastRenderedPageBreak/>
        <w:t>Feedback and Support</w:t>
      </w:r>
      <w:bookmarkEnd w:id="374"/>
    </w:p>
    <w:p w14:paraId="1F673303" w14:textId="77777777" w:rsidR="009A469F" w:rsidRDefault="00E13E8B" w:rsidP="00A43186">
      <w:pPr>
        <w:spacing w:after="120"/>
      </w:pPr>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61" w:history="1">
        <w:r>
          <w:rPr>
            <w:rStyle w:val="Hyperlink"/>
          </w:rPr>
          <w:t>http://jira.oncprojectracking.org/browse/BONNIE</w:t>
        </w:r>
      </w:hyperlink>
    </w:p>
    <w:p w14:paraId="551CB61B" w14:textId="77777777" w:rsidR="009A469F" w:rsidRDefault="00E13E8B" w:rsidP="00A43186">
      <w:pPr>
        <w:spacing w:after="120"/>
      </w:pPr>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62" w:history="1">
        <w:r>
          <w:rPr>
            <w:rStyle w:val="Hyperlink"/>
          </w:rPr>
          <w:t>bonnie-feedback-list@lists.mitre.org</w:t>
        </w:r>
      </w:hyperlink>
      <w:r>
        <w:t>. The Bonnie feedback list email can be accessed using the “Contact” link in the main Bonnie navigation menu at the top of every page.</w:t>
      </w:r>
    </w:p>
    <w:p w14:paraId="4983169B" w14:textId="7DFA6582" w:rsidR="009A469F" w:rsidRDefault="00E13E8B" w:rsidP="00A43186">
      <w:pPr>
        <w:spacing w:after="12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del w:id="375" w:author="Author">
        <w:r w:rsidDel="00786154">
          <w:delText>(</w:delText>
        </w:r>
      </w:del>
      <w:ins w:id="376" w:author="Author">
        <w:r w:rsidR="00786154">
          <w:t xml:space="preserve">shown in </w:t>
        </w:r>
      </w:ins>
      <w:r w:rsidR="00BC1608">
        <w:fldChar w:fldCharType="begin"/>
      </w:r>
      <w:r w:rsidR="00A66E01">
        <w:instrText xml:space="preserve"> REF _Ref459099283 </w:instrText>
      </w:r>
      <w:r w:rsidR="00BC1608">
        <w:fldChar w:fldCharType="separate"/>
      </w:r>
      <w:r w:rsidR="00FF01B6">
        <w:t xml:space="preserve">Figure </w:t>
      </w:r>
      <w:r w:rsidR="00FF01B6">
        <w:rPr>
          <w:noProof/>
        </w:rPr>
        <w:t>38</w:t>
      </w:r>
      <w:r w:rsidR="00BC1608">
        <w:fldChar w:fldCharType="end"/>
      </w:r>
      <w:r>
        <w:t xml:space="preserve">) or the User Group option in the Help menu in the application header </w:t>
      </w:r>
      <w:del w:id="377" w:author="Author">
        <w:r w:rsidDel="00786154">
          <w:delText>(</w:delText>
        </w:r>
      </w:del>
      <w:ins w:id="378" w:author="Author">
        <w:r w:rsidR="00786154">
          <w:t xml:space="preserve">shown in </w:t>
        </w:r>
      </w:ins>
      <w:r w:rsidR="00BC1608">
        <w:fldChar w:fldCharType="begin"/>
      </w:r>
      <w:r w:rsidR="00A66E01">
        <w:instrText xml:space="preserve"> REF _Ref459099293</w:instrText>
      </w:r>
      <w:r w:rsidR="00BC1608">
        <w:instrText xml:space="preserve"> </w:instrText>
      </w:r>
      <w:r w:rsidR="00BC1608">
        <w:fldChar w:fldCharType="separate"/>
      </w:r>
      <w:r w:rsidR="00FF01B6">
        <w:t xml:space="preserve">Figure </w:t>
      </w:r>
      <w:r w:rsidR="00FF01B6">
        <w:rPr>
          <w:noProof/>
        </w:rPr>
        <w:t>39</w:t>
      </w:r>
      <w:r w:rsidR="00BC1608">
        <w:fldChar w:fldCharType="end"/>
      </w:r>
      <w:r>
        <w:t>).</w:t>
      </w:r>
    </w:p>
    <w:p w14:paraId="45070842" w14:textId="77777777" w:rsidR="009A469F" w:rsidRDefault="00E13E8B" w:rsidP="00A43186">
      <w:pPr>
        <w:pStyle w:val="Figure"/>
        <w:spacing w:after="120"/>
      </w:pPr>
      <w:r>
        <w:rPr>
          <w:noProof/>
        </w:rPr>
        <w:drawing>
          <wp:inline distT="0" distB="0" distL="0" distR="0" wp14:anchorId="72752DFD" wp14:editId="69B0862B">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A43186">
      <w:pPr>
        <w:pStyle w:val="FigureCaption"/>
        <w:spacing w:before="0" w:after="120"/>
      </w:pPr>
      <w:bookmarkStart w:id="379" w:name="_Ref459099283"/>
      <w:bookmarkStart w:id="380" w:name="_Toc464568706"/>
      <w:r>
        <w:t xml:space="preserve">Figure </w:t>
      </w:r>
      <w:fldSimple w:instr=" SEQ Figure \* ARABIC ">
        <w:r w:rsidR="00FF01B6">
          <w:rPr>
            <w:noProof/>
          </w:rPr>
          <w:t>38</w:t>
        </w:r>
      </w:fldSimple>
      <w:bookmarkEnd w:id="379"/>
      <w:r>
        <w:t>: User Group Link on Bonnie Splash Page</w:t>
      </w:r>
      <w:bookmarkEnd w:id="380"/>
    </w:p>
    <w:p w14:paraId="2CD34125" w14:textId="77777777" w:rsidR="009A469F" w:rsidRDefault="00E13E8B" w:rsidP="00A43186">
      <w:pPr>
        <w:pStyle w:val="Figure"/>
        <w:spacing w:after="120"/>
      </w:pPr>
      <w:r>
        <w:rPr>
          <w:noProof/>
        </w:rPr>
        <w:drawing>
          <wp:inline distT="0" distB="0" distL="0" distR="0" wp14:anchorId="7CF5F32E" wp14:editId="71295269">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rsidP="00A43186">
      <w:pPr>
        <w:pStyle w:val="FigureCaption"/>
        <w:spacing w:before="0" w:after="120"/>
      </w:pPr>
      <w:bookmarkStart w:id="381" w:name="_Ref459099293"/>
      <w:bookmarkStart w:id="382" w:name="_Toc464568707"/>
      <w:r>
        <w:t xml:space="preserve">Figure </w:t>
      </w:r>
      <w:fldSimple w:instr=" SEQ Figure \* ARABIC ">
        <w:r w:rsidR="00FF01B6">
          <w:rPr>
            <w:noProof/>
          </w:rPr>
          <w:t>39</w:t>
        </w:r>
      </w:fldSimple>
      <w:bookmarkEnd w:id="381"/>
      <w:r>
        <w:t>: User Group Link in the Application Header</w:t>
      </w:r>
      <w:bookmarkEnd w:id="382"/>
      <w:r>
        <w:br w:type="page"/>
      </w:r>
    </w:p>
    <w:p w14:paraId="50385D03" w14:textId="77777777" w:rsidR="009A469F" w:rsidRDefault="00E13E8B" w:rsidP="00A43186">
      <w:pPr>
        <w:pStyle w:val="Heading1"/>
        <w:spacing w:after="120"/>
      </w:pPr>
      <w:bookmarkStart w:id="383" w:name="_Toc464568667"/>
      <w:r>
        <w:lastRenderedPageBreak/>
        <w:t>Frequently Asked Questions</w:t>
      </w:r>
      <w:bookmarkEnd w:id="383"/>
    </w:p>
    <w:p w14:paraId="1D552A89" w14:textId="77777777" w:rsidR="009A469F" w:rsidRDefault="00E13E8B" w:rsidP="00A43186">
      <w:pPr>
        <w:pStyle w:val="FAQ"/>
        <w:spacing w:before="0" w:after="120"/>
      </w:pPr>
      <w:r>
        <w:t>Does Bonnie replace Cypress or is it an alternative to Cypress for certification?</w:t>
      </w:r>
    </w:p>
    <w:p w14:paraId="674D9991" w14:textId="77777777" w:rsidR="009A469F" w:rsidRDefault="00E13E8B" w:rsidP="00A43186">
      <w:pPr>
        <w:spacing w:after="120"/>
      </w:pPr>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rsidP="00A43186">
      <w:pPr>
        <w:pStyle w:val="FAQ"/>
        <w:spacing w:before="0" w:after="120"/>
      </w:pPr>
      <w:r>
        <w:t>Can I export patient records from Bonnie?</w:t>
      </w:r>
    </w:p>
    <w:p w14:paraId="281CC103" w14:textId="77777777" w:rsidR="009A469F" w:rsidRDefault="00E13E8B" w:rsidP="00A43186">
      <w:pPr>
        <w:spacing w:after="120"/>
      </w:pPr>
      <w:r>
        <w:t>Bonnie allows test patients constructed using the tool to be exported in a human-readable (HTML) format and in the QRDA Category 1 format.</w:t>
      </w:r>
    </w:p>
    <w:p w14:paraId="72255279" w14:textId="77777777" w:rsidR="009A469F" w:rsidRDefault="00E13E8B" w:rsidP="00A43186">
      <w:pPr>
        <w:pStyle w:val="FAQ"/>
        <w:spacing w:before="0" w:after="120"/>
      </w:pPr>
      <w:r>
        <w:t>Can I load patient records into Bonnie?</w:t>
      </w:r>
    </w:p>
    <w:p w14:paraId="1CD9E99D" w14:textId="77777777" w:rsidR="009A469F" w:rsidRDefault="00E13E8B" w:rsidP="00A43186">
      <w:pPr>
        <w:spacing w:after="120"/>
      </w:pPr>
      <w:r>
        <w:t>Currently, Bonnie does not support loading patient records into the tool. If you would like to calculate clinical quality measures using existing patients, the popHealth tool may be a better solution.</w:t>
      </w:r>
    </w:p>
    <w:p w14:paraId="6EE3F709" w14:textId="77777777" w:rsidR="009A469F" w:rsidRDefault="00E13E8B" w:rsidP="00A43186">
      <w:pPr>
        <w:pStyle w:val="FAQ"/>
        <w:keepNext/>
        <w:spacing w:before="0" w:after="120"/>
      </w:pPr>
      <w:r>
        <w:t>Does Bonnie automatically generate patient records?</w:t>
      </w:r>
    </w:p>
    <w:p w14:paraId="3A890DA7" w14:textId="77777777" w:rsidR="009A469F" w:rsidRDefault="00E13E8B" w:rsidP="00A43186">
      <w:pPr>
        <w:spacing w:after="120"/>
      </w:pPr>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rsidP="00A43186">
      <w:pPr>
        <w:pStyle w:val="FAQ"/>
        <w:spacing w:before="0" w:after="120"/>
      </w:pPr>
      <w:r>
        <w:t>My patient does not match the logic of the Initial Population. Why is the patient passing?</w:t>
      </w:r>
    </w:p>
    <w:p w14:paraId="6FD250D3" w14:textId="77777777" w:rsidR="009A469F" w:rsidRDefault="00E13E8B" w:rsidP="00A43186">
      <w:pPr>
        <w:spacing w:after="120"/>
      </w:pPr>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sidP="00A43186">
      <w:pPr>
        <w:spacing w:after="120"/>
      </w:pPr>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rsidP="00A43186">
      <w:pPr>
        <w:pStyle w:val="FAQ"/>
        <w:keepNext/>
        <w:spacing w:before="0" w:after="120"/>
      </w:pPr>
      <w:r>
        <w:t>Can I use patients that I’ve built in one measure for another measure?</w:t>
      </w:r>
    </w:p>
    <w:p w14:paraId="2033DC7C" w14:textId="77777777" w:rsidR="009A469F" w:rsidRDefault="00E13E8B" w:rsidP="00A43186">
      <w:pPr>
        <w:keepNext/>
        <w:spacing w:after="120"/>
      </w:pPr>
      <w:r>
        <w:t xml:space="preserve">Bonnie allows patient records built for one measure to be copied to another measure using the Patient Bank. The Patient Bank allows patient records to be copied between measures in the </w:t>
      </w:r>
      <w:r>
        <w:lastRenderedPageBreak/>
        <w:t>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rsidP="00A43186">
      <w:pPr>
        <w:pStyle w:val="FAQ"/>
        <w:spacing w:before="0" w:after="120"/>
      </w:pPr>
      <w:r>
        <w:t>Where can I get help with Bonnie?</w:t>
      </w:r>
    </w:p>
    <w:p w14:paraId="5500746C" w14:textId="77777777" w:rsidR="009A469F" w:rsidRDefault="00E13E8B" w:rsidP="00A43186">
      <w:pPr>
        <w:spacing w:after="120"/>
      </w:pPr>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rsidP="00A43186">
      <w:pPr>
        <w:pStyle w:val="FAQ"/>
        <w:spacing w:before="0" w:after="120"/>
      </w:pPr>
      <w:r>
        <w:t>What measure formats can I load into the Bonnie tool?</w:t>
      </w:r>
    </w:p>
    <w:p w14:paraId="640DA23C" w14:textId="77777777" w:rsidR="009A469F" w:rsidRDefault="00E13E8B" w:rsidP="00A43186">
      <w:pPr>
        <w:spacing w:after="120"/>
      </w:pPr>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7A15B72D" w14:textId="77777777" w:rsidR="009A469F" w:rsidRDefault="00E13E8B" w:rsidP="00A43186">
      <w:pPr>
        <w:pStyle w:val="FAQ"/>
        <w:keepNext/>
        <w:spacing w:before="0" w:after="120"/>
      </w:pPr>
      <w:r>
        <w:t>Do I have to be a measure developer to use the Bonnie tool?</w:t>
      </w:r>
    </w:p>
    <w:p w14:paraId="2E214251" w14:textId="77777777" w:rsidR="009A469F" w:rsidRDefault="00E13E8B" w:rsidP="00A43186">
      <w:pPr>
        <w:spacing w:after="120"/>
      </w:pPr>
      <w:r>
        <w:t>No. Anyone can sign up for a Bonnie account using the register link on the login page.</w:t>
      </w:r>
    </w:p>
    <w:p w14:paraId="4CF9F8C3" w14:textId="77777777" w:rsidR="009A469F" w:rsidRDefault="00E13E8B" w:rsidP="00A43186">
      <w:pPr>
        <w:pStyle w:val="FAQ"/>
        <w:spacing w:before="0" w:after="120"/>
      </w:pPr>
      <w:r>
        <w:t>Do I need to be a Measure Authoring Tool user to use the Bonnie tool?</w:t>
      </w:r>
    </w:p>
    <w:p w14:paraId="2CC93ACA" w14:textId="77777777" w:rsidR="009A469F" w:rsidRDefault="00E13E8B" w:rsidP="00A43186">
      <w:pPr>
        <w:spacing w:after="120"/>
      </w:pPr>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EE12B14" w14:textId="77777777" w:rsidR="009A469F" w:rsidRDefault="00E13E8B" w:rsidP="00A43186">
      <w:pPr>
        <w:pStyle w:val="FAQ"/>
        <w:spacing w:before="0" w:after="120"/>
      </w:pPr>
      <w:r>
        <w:t>Can Bonnie be used to calculate the results for a large number of patient records?</w:t>
      </w:r>
    </w:p>
    <w:p w14:paraId="5F3E73FB" w14:textId="77777777" w:rsidR="009A469F" w:rsidRDefault="00E13E8B" w:rsidP="00A43186">
      <w:pPr>
        <w:pStyle w:val="Reference"/>
        <w:spacing w:after="120"/>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3"/>
      <w:bookmarkEnd w:id="14"/>
      <w:bookmarkEnd w:id="15"/>
      <w:bookmarkEnd w:id="16"/>
      <w:bookmarkEnd w:id="17"/>
      <w:bookmarkEnd w:id="29"/>
    </w:p>
    <w:p w14:paraId="79F45C97" w14:textId="77777777" w:rsidR="009A469F" w:rsidRDefault="009A469F" w:rsidP="00A43186">
      <w:pPr>
        <w:pStyle w:val="Reference"/>
        <w:spacing w:after="120"/>
        <w:sectPr w:rsidR="009A469F">
          <w:headerReference w:type="even" r:id="rId65"/>
          <w:headerReference w:type="default" r:id="rId66"/>
          <w:footerReference w:type="default" r:id="rId67"/>
          <w:headerReference w:type="first" r:id="rId68"/>
          <w:footerReference w:type="first" r:id="rId69"/>
          <w:pgSz w:w="12240" w:h="15840" w:code="1"/>
          <w:pgMar w:top="1440" w:right="1440" w:bottom="1440" w:left="1440" w:header="504" w:footer="504" w:gutter="0"/>
          <w:pgNumType w:start="1"/>
          <w:cols w:space="720"/>
          <w:titlePg/>
          <w:docGrid w:linePitch="360"/>
        </w:sectPr>
      </w:pPr>
    </w:p>
    <w:p w14:paraId="2E910917" w14:textId="77777777" w:rsidR="009A469F" w:rsidRDefault="00E13E8B" w:rsidP="00A43186">
      <w:pPr>
        <w:pStyle w:val="BackMatterHeading"/>
        <w:spacing w:after="120"/>
      </w:pPr>
      <w:bookmarkStart w:id="384" w:name="_Toc464568668"/>
      <w:r>
        <w:lastRenderedPageBreak/>
        <w:t>Acronyms</w:t>
      </w:r>
      <w:bookmarkEnd w:id="384"/>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rsidP="00A43186">
            <w:pPr>
              <w:pStyle w:val="TableColumnHeading"/>
              <w:spacing w:before="0" w:after="120"/>
              <w:rPr>
                <w:color w:val="FFFFFF" w:themeColor="background1"/>
              </w:rPr>
            </w:pPr>
            <w:r>
              <w:rPr>
                <w:color w:val="FFFFFF" w:themeColor="background1"/>
              </w:rPr>
              <w:t>Term</w:t>
            </w:r>
          </w:p>
        </w:tc>
        <w:tc>
          <w:tcPr>
            <w:tcW w:w="8055" w:type="dxa"/>
          </w:tcPr>
          <w:p w14:paraId="30FEB430" w14:textId="77777777" w:rsidR="009A469F" w:rsidRDefault="00E13E8B" w:rsidP="00A43186">
            <w:pPr>
              <w:pStyle w:val="TableColumnHeading"/>
              <w:spacing w:before="0" w:after="120"/>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rsidP="00A43186">
            <w:pPr>
              <w:pStyle w:val="AcronymTerm"/>
              <w:spacing w:before="0" w:after="120"/>
            </w:pPr>
            <w:r>
              <w:t>CMD</w:t>
            </w:r>
          </w:p>
        </w:tc>
        <w:tc>
          <w:tcPr>
            <w:tcW w:w="8055" w:type="dxa"/>
          </w:tcPr>
          <w:p w14:paraId="3E83E497" w14:textId="77777777" w:rsidR="009A469F" w:rsidRDefault="00E13E8B" w:rsidP="00A43186">
            <w:pPr>
              <w:pStyle w:val="AcronymDefinition"/>
              <w:spacing w:before="0" w:after="120"/>
            </w:pPr>
            <w:r>
              <w:t>Cumulative Medication Duration</w:t>
            </w:r>
          </w:p>
        </w:tc>
      </w:tr>
      <w:tr w:rsidR="009A469F" w14:paraId="00D01367" w14:textId="77777777">
        <w:tc>
          <w:tcPr>
            <w:tcW w:w="1305" w:type="dxa"/>
          </w:tcPr>
          <w:p w14:paraId="49489405" w14:textId="77777777" w:rsidR="009A469F" w:rsidRDefault="00E13E8B" w:rsidP="00A43186">
            <w:pPr>
              <w:pStyle w:val="AcronymTerm"/>
              <w:spacing w:before="0" w:after="120"/>
            </w:pPr>
            <w:r>
              <w:t>CMS</w:t>
            </w:r>
          </w:p>
        </w:tc>
        <w:tc>
          <w:tcPr>
            <w:tcW w:w="8055" w:type="dxa"/>
          </w:tcPr>
          <w:p w14:paraId="0063696C" w14:textId="77777777" w:rsidR="009A469F" w:rsidRDefault="00E13E8B" w:rsidP="00A43186">
            <w:pPr>
              <w:pStyle w:val="AcronymDefinition"/>
              <w:spacing w:before="0" w:after="120"/>
            </w:pPr>
            <w:r>
              <w:t>Centers for Medicare &amp; Medicaid Services</w:t>
            </w:r>
          </w:p>
        </w:tc>
      </w:tr>
      <w:tr w:rsidR="000615D4" w14:paraId="3C358136" w14:textId="77777777">
        <w:tc>
          <w:tcPr>
            <w:tcW w:w="1305" w:type="dxa"/>
          </w:tcPr>
          <w:p w14:paraId="607651EF" w14:textId="70AD6B1D" w:rsidR="000615D4" w:rsidRDefault="000615D4" w:rsidP="00A43186">
            <w:pPr>
              <w:pStyle w:val="AcronymTerm"/>
              <w:spacing w:before="0" w:after="120"/>
            </w:pPr>
            <w:r>
              <w:t>CQL</w:t>
            </w:r>
          </w:p>
        </w:tc>
        <w:tc>
          <w:tcPr>
            <w:tcW w:w="8055" w:type="dxa"/>
          </w:tcPr>
          <w:p w14:paraId="36322155" w14:textId="66A374A0" w:rsidR="000615D4" w:rsidRDefault="000615D4" w:rsidP="00A43186">
            <w:pPr>
              <w:pStyle w:val="AcronymDefinition"/>
              <w:spacing w:before="0" w:after="120"/>
            </w:pPr>
            <w:r>
              <w:t>Clinical Quality Language</w:t>
            </w:r>
          </w:p>
        </w:tc>
      </w:tr>
      <w:tr w:rsidR="009A469F" w14:paraId="47EDDA7A" w14:textId="77777777">
        <w:tc>
          <w:tcPr>
            <w:tcW w:w="1305" w:type="dxa"/>
          </w:tcPr>
          <w:p w14:paraId="49850E9E" w14:textId="77777777" w:rsidR="009A469F" w:rsidRDefault="00E13E8B" w:rsidP="00A43186">
            <w:pPr>
              <w:pStyle w:val="AcronymTerm"/>
              <w:spacing w:before="0" w:after="120"/>
            </w:pPr>
            <w:r>
              <w:t>CQM</w:t>
            </w:r>
          </w:p>
        </w:tc>
        <w:tc>
          <w:tcPr>
            <w:tcW w:w="8055" w:type="dxa"/>
          </w:tcPr>
          <w:p w14:paraId="108E8E18" w14:textId="77777777" w:rsidR="009A469F" w:rsidRDefault="00E13E8B" w:rsidP="00A43186">
            <w:pPr>
              <w:pStyle w:val="AcronymDefinition"/>
              <w:spacing w:before="0" w:after="120"/>
            </w:pPr>
            <w:r>
              <w:t>Clinical Quality Measure</w:t>
            </w:r>
          </w:p>
        </w:tc>
      </w:tr>
      <w:tr w:rsidR="009A469F" w14:paraId="0A0B71B2" w14:textId="77777777">
        <w:tc>
          <w:tcPr>
            <w:tcW w:w="1305" w:type="dxa"/>
          </w:tcPr>
          <w:p w14:paraId="0AE35729" w14:textId="77777777" w:rsidR="009A469F" w:rsidRDefault="00E13E8B" w:rsidP="00A43186">
            <w:pPr>
              <w:pStyle w:val="AcronymTerm"/>
              <w:spacing w:before="0" w:after="120"/>
            </w:pPr>
            <w:r>
              <w:t>eCQM</w:t>
            </w:r>
          </w:p>
        </w:tc>
        <w:tc>
          <w:tcPr>
            <w:tcW w:w="8055" w:type="dxa"/>
          </w:tcPr>
          <w:p w14:paraId="4E937565" w14:textId="2BFBB431" w:rsidR="009A469F" w:rsidRDefault="00786154" w:rsidP="00A43186">
            <w:pPr>
              <w:pStyle w:val="AcronymDefinition"/>
              <w:spacing w:before="0" w:after="120"/>
            </w:pPr>
            <w:ins w:id="385" w:author="Author">
              <w:r>
                <w:t>e</w:t>
              </w:r>
            </w:ins>
            <w:bookmarkStart w:id="386" w:name="_GoBack"/>
            <w:bookmarkEnd w:id="386"/>
            <w:del w:id="387" w:author="Author">
              <w:r w:rsidR="00E13E8B" w:rsidDel="00786154">
                <w:delText>E</w:delText>
              </w:r>
            </w:del>
            <w:r w:rsidR="00E13E8B">
              <w:t>lectronic Clinical Quality Measure</w:t>
            </w:r>
          </w:p>
        </w:tc>
      </w:tr>
      <w:tr w:rsidR="009A469F" w14:paraId="50776F4B" w14:textId="77777777">
        <w:tc>
          <w:tcPr>
            <w:tcW w:w="1305" w:type="dxa"/>
          </w:tcPr>
          <w:p w14:paraId="74157082" w14:textId="77777777" w:rsidR="009A469F" w:rsidRDefault="00E13E8B" w:rsidP="00A43186">
            <w:pPr>
              <w:pStyle w:val="AcronymTerm"/>
              <w:spacing w:before="0" w:after="120"/>
            </w:pPr>
            <w:r>
              <w:t>ED</w:t>
            </w:r>
          </w:p>
        </w:tc>
        <w:tc>
          <w:tcPr>
            <w:tcW w:w="8055" w:type="dxa"/>
          </w:tcPr>
          <w:p w14:paraId="758A29ED" w14:textId="77777777" w:rsidR="009A469F" w:rsidRDefault="00E13E8B" w:rsidP="00A43186">
            <w:pPr>
              <w:pStyle w:val="AcronymDefinition"/>
              <w:spacing w:before="0" w:after="120"/>
            </w:pPr>
            <w:r>
              <w:t>Emergency Department</w:t>
            </w:r>
          </w:p>
        </w:tc>
      </w:tr>
      <w:tr w:rsidR="009A469F" w14:paraId="0F5CEC38" w14:textId="77777777">
        <w:tc>
          <w:tcPr>
            <w:tcW w:w="1305" w:type="dxa"/>
          </w:tcPr>
          <w:p w14:paraId="10F57660" w14:textId="77777777" w:rsidR="009A469F" w:rsidRDefault="00E13E8B" w:rsidP="00A43186">
            <w:pPr>
              <w:pStyle w:val="AcronymTerm"/>
              <w:spacing w:before="0" w:after="120"/>
            </w:pPr>
            <w:r>
              <w:t>EH</w:t>
            </w:r>
          </w:p>
        </w:tc>
        <w:tc>
          <w:tcPr>
            <w:tcW w:w="8055" w:type="dxa"/>
          </w:tcPr>
          <w:p w14:paraId="33CB0A75" w14:textId="77777777" w:rsidR="009A469F" w:rsidRDefault="00E13E8B" w:rsidP="00A43186">
            <w:pPr>
              <w:pStyle w:val="AcronymDefinition"/>
              <w:spacing w:before="0" w:after="120"/>
            </w:pPr>
            <w:r>
              <w:t>Eligible Hospital</w:t>
            </w:r>
          </w:p>
        </w:tc>
      </w:tr>
      <w:tr w:rsidR="009A469F" w14:paraId="5CEE301A" w14:textId="77777777">
        <w:tc>
          <w:tcPr>
            <w:tcW w:w="1305" w:type="dxa"/>
          </w:tcPr>
          <w:p w14:paraId="7ADEDF48" w14:textId="77777777" w:rsidR="009A469F" w:rsidRDefault="00E13E8B" w:rsidP="00A43186">
            <w:pPr>
              <w:pStyle w:val="AcronymTerm"/>
              <w:spacing w:before="0" w:after="120"/>
            </w:pPr>
            <w:r>
              <w:t>EP</w:t>
            </w:r>
          </w:p>
        </w:tc>
        <w:tc>
          <w:tcPr>
            <w:tcW w:w="8055" w:type="dxa"/>
          </w:tcPr>
          <w:p w14:paraId="5328BD2C" w14:textId="77777777" w:rsidR="009A469F" w:rsidRDefault="00E13E8B" w:rsidP="00A43186">
            <w:pPr>
              <w:pStyle w:val="AcronymDefinition"/>
              <w:spacing w:before="0" w:after="120"/>
            </w:pPr>
            <w:r>
              <w:t>Eligible Professional</w:t>
            </w:r>
          </w:p>
        </w:tc>
      </w:tr>
      <w:tr w:rsidR="009A469F" w14:paraId="545A934E" w14:textId="77777777">
        <w:tc>
          <w:tcPr>
            <w:tcW w:w="1305" w:type="dxa"/>
          </w:tcPr>
          <w:p w14:paraId="38B83D99" w14:textId="77777777" w:rsidR="009A469F" w:rsidRDefault="00E13E8B" w:rsidP="00A43186">
            <w:pPr>
              <w:pStyle w:val="AcronymTerm"/>
              <w:spacing w:before="0" w:after="120"/>
            </w:pPr>
            <w:r>
              <w:t>HHS</w:t>
            </w:r>
          </w:p>
        </w:tc>
        <w:tc>
          <w:tcPr>
            <w:tcW w:w="8055" w:type="dxa"/>
          </w:tcPr>
          <w:p w14:paraId="0F1FDC7E" w14:textId="77777777" w:rsidR="009A469F" w:rsidRDefault="00E13E8B" w:rsidP="00A43186">
            <w:pPr>
              <w:pStyle w:val="AcronymDefinition"/>
              <w:spacing w:before="0" w:after="120"/>
            </w:pPr>
            <w:r>
              <w:t>Department of Health and Human Services</w:t>
            </w:r>
          </w:p>
        </w:tc>
      </w:tr>
      <w:tr w:rsidR="009A469F" w14:paraId="538342B7" w14:textId="77777777">
        <w:tc>
          <w:tcPr>
            <w:tcW w:w="1305" w:type="dxa"/>
          </w:tcPr>
          <w:p w14:paraId="31D206C1" w14:textId="77777777" w:rsidR="009A469F" w:rsidRDefault="00E13E8B" w:rsidP="00A43186">
            <w:pPr>
              <w:pStyle w:val="AcronymTerm"/>
              <w:spacing w:before="0" w:after="120"/>
            </w:pPr>
            <w:r>
              <w:t>HQMF</w:t>
            </w:r>
          </w:p>
        </w:tc>
        <w:tc>
          <w:tcPr>
            <w:tcW w:w="8055" w:type="dxa"/>
          </w:tcPr>
          <w:p w14:paraId="6159F7C6" w14:textId="77777777" w:rsidR="009A469F" w:rsidRDefault="00E13E8B" w:rsidP="00A43186">
            <w:pPr>
              <w:pStyle w:val="AcronymDefinition"/>
              <w:spacing w:before="0" w:after="120"/>
            </w:pPr>
            <w:r>
              <w:t>Health Quality Measure Format</w:t>
            </w:r>
          </w:p>
        </w:tc>
      </w:tr>
      <w:tr w:rsidR="009A469F" w14:paraId="76768CCB" w14:textId="77777777">
        <w:tc>
          <w:tcPr>
            <w:tcW w:w="1305" w:type="dxa"/>
          </w:tcPr>
          <w:p w14:paraId="6DA353E0" w14:textId="77777777" w:rsidR="009A469F" w:rsidRDefault="00E13E8B" w:rsidP="00A43186">
            <w:pPr>
              <w:pStyle w:val="AcronymTerm"/>
              <w:spacing w:before="0" w:after="120"/>
            </w:pPr>
            <w:r>
              <w:t>HTML</w:t>
            </w:r>
          </w:p>
        </w:tc>
        <w:tc>
          <w:tcPr>
            <w:tcW w:w="8055" w:type="dxa"/>
          </w:tcPr>
          <w:p w14:paraId="2DD599B5" w14:textId="77777777" w:rsidR="009A469F" w:rsidRDefault="00E13E8B" w:rsidP="00A43186">
            <w:pPr>
              <w:pStyle w:val="AcronymDefinition"/>
              <w:spacing w:before="0" w:after="120"/>
            </w:pPr>
            <w:r>
              <w:t>Hypertext Markup Language</w:t>
            </w:r>
          </w:p>
        </w:tc>
      </w:tr>
      <w:tr w:rsidR="009A469F" w14:paraId="1E0AFF72" w14:textId="77777777">
        <w:tc>
          <w:tcPr>
            <w:tcW w:w="1305" w:type="dxa"/>
          </w:tcPr>
          <w:p w14:paraId="3D0431FF" w14:textId="77777777" w:rsidR="009A469F" w:rsidRDefault="00E13E8B" w:rsidP="00A43186">
            <w:pPr>
              <w:pStyle w:val="AcronymTerm"/>
              <w:spacing w:before="0" w:after="120"/>
            </w:pPr>
            <w:r>
              <w:t>MAT</w:t>
            </w:r>
          </w:p>
        </w:tc>
        <w:tc>
          <w:tcPr>
            <w:tcW w:w="8055" w:type="dxa"/>
          </w:tcPr>
          <w:p w14:paraId="64FECCFD" w14:textId="77777777" w:rsidR="009A469F" w:rsidRDefault="00E13E8B" w:rsidP="00A43186">
            <w:pPr>
              <w:pStyle w:val="AcronymDefinition"/>
              <w:spacing w:before="0" w:after="120"/>
            </w:pPr>
            <w:r>
              <w:t>Measure Authoring Tool</w:t>
            </w:r>
          </w:p>
        </w:tc>
      </w:tr>
      <w:tr w:rsidR="009A469F" w14:paraId="498A201F" w14:textId="77777777">
        <w:tc>
          <w:tcPr>
            <w:tcW w:w="1305" w:type="dxa"/>
          </w:tcPr>
          <w:p w14:paraId="26F683B8" w14:textId="77777777" w:rsidR="009A469F" w:rsidRDefault="00E13E8B" w:rsidP="00A43186">
            <w:pPr>
              <w:pStyle w:val="AcronymTerm"/>
              <w:spacing w:before="0" w:after="120"/>
            </w:pPr>
            <w:r>
              <w:t>MU</w:t>
            </w:r>
          </w:p>
        </w:tc>
        <w:tc>
          <w:tcPr>
            <w:tcW w:w="8055" w:type="dxa"/>
          </w:tcPr>
          <w:p w14:paraId="5A27F260" w14:textId="77777777" w:rsidR="009A469F" w:rsidRDefault="00E13E8B" w:rsidP="00A43186">
            <w:pPr>
              <w:pStyle w:val="AcronymDefinition"/>
              <w:spacing w:before="0" w:after="120"/>
            </w:pPr>
            <w:r>
              <w:t>Meaningful Use</w:t>
            </w:r>
          </w:p>
        </w:tc>
      </w:tr>
      <w:tr w:rsidR="009A469F" w14:paraId="0EB86356" w14:textId="77777777">
        <w:tc>
          <w:tcPr>
            <w:tcW w:w="1305" w:type="dxa"/>
          </w:tcPr>
          <w:p w14:paraId="52FF1788" w14:textId="77777777" w:rsidR="009A469F" w:rsidRDefault="00E13E8B" w:rsidP="00A43186">
            <w:pPr>
              <w:pStyle w:val="AcronymTerm"/>
              <w:spacing w:before="0" w:after="120"/>
            </w:pPr>
            <w:r>
              <w:t>NLM</w:t>
            </w:r>
          </w:p>
        </w:tc>
        <w:tc>
          <w:tcPr>
            <w:tcW w:w="8055" w:type="dxa"/>
          </w:tcPr>
          <w:p w14:paraId="1F36A72E" w14:textId="77777777" w:rsidR="009A469F" w:rsidRDefault="00E13E8B" w:rsidP="00A43186">
            <w:pPr>
              <w:pStyle w:val="AcronymDefinition"/>
              <w:spacing w:before="0" w:after="120"/>
            </w:pPr>
            <w:r>
              <w:t>National Library of Medicine</w:t>
            </w:r>
          </w:p>
        </w:tc>
      </w:tr>
      <w:tr w:rsidR="009A469F" w14:paraId="3BB67286" w14:textId="77777777">
        <w:tc>
          <w:tcPr>
            <w:tcW w:w="1305" w:type="dxa"/>
          </w:tcPr>
          <w:p w14:paraId="52C782A1" w14:textId="77777777" w:rsidR="009A469F" w:rsidRDefault="00E13E8B" w:rsidP="00A43186">
            <w:pPr>
              <w:pStyle w:val="AcronymTerm"/>
              <w:spacing w:before="0" w:after="120"/>
            </w:pPr>
            <w:r>
              <w:t>ONC</w:t>
            </w:r>
          </w:p>
        </w:tc>
        <w:tc>
          <w:tcPr>
            <w:tcW w:w="8055" w:type="dxa"/>
          </w:tcPr>
          <w:p w14:paraId="4AEB30A8" w14:textId="77777777" w:rsidR="009A469F" w:rsidRDefault="00E13E8B" w:rsidP="00A43186">
            <w:pPr>
              <w:pStyle w:val="AcronymDefinition"/>
              <w:spacing w:before="0" w:after="120"/>
            </w:pPr>
            <w:r>
              <w:t>Office of National Coordinator for Health Information Technology</w:t>
            </w:r>
          </w:p>
        </w:tc>
      </w:tr>
      <w:tr w:rsidR="009A469F" w14:paraId="3C1E9A32" w14:textId="77777777">
        <w:tc>
          <w:tcPr>
            <w:tcW w:w="1305" w:type="dxa"/>
          </w:tcPr>
          <w:p w14:paraId="6154622F" w14:textId="77777777" w:rsidR="009A469F" w:rsidRDefault="00E13E8B" w:rsidP="00A43186">
            <w:pPr>
              <w:pStyle w:val="AcronymTerm"/>
              <w:spacing w:before="0" w:after="120"/>
            </w:pPr>
            <w:r>
              <w:t>QDM</w:t>
            </w:r>
          </w:p>
        </w:tc>
        <w:tc>
          <w:tcPr>
            <w:tcW w:w="8055" w:type="dxa"/>
          </w:tcPr>
          <w:p w14:paraId="7D47874D" w14:textId="77777777" w:rsidR="009A469F" w:rsidRDefault="00E13E8B" w:rsidP="00A43186">
            <w:pPr>
              <w:pStyle w:val="AcronymDefinition"/>
              <w:spacing w:before="0" w:after="120"/>
            </w:pPr>
            <w:r>
              <w:t>Quality Data Model</w:t>
            </w:r>
          </w:p>
        </w:tc>
      </w:tr>
      <w:tr w:rsidR="009A469F" w14:paraId="30EE1EFF" w14:textId="77777777">
        <w:tc>
          <w:tcPr>
            <w:tcW w:w="1305" w:type="dxa"/>
          </w:tcPr>
          <w:p w14:paraId="7D0E4880" w14:textId="77777777" w:rsidR="009A469F" w:rsidRDefault="00E13E8B" w:rsidP="00A43186">
            <w:pPr>
              <w:pStyle w:val="AcronymTerm"/>
              <w:spacing w:before="0" w:after="120"/>
            </w:pPr>
            <w:r>
              <w:t>QRDA</w:t>
            </w:r>
          </w:p>
        </w:tc>
        <w:tc>
          <w:tcPr>
            <w:tcW w:w="8055" w:type="dxa"/>
          </w:tcPr>
          <w:p w14:paraId="28005CA0" w14:textId="77777777" w:rsidR="009A469F" w:rsidRDefault="00E13E8B" w:rsidP="00A43186">
            <w:pPr>
              <w:pStyle w:val="AcronymDefinition"/>
              <w:spacing w:before="0" w:after="120"/>
            </w:pPr>
            <w:r>
              <w:t>Quality Reporting Document Architecture</w:t>
            </w:r>
          </w:p>
        </w:tc>
      </w:tr>
      <w:tr w:rsidR="009A469F" w14:paraId="0E389A36" w14:textId="77777777">
        <w:tc>
          <w:tcPr>
            <w:tcW w:w="1305" w:type="dxa"/>
          </w:tcPr>
          <w:p w14:paraId="3A27F14E" w14:textId="77777777" w:rsidR="009A469F" w:rsidRDefault="00E13E8B" w:rsidP="00A43186">
            <w:pPr>
              <w:pStyle w:val="AcronymTerm"/>
              <w:spacing w:before="0" w:after="120"/>
            </w:pPr>
            <w:r>
              <w:t>UI</w:t>
            </w:r>
          </w:p>
        </w:tc>
        <w:tc>
          <w:tcPr>
            <w:tcW w:w="8055" w:type="dxa"/>
          </w:tcPr>
          <w:p w14:paraId="296120EB" w14:textId="77777777" w:rsidR="009A469F" w:rsidRDefault="00E13E8B" w:rsidP="00A43186">
            <w:pPr>
              <w:pStyle w:val="AcronymDefinition"/>
              <w:spacing w:before="0" w:after="120"/>
            </w:pPr>
            <w:r>
              <w:t>User Interface</w:t>
            </w:r>
          </w:p>
        </w:tc>
      </w:tr>
      <w:tr w:rsidR="009A469F" w14:paraId="0AB8B369" w14:textId="77777777">
        <w:tc>
          <w:tcPr>
            <w:tcW w:w="1305" w:type="dxa"/>
          </w:tcPr>
          <w:p w14:paraId="2C80BDFE" w14:textId="77777777" w:rsidR="009A469F" w:rsidRDefault="00E13E8B" w:rsidP="00A43186">
            <w:pPr>
              <w:pStyle w:val="AcronymTerm"/>
              <w:spacing w:before="0" w:after="120"/>
            </w:pPr>
            <w:r>
              <w:t>VSAC</w:t>
            </w:r>
          </w:p>
        </w:tc>
        <w:tc>
          <w:tcPr>
            <w:tcW w:w="8055" w:type="dxa"/>
          </w:tcPr>
          <w:p w14:paraId="620591D6" w14:textId="77777777" w:rsidR="009A469F" w:rsidRDefault="00E13E8B" w:rsidP="00A43186">
            <w:pPr>
              <w:pStyle w:val="AcronymDefinition"/>
              <w:spacing w:before="0" w:after="120"/>
            </w:pPr>
            <w:r>
              <w:t>Value Set Authority Center</w:t>
            </w:r>
          </w:p>
        </w:tc>
      </w:tr>
      <w:tr w:rsidR="009A469F" w14:paraId="1E83C72E" w14:textId="77777777">
        <w:tc>
          <w:tcPr>
            <w:tcW w:w="1305" w:type="dxa"/>
          </w:tcPr>
          <w:p w14:paraId="6AC76F80" w14:textId="77777777" w:rsidR="009A469F" w:rsidRDefault="00E13E8B" w:rsidP="00A43186">
            <w:pPr>
              <w:pStyle w:val="AcronymTerm"/>
              <w:spacing w:before="0" w:after="120"/>
            </w:pPr>
            <w:r>
              <w:t>XML</w:t>
            </w:r>
          </w:p>
        </w:tc>
        <w:tc>
          <w:tcPr>
            <w:tcW w:w="8055" w:type="dxa"/>
          </w:tcPr>
          <w:p w14:paraId="000D6FB9" w14:textId="77777777" w:rsidR="009A469F" w:rsidRDefault="00E13E8B" w:rsidP="00A43186">
            <w:pPr>
              <w:pStyle w:val="AcronymDefinition"/>
              <w:spacing w:before="0" w:after="120"/>
            </w:pPr>
            <w:r>
              <w:t>Extensible Markup Language</w:t>
            </w:r>
          </w:p>
        </w:tc>
      </w:tr>
    </w:tbl>
    <w:p w14:paraId="407CE151" w14:textId="77777777" w:rsidR="009A469F" w:rsidRDefault="009A469F" w:rsidP="00A43186">
      <w:pPr>
        <w:spacing w:after="120"/>
      </w:pPr>
    </w:p>
    <w:sectPr w:rsidR="009A469F">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5" w:author="Author" w:initials="A">
    <w:p w14:paraId="32263879" w14:textId="7B88B4D3" w:rsidR="00673558" w:rsidRDefault="00673558">
      <w:pPr>
        <w:pStyle w:val="CommentText"/>
      </w:pPr>
      <w:r>
        <w:rPr>
          <w:rStyle w:val="CommentReference"/>
        </w:rPr>
        <w:annotationRef/>
      </w:r>
      <w:r>
        <w:t>Is this correct?</w:t>
      </w:r>
    </w:p>
  </w:comment>
  <w:comment w:id="181" w:author="Author" w:initials="A">
    <w:p w14:paraId="52CE9506" w14:textId="3DE4BF3E" w:rsidR="00673558" w:rsidRDefault="00673558">
      <w:pPr>
        <w:pStyle w:val="CommentText"/>
      </w:pPr>
      <w:r>
        <w:rPr>
          <w:rStyle w:val="CommentReference"/>
        </w:rPr>
        <w:annotationRef/>
      </w:r>
      <w:r>
        <w:t>Numbering and labeling appears incorrect - #4 is not measure subpops and 5 is not measure logic. Unclear if #2 is coorect. Check ALL items.</w:t>
      </w:r>
    </w:p>
  </w:comment>
  <w:comment w:id="292" w:author="Author" w:initials="A">
    <w:p w14:paraId="4592C638" w14:textId="109D77B6" w:rsidR="00673558" w:rsidRDefault="00673558">
      <w:pPr>
        <w:pStyle w:val="CommentText"/>
      </w:pPr>
      <w:r>
        <w:rPr>
          <w:rStyle w:val="CommentReference"/>
        </w:rPr>
        <w:annotationRef/>
      </w:r>
      <w:r>
        <w:t>Is this correct? Or is it model?</w:t>
      </w:r>
    </w:p>
  </w:comment>
  <w:comment w:id="342" w:author="Author" w:initials="A">
    <w:p w14:paraId="5C286248" w14:textId="53B834C8" w:rsidR="00673558" w:rsidRDefault="00673558">
      <w:pPr>
        <w:pStyle w:val="CommentText"/>
      </w:pPr>
      <w:r>
        <w:rPr>
          <w:rStyle w:val="CommentReference"/>
        </w:rPr>
        <w:annotationRef/>
      </w:r>
      <w:r>
        <w:t>A paren is missing-is this the correct placement?</w:t>
      </w:r>
    </w:p>
  </w:comment>
  <w:comment w:id="353" w:author="Author" w:initials="A">
    <w:p w14:paraId="3FF33670" w14:textId="23714EED" w:rsidR="00673558" w:rsidRDefault="00673558">
      <w:pPr>
        <w:pStyle w:val="CommentText"/>
      </w:pPr>
      <w:r>
        <w:rPr>
          <w:rStyle w:val="CommentReference"/>
        </w:rPr>
        <w:annotationRef/>
      </w:r>
      <w:r>
        <w:t>We will see what the editor says but this is not 508 compliant. In addition, the Editor will have to tell is if the Alt-text is satisfactory as the user guide Text does not describe the Patient Result.</w:t>
      </w:r>
    </w:p>
  </w:comment>
  <w:comment w:id="357" w:author="Author" w:initials="A">
    <w:p w14:paraId="636DA854" w14:textId="146522CB" w:rsidR="00673558" w:rsidRDefault="00673558">
      <w:pPr>
        <w:pStyle w:val="CommentText"/>
      </w:pPr>
      <w:r>
        <w:rPr>
          <w:rStyle w:val="CommentReference"/>
        </w:rPr>
        <w:annotationRef/>
      </w:r>
      <w:r>
        <w:t>May be a 508 compiance issue</w:t>
      </w:r>
    </w:p>
  </w:comment>
  <w:comment w:id="373" w:author="Author" w:initials="A">
    <w:p w14:paraId="4F5378E1" w14:textId="0EF2B093" w:rsidR="00673558" w:rsidRDefault="00673558">
      <w:pPr>
        <w:pStyle w:val="CommentText"/>
      </w:pPr>
      <w:r>
        <w:rPr>
          <w:rStyle w:val="CommentReference"/>
        </w:rPr>
        <w:annotationRef/>
      </w:r>
      <w:r>
        <w:t>I am concerned about this being 508 compliant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2263879" w15:done="0"/>
  <w15:commentEx w15:paraId="52CE9506" w15:done="0"/>
  <w15:commentEx w15:paraId="4592C638" w15:done="0"/>
  <w15:commentEx w15:paraId="5C286248" w15:done="0"/>
  <w15:commentEx w15:paraId="3FF33670" w15:done="0"/>
  <w15:commentEx w15:paraId="636DA854" w15:done="0"/>
  <w15:commentEx w15:paraId="4F5378E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2F6734" w14:textId="77777777" w:rsidR="00673558" w:rsidRDefault="00673558">
      <w:r>
        <w:separator/>
      </w:r>
    </w:p>
    <w:p w14:paraId="3D96FC40" w14:textId="77777777" w:rsidR="00673558" w:rsidRDefault="00673558"/>
  </w:endnote>
  <w:endnote w:type="continuationSeparator" w:id="0">
    <w:p w14:paraId="1C0E6A21" w14:textId="77777777" w:rsidR="00673558" w:rsidRDefault="00673558">
      <w:r>
        <w:continuationSeparator/>
      </w:r>
    </w:p>
    <w:p w14:paraId="700A2D88" w14:textId="77777777" w:rsidR="00673558" w:rsidRDefault="006735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l‚r –¾’©"/>
    <w:panose1 w:val="02020609040205080304"/>
    <w:charset w:val="80"/>
    <w:family w:val="auto"/>
    <w:pitch w:val="variable"/>
    <w:sig w:usb0="E00002FF" w:usb1="6AC7FDFB" w:usb2="08000012" w:usb3="00000000" w:csb0="0002009F" w:csb1="00000000"/>
  </w:font>
  <w:font w:name="Helvetica">
    <w:panose1 w:val="020B0604020202020204"/>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88F65" w14:textId="77777777" w:rsidR="00673558" w:rsidRDefault="00673558">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1A1E485" w14:textId="77777777" w:rsidR="00673558" w:rsidRDefault="00673558">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0AC87918" w14:textId="77777777" w:rsidR="00673558" w:rsidRDefault="00673558">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62AAA" w14:textId="33BDFE21" w:rsidR="00673558" w:rsidRDefault="00673558">
    <w:pPr>
      <w:pStyle w:val="Footer"/>
      <w:rPr>
        <w:rStyle w:val="PageNumber"/>
      </w:rPr>
    </w:pPr>
    <w:fldSimple w:instr=" STYLEREF  &quot;Doc Title&quot;  \* MERGEFORMAT ">
      <w:r w:rsidR="0078615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86154">
      <w:rPr>
        <w:rStyle w:val="PageNumber"/>
        <w:noProof/>
      </w:rPr>
      <w:t>i</w:t>
    </w:r>
    <w:r>
      <w:rPr>
        <w:rStyle w:val="PageNumber"/>
      </w:rPr>
      <w:fldChar w:fldCharType="end"/>
    </w:r>
  </w:p>
  <w:p w14:paraId="1BFF95D3" w14:textId="1ECC758E" w:rsidR="00673558" w:rsidRDefault="00673558">
    <w:pPr>
      <w:pStyle w:val="VersionDateLineFooter"/>
    </w:pPr>
    <w:fldSimple w:instr=" STYLEREF  Version  \* MERGEFORMAT ">
      <w:r w:rsidR="00786154">
        <w:rPr>
          <w:noProof/>
        </w:rPr>
        <w:t>Version 1.5</w:t>
      </w:r>
    </w:fldSimple>
    <w:r>
      <w:rPr>
        <w:rStyle w:val="PageNumber"/>
      </w:rPr>
      <w:tab/>
    </w:r>
    <w:r>
      <w:rPr>
        <w:rStyle w:val="PageNumber"/>
      </w:rPr>
      <w:tab/>
    </w:r>
    <w:fldSimple w:instr=" STYLEREF  PubDate  \* MERGEFORMAT ">
      <w:r w:rsidR="00786154" w:rsidRPr="00786154">
        <w:rPr>
          <w:b/>
          <w:bCs/>
          <w:noProof/>
        </w:rPr>
        <w:t>October 1827,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085B7" w14:textId="6100B7FA" w:rsidR="00673558" w:rsidRDefault="00673558">
    <w:pPr>
      <w:pStyle w:val="Footer"/>
      <w:rPr>
        <w:rStyle w:val="PageNumber"/>
      </w:rPr>
    </w:pPr>
    <w:fldSimple w:instr=" STYLEREF  &quot;Doc Title&quot;  \* MERGEFORMAT ">
      <w:r w:rsidR="0078615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86154">
      <w:rPr>
        <w:rStyle w:val="PageNumber"/>
        <w:noProof/>
      </w:rPr>
      <w:t>iii</w:t>
    </w:r>
    <w:r>
      <w:rPr>
        <w:rStyle w:val="PageNumber"/>
      </w:rPr>
      <w:fldChar w:fldCharType="end"/>
    </w:r>
  </w:p>
  <w:p w14:paraId="5B06985E" w14:textId="5BE45CAF" w:rsidR="00673558" w:rsidRDefault="00673558">
    <w:pPr>
      <w:pStyle w:val="VersionDateLineFooter"/>
    </w:pPr>
    <w:fldSimple w:instr=" STYLEREF  Version  \* MERGEFORMAT ">
      <w:r w:rsidR="00786154" w:rsidRPr="00786154">
        <w:rPr>
          <w:b/>
          <w:bCs/>
          <w:noProof/>
        </w:rPr>
        <w:t>Version 1.5</w:t>
      </w:r>
    </w:fldSimple>
    <w:r>
      <w:rPr>
        <w:rStyle w:val="PageNumber"/>
      </w:rPr>
      <w:tab/>
    </w:r>
    <w:r>
      <w:rPr>
        <w:rStyle w:val="PageNumber"/>
      </w:rPr>
      <w:tab/>
    </w:r>
    <w:fldSimple w:instr=" STYLEREF  PubDate  \* MERGEFORMAT ">
      <w:r w:rsidR="00786154" w:rsidRPr="00786154">
        <w:rPr>
          <w:b/>
          <w:bCs/>
          <w:noProof/>
        </w:rPr>
        <w:t>October 1827,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39DCF" w14:textId="209F274F" w:rsidR="00673558" w:rsidRDefault="00673558">
    <w:pPr>
      <w:pStyle w:val="Footer"/>
      <w:rPr>
        <w:rStyle w:val="PageNumber"/>
      </w:rPr>
    </w:pPr>
    <w:fldSimple w:instr=" STYLEREF  &quot;Doc Title&quot;  \* MERGEFORMAT ">
      <w:r w:rsidR="0078615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86154">
      <w:rPr>
        <w:rStyle w:val="PageNumber"/>
        <w:noProof/>
      </w:rPr>
      <w:t>ii</w:t>
    </w:r>
    <w:r>
      <w:rPr>
        <w:rStyle w:val="PageNumber"/>
      </w:rPr>
      <w:fldChar w:fldCharType="end"/>
    </w:r>
  </w:p>
  <w:p w14:paraId="1AE9EC9D" w14:textId="1853ACBF" w:rsidR="00673558" w:rsidRDefault="00673558">
    <w:pPr>
      <w:pStyle w:val="VersionDateLineFooter"/>
    </w:pPr>
    <w:fldSimple w:instr=" STYLEREF  Version  \* MERGEFORMAT ">
      <w:r w:rsidR="00786154" w:rsidRPr="00786154">
        <w:rPr>
          <w:b/>
          <w:bCs/>
          <w:noProof/>
        </w:rPr>
        <w:t>Version 1.5</w:t>
      </w:r>
    </w:fldSimple>
    <w:r>
      <w:rPr>
        <w:rStyle w:val="PageNumber"/>
      </w:rPr>
      <w:tab/>
    </w:r>
    <w:r>
      <w:rPr>
        <w:rStyle w:val="PageNumber"/>
      </w:rPr>
      <w:tab/>
    </w:r>
    <w:fldSimple w:instr=" STYLEREF  PubDate  \* MERGEFORMAT ">
      <w:r w:rsidR="00786154" w:rsidRPr="00786154">
        <w:rPr>
          <w:b/>
          <w:bCs/>
          <w:noProof/>
        </w:rPr>
        <w:t>October 1827,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E449F" w14:textId="79F1FBBA" w:rsidR="00673558" w:rsidRDefault="00673558">
    <w:pPr>
      <w:pStyle w:val="VersionDateLineFooter"/>
      <w:rPr>
        <w:rStyle w:val="PageNumber"/>
      </w:rPr>
    </w:pPr>
    <w:fldSimple w:instr=" STYLEREF  &quot;Doc Title&quot;  \* MERGEFORMAT ">
      <w:r w:rsidR="0078615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86154">
      <w:rPr>
        <w:rStyle w:val="PageNumber"/>
        <w:noProof/>
      </w:rPr>
      <w:t>iv</w:t>
    </w:r>
    <w:r>
      <w:rPr>
        <w:rStyle w:val="PageNumber"/>
      </w:rPr>
      <w:fldChar w:fldCharType="end"/>
    </w:r>
  </w:p>
  <w:p w14:paraId="025B55D7" w14:textId="44683FC3" w:rsidR="00673558" w:rsidRDefault="00673558">
    <w:pPr>
      <w:pStyle w:val="VersionDateLineFooter"/>
    </w:pPr>
    <w:fldSimple w:instr=" STYLEREF  Version  \* MERGEFORMAT ">
      <w:r w:rsidR="00786154" w:rsidRPr="00786154">
        <w:rPr>
          <w:b/>
          <w:bCs/>
          <w:noProof/>
        </w:rPr>
        <w:t>Version 1.5</w:t>
      </w:r>
    </w:fldSimple>
    <w:r>
      <w:rPr>
        <w:rStyle w:val="PageNumber"/>
      </w:rPr>
      <w:tab/>
    </w:r>
    <w:r>
      <w:rPr>
        <w:rStyle w:val="PageNumber"/>
      </w:rPr>
      <w:tab/>
    </w:r>
    <w:fldSimple w:instr=" STYLEREF  PubDate  \* MERGEFORMAT ">
      <w:r w:rsidR="00786154" w:rsidRPr="00786154">
        <w:rPr>
          <w:bCs/>
          <w:noProof/>
        </w:rPr>
        <w:t>October 1827,</w:t>
      </w:r>
      <w:r w:rsidR="00786154">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23565" w14:textId="345AB9F5" w:rsidR="00673558" w:rsidRDefault="00673558">
    <w:pPr>
      <w:pStyle w:val="Footer"/>
      <w:rPr>
        <w:rStyle w:val="PageNumber"/>
      </w:rPr>
    </w:pPr>
    <w:fldSimple w:instr=" STYLEREF  &quot;Doc Title&quot;  \* MERGEFORMAT ">
      <w:r w:rsidR="0078615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86154">
      <w:rPr>
        <w:rStyle w:val="PageNumber"/>
        <w:noProof/>
      </w:rPr>
      <w:t>38</w:t>
    </w:r>
    <w:r>
      <w:rPr>
        <w:rStyle w:val="PageNumber"/>
      </w:rPr>
      <w:fldChar w:fldCharType="end"/>
    </w:r>
  </w:p>
  <w:p w14:paraId="2E874B2B" w14:textId="79BBE7A9" w:rsidR="00673558" w:rsidRDefault="00673558">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85FE2" w14:textId="3152D4E5" w:rsidR="00673558" w:rsidRDefault="00673558">
    <w:pPr>
      <w:pStyle w:val="Footer"/>
      <w:rPr>
        <w:rStyle w:val="PageNumber"/>
      </w:rPr>
    </w:pPr>
    <w:fldSimple w:instr=" STYLEREF  &quot;Doc Title&quot;  \* MERGEFORMAT ">
      <w:r w:rsidR="0078615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786154">
      <w:rPr>
        <w:rStyle w:val="PageNumber"/>
        <w:noProof/>
      </w:rPr>
      <w:t>39</w:t>
    </w:r>
    <w:r>
      <w:rPr>
        <w:rStyle w:val="PageNumber"/>
      </w:rPr>
      <w:fldChar w:fldCharType="end"/>
    </w:r>
  </w:p>
  <w:p w14:paraId="14E35CE3" w14:textId="350BDF7A" w:rsidR="00673558" w:rsidRDefault="00673558">
    <w:pPr>
      <w:pStyle w:val="VersionDateLineFooter"/>
    </w:pPr>
    <w:fldSimple w:instr=" STYLEREF  Version  \* MERGEFORMAT ">
      <w:r w:rsidR="00786154" w:rsidRPr="00786154">
        <w:rPr>
          <w:b/>
          <w:bCs/>
          <w:noProof/>
        </w:rPr>
        <w:t>Version 1.5</w:t>
      </w:r>
    </w:fldSimple>
    <w:r>
      <w:rPr>
        <w:rStyle w:val="PageNumber"/>
      </w:rPr>
      <w:tab/>
    </w:r>
    <w:r>
      <w:rPr>
        <w:rStyle w:val="PageNumber"/>
      </w:rPr>
      <w:tab/>
    </w:r>
    <w:fldSimple w:instr=" STYLEREF  PubDate  \* MERGEFORMAT ">
      <w:r w:rsidR="00786154">
        <w:rPr>
          <w:noProof/>
        </w:rPr>
        <w:t>October 1827,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8D854C" w14:textId="77777777" w:rsidR="00673558" w:rsidRDefault="00673558">
      <w:r>
        <w:separator/>
      </w:r>
    </w:p>
  </w:footnote>
  <w:footnote w:type="continuationSeparator" w:id="0">
    <w:p w14:paraId="25E99C35" w14:textId="77777777" w:rsidR="00673558" w:rsidRDefault="006735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A8047" w14:textId="77777777" w:rsidR="00673558" w:rsidRDefault="00673558">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673558" w:rsidRDefault="00673558">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673558" w:rsidRDefault="00673558">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673558" w:rsidRDefault="00673558">
    <w:pPr>
      <w:pStyle w:val="Header"/>
      <w:jc w:val="left"/>
    </w:pPr>
  </w:p>
  <w:p w14:paraId="08F63890" w14:textId="77777777" w:rsidR="00673558" w:rsidRDefault="00673558">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F1B74" w14:textId="77777777" w:rsidR="00673558" w:rsidRDefault="00673558">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D34AC" w14:textId="4EFF4679" w:rsidR="00673558" w:rsidRDefault="00673558">
    <w:pPr>
      <w:pStyle w:val="Header2"/>
    </w:pPr>
    <w:r>
      <w:t>Centers for Medicare &amp; Medicaid Services / ONC</w:t>
    </w:r>
    <w:r>
      <w:tab/>
    </w:r>
    <w:fldSimple w:instr=" STYLEREF &quot;Front Matter Header&quot; \* MERGEFORMAT ">
      <w:r w:rsidR="00786154">
        <w:rPr>
          <w:noProof/>
        </w:rPr>
        <w:t>Table of Contents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0B0BA" w14:textId="77777777" w:rsidR="00673558" w:rsidRDefault="00673558">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7AD25A" w14:textId="77777777" w:rsidR="00673558" w:rsidRDefault="00673558">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59EFF4" w14:textId="77777777" w:rsidR="00673558" w:rsidRDefault="00673558"/>
  <w:p w14:paraId="6A575AC4" w14:textId="77777777" w:rsidR="00673558" w:rsidRDefault="0067355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E7B82" w14:textId="77777777" w:rsidR="00673558" w:rsidRDefault="00673558">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F88CC2" w14:textId="77777777" w:rsidR="00673558" w:rsidRDefault="00673558">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8"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7"/>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8"/>
  </w:num>
  <w:num w:numId="32">
    <w:abstractNumId w:val="35"/>
    <w:lvlOverride w:ilvl="0">
      <w:startOverride w:val="1"/>
    </w:lvlOverride>
  </w:num>
  <w:num w:numId="33">
    <w:abstractNumId w:val="28"/>
  </w:num>
  <w:num w:numId="34">
    <w:abstractNumId w:val="35"/>
    <w:lvlOverride w:ilvl="0">
      <w:startOverride w:val="1"/>
    </w:lvlOverride>
  </w:num>
  <w:num w:numId="35">
    <w:abstractNumId w:val="40"/>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39"/>
  </w:num>
  <w:num w:numId="55">
    <w:abstractNumId w:val="22"/>
  </w:num>
  <w:num w:numId="56">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615D4"/>
    <w:rsid w:val="00091D35"/>
    <w:rsid w:val="000E0834"/>
    <w:rsid w:val="000E5724"/>
    <w:rsid w:val="001527AA"/>
    <w:rsid w:val="00186DE0"/>
    <w:rsid w:val="001A1644"/>
    <w:rsid w:val="001B6E6D"/>
    <w:rsid w:val="001C0B86"/>
    <w:rsid w:val="001C3879"/>
    <w:rsid w:val="001D522B"/>
    <w:rsid w:val="001E7AB6"/>
    <w:rsid w:val="00205E2A"/>
    <w:rsid w:val="00222F1B"/>
    <w:rsid w:val="002304D8"/>
    <w:rsid w:val="002351FF"/>
    <w:rsid w:val="002910DA"/>
    <w:rsid w:val="002D1359"/>
    <w:rsid w:val="002D3E30"/>
    <w:rsid w:val="002F585D"/>
    <w:rsid w:val="002F5F1C"/>
    <w:rsid w:val="0032207B"/>
    <w:rsid w:val="00347331"/>
    <w:rsid w:val="003B716F"/>
    <w:rsid w:val="003C2FA6"/>
    <w:rsid w:val="003C325A"/>
    <w:rsid w:val="003F67A3"/>
    <w:rsid w:val="004022E1"/>
    <w:rsid w:val="00404279"/>
    <w:rsid w:val="00440361"/>
    <w:rsid w:val="00456F3A"/>
    <w:rsid w:val="00460DCC"/>
    <w:rsid w:val="004D2B4E"/>
    <w:rsid w:val="004F5343"/>
    <w:rsid w:val="004F772F"/>
    <w:rsid w:val="00533669"/>
    <w:rsid w:val="0056656F"/>
    <w:rsid w:val="005F43C8"/>
    <w:rsid w:val="005F4888"/>
    <w:rsid w:val="006024E7"/>
    <w:rsid w:val="00612382"/>
    <w:rsid w:val="006515CC"/>
    <w:rsid w:val="00663B7E"/>
    <w:rsid w:val="00673558"/>
    <w:rsid w:val="0069069C"/>
    <w:rsid w:val="006A21DC"/>
    <w:rsid w:val="006A31B4"/>
    <w:rsid w:val="006B47A4"/>
    <w:rsid w:val="006C6BDE"/>
    <w:rsid w:val="006D432C"/>
    <w:rsid w:val="006E17AF"/>
    <w:rsid w:val="006F0C24"/>
    <w:rsid w:val="00714DBD"/>
    <w:rsid w:val="00725E81"/>
    <w:rsid w:val="00766704"/>
    <w:rsid w:val="00777987"/>
    <w:rsid w:val="007845F9"/>
    <w:rsid w:val="0078514E"/>
    <w:rsid w:val="00786154"/>
    <w:rsid w:val="0079525C"/>
    <w:rsid w:val="007A176C"/>
    <w:rsid w:val="007B133F"/>
    <w:rsid w:val="0081015D"/>
    <w:rsid w:val="00823447"/>
    <w:rsid w:val="00856535"/>
    <w:rsid w:val="008938C1"/>
    <w:rsid w:val="008B5B39"/>
    <w:rsid w:val="008D1213"/>
    <w:rsid w:val="008F3405"/>
    <w:rsid w:val="00921B71"/>
    <w:rsid w:val="00946E95"/>
    <w:rsid w:val="009470FF"/>
    <w:rsid w:val="009479BE"/>
    <w:rsid w:val="009509AC"/>
    <w:rsid w:val="009665C8"/>
    <w:rsid w:val="009972DE"/>
    <w:rsid w:val="009979E7"/>
    <w:rsid w:val="009A24F5"/>
    <w:rsid w:val="009A2553"/>
    <w:rsid w:val="009A469F"/>
    <w:rsid w:val="009B7509"/>
    <w:rsid w:val="009C6CA3"/>
    <w:rsid w:val="009E572F"/>
    <w:rsid w:val="00A11BE5"/>
    <w:rsid w:val="00A178CF"/>
    <w:rsid w:val="00A208BA"/>
    <w:rsid w:val="00A43186"/>
    <w:rsid w:val="00A44992"/>
    <w:rsid w:val="00A5523C"/>
    <w:rsid w:val="00A6280C"/>
    <w:rsid w:val="00A66E01"/>
    <w:rsid w:val="00A8212A"/>
    <w:rsid w:val="00AC451C"/>
    <w:rsid w:val="00AC6C06"/>
    <w:rsid w:val="00AE12F2"/>
    <w:rsid w:val="00AE3518"/>
    <w:rsid w:val="00AF5800"/>
    <w:rsid w:val="00B30861"/>
    <w:rsid w:val="00B31186"/>
    <w:rsid w:val="00B41B08"/>
    <w:rsid w:val="00B46738"/>
    <w:rsid w:val="00B539A3"/>
    <w:rsid w:val="00B827AD"/>
    <w:rsid w:val="00BA32BF"/>
    <w:rsid w:val="00BA33CD"/>
    <w:rsid w:val="00BB67B3"/>
    <w:rsid w:val="00BC1608"/>
    <w:rsid w:val="00BC7793"/>
    <w:rsid w:val="00C124FD"/>
    <w:rsid w:val="00C44EB6"/>
    <w:rsid w:val="00C45A1E"/>
    <w:rsid w:val="00C552DF"/>
    <w:rsid w:val="00C55E76"/>
    <w:rsid w:val="00C74D64"/>
    <w:rsid w:val="00C831E6"/>
    <w:rsid w:val="00C92165"/>
    <w:rsid w:val="00C9789A"/>
    <w:rsid w:val="00CB3F16"/>
    <w:rsid w:val="00CB5F1E"/>
    <w:rsid w:val="00CD0931"/>
    <w:rsid w:val="00CE3657"/>
    <w:rsid w:val="00D175AF"/>
    <w:rsid w:val="00D36EBB"/>
    <w:rsid w:val="00D40463"/>
    <w:rsid w:val="00D62AEA"/>
    <w:rsid w:val="00D93836"/>
    <w:rsid w:val="00DD6628"/>
    <w:rsid w:val="00DE02EC"/>
    <w:rsid w:val="00E13E8B"/>
    <w:rsid w:val="00E24BC6"/>
    <w:rsid w:val="00E43C8B"/>
    <w:rsid w:val="00E5381B"/>
    <w:rsid w:val="00E7456F"/>
    <w:rsid w:val="00E76E64"/>
    <w:rsid w:val="00E82934"/>
    <w:rsid w:val="00F35EF7"/>
    <w:rsid w:val="00F41D14"/>
    <w:rsid w:val="00F65049"/>
    <w:rsid w:val="00FA70EC"/>
    <w:rsid w:val="00FB230E"/>
    <w:rsid w:val="00FD6C71"/>
    <w:rsid w:val="00FF01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8F3405"/>
    <w:rPr>
      <w:sz w:val="24"/>
      <w:szCs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image" Target="media/image1.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mailto:bonnie-feedback-list@lists.mitre.org" TargetMode="External"/><Relationship Id="rId63" Type="http://schemas.openxmlformats.org/officeDocument/2006/relationships/image" Target="media/image38.png"/><Relationship Id="rId68" Type="http://schemas.openxmlformats.org/officeDocument/2006/relationships/header" Target="header8.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comments" Target="comments.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hyperlink" Target="http://jira.oncprojectracking.org/browse/BONNIE" TargetMode="External"/><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microsoft.com/office/2011/relationships/commentsExtended" Target="commentsExtended.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footer" Target="footer6.xml"/><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mailto:bonnie-feedback-list@lists.mitre.org" TargetMode="External"/><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documentManagement/types"/>
    <ds:schemaRef ds:uri="http://schemas.microsoft.com/office/infopath/2007/PartnerControls"/>
    <ds:schemaRef ds:uri="13026b01-288b-4d27-afc0-7051f7eb8544"/>
    <ds:schemaRef ds:uri="http://purl.org/dc/elements/1.1/"/>
    <ds:schemaRef ds:uri="http://schemas.microsoft.com/office/2006/metadata/properties"/>
    <ds:schemaRef ds:uri="http://purl.org/dc/term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EFAC7C-7284-4013-B916-1C0E02653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0</TotalTime>
  <Pages>44</Pages>
  <Words>10722</Words>
  <Characters>61117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71696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2016-10-25T17:43:00Z</dcterms:created>
  <dcterms:modified xsi:type="dcterms:W3CDTF">2016-10-25T17:59:00Z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