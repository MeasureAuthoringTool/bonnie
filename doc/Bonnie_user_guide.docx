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6.xml" ContentType="application/vnd.openxmlformats-officedocument.wordprocessingml.footer+xml"/>
  <Override PartName="/word/header8.xml" ContentType="application/vnd.openxmlformats-officedocument.wordprocessingml.header+xml"/>
  <Override PartName="/word/footer7.xml" ContentType="application/vnd.openxmlformats-officedocument.wordprocessingml.footer+xml"/>
  <Override PartName="/word/header9.xml" ContentType="application/vnd.openxmlformats-officedocument.wordprocessingml.header+xml"/>
  <Override PartName="/word/footer8.xml" ContentType="application/vnd.openxmlformats-officedocument.wordprocessingml.footer+xml"/>
  <Override PartName="/word/header10.xml" ContentType="application/vnd.openxmlformats-officedocument.wordprocessingml.header+xml"/>
  <Override PartName="/word/footer9.xml" ContentType="application/vnd.openxmlformats-officedocument.wordprocessingml.footer+xml"/>
  <Override PartName="/word/header11.xml" ContentType="application/vnd.openxmlformats-officedocument.wordprocessingml.header+xml"/>
  <Override PartName="/word/footer10.xml" ContentType="application/vnd.openxmlformats-officedocument.wordprocessingml.footer+xml"/>
  <Override PartName="/word/header12.xml" ContentType="application/vnd.openxmlformats-officedocument.wordprocessingml.header+xml"/>
  <Override PartName="/word/footer11.xml" ContentType="application/vnd.openxmlformats-officedocument.wordprocessingml.footer+xml"/>
  <Override PartName="/word/header13.xml" ContentType="application/vnd.openxmlformats-officedocument.wordprocessingml.header+xml"/>
  <Override PartName="/word/footer12.xml" ContentType="application/vnd.openxmlformats-officedocument.wordprocessingml.footer+xml"/>
  <Override PartName="/word/header14.xml" ContentType="application/vnd.openxmlformats-officedocument.wordprocessingml.header+xml"/>
  <Override PartName="/word/footer13.xml" ContentType="application/vnd.openxmlformats-officedocument.wordprocessingml.footer+xml"/>
  <Override PartName="/word/header15.xml" ContentType="application/vnd.openxmlformats-officedocument.wordprocessingml.header+xml"/>
  <Override PartName="/word/footer1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68B23E2" w14:textId="77777777" w:rsidR="00C34ED1" w:rsidRDefault="00A628CE">
      <w:pPr>
        <w:pStyle w:val="Figure"/>
        <w:jc w:val="left"/>
        <w:rPr>
          <w:rStyle w:val="ProgramNameChar"/>
          <w:b/>
          <w:sz w:val="32"/>
          <w:szCs w:val="32"/>
        </w:rPr>
      </w:pPr>
      <w:r>
        <w:rPr>
          <w:rStyle w:val="ProgramNameChar"/>
          <w:b/>
          <w:sz w:val="32"/>
          <w:szCs w:val="32"/>
        </w:rPr>
        <w:t>Prepared for:</w:t>
      </w:r>
    </w:p>
    <w:p w14:paraId="42EC4DE6" w14:textId="77777777" w:rsidR="00C34ED1" w:rsidRDefault="00A628CE">
      <w:pPr>
        <w:pStyle w:val="CustomerProgram"/>
        <w:spacing w:after="240"/>
        <w:rPr>
          <w:rStyle w:val="ProgramNameChar"/>
          <w:b/>
        </w:rPr>
      </w:pPr>
      <w:r>
        <w:rPr>
          <w:rStyle w:val="ProgramNameChar"/>
          <w:b/>
          <w:color w:val="1F497D" w:themeColor="text2"/>
        </w:rPr>
        <w:t>Centers for Medicare &amp; Medicaid Services and Office of the National Coordinator for Health Information Technology</w:t>
      </w:r>
    </w:p>
    <w:p w14:paraId="7E753E40" w14:textId="77777777" w:rsidR="00C34ED1" w:rsidRDefault="00A628CE">
      <w:pPr>
        <w:pStyle w:val="CustomerProgram"/>
        <w:spacing w:after="480"/>
        <w:rPr>
          <w:sz w:val="36"/>
        </w:rPr>
      </w:pPr>
      <w:r>
        <w:rPr>
          <w:rStyle w:val="ProgramNameChar"/>
          <w:b/>
          <w:sz w:val="36"/>
          <w:szCs w:val="36"/>
        </w:rPr>
        <w:t>CMS Alliance to Modernize Healthcare</w:t>
      </w:r>
      <w:r>
        <w:rPr>
          <w:rStyle w:val="ProgramNameChar"/>
          <w:b/>
          <w:sz w:val="36"/>
          <w:szCs w:val="36"/>
        </w:rPr>
        <w:br/>
        <w:t>Federally Funded Research and Development Center</w:t>
      </w:r>
    </w:p>
    <w:p w14:paraId="72E22B50" w14:textId="77777777" w:rsidR="00C34ED1" w:rsidRDefault="00A628CE">
      <w:pPr>
        <w:pStyle w:val="CustomerProgram"/>
        <w:spacing w:before="720"/>
      </w:pPr>
      <w:r>
        <w:t>Technical Authority for the Unified Clinical Quality Improvement Framework</w:t>
      </w:r>
    </w:p>
    <w:p w14:paraId="69A484E3" w14:textId="77777777" w:rsidR="00C34ED1" w:rsidRDefault="00A628CE">
      <w:pPr>
        <w:pStyle w:val="DocTitle"/>
        <w:spacing w:before="1080"/>
        <w:ind w:left="0"/>
        <w:rPr>
          <w:rStyle w:val="CustomerProgramChar"/>
          <w:sz w:val="36"/>
        </w:rPr>
      </w:pPr>
      <w:r>
        <w:t>Bonnie User Guide</w:t>
      </w:r>
    </w:p>
    <w:p w14:paraId="678AD6CC" w14:textId="26FE2FC3" w:rsidR="00C34ED1" w:rsidRDefault="00A628CE">
      <w:pPr>
        <w:pStyle w:val="Version"/>
      </w:pPr>
      <w:r>
        <w:t>Version 1.</w:t>
      </w:r>
      <w:ins w:id="0" w:author="Tohline, Chris" w:date="2016-12-12T11:07:00Z">
        <w:r w:rsidR="00690021">
          <w:t>6</w:t>
        </w:r>
      </w:ins>
      <w:del w:id="1" w:author="Tohline, Chris" w:date="2016-12-12T11:07:00Z">
        <w:r w:rsidDel="00690021">
          <w:delText>5</w:delText>
        </w:r>
      </w:del>
    </w:p>
    <w:p w14:paraId="545F443F" w14:textId="77777777" w:rsidR="00C34ED1" w:rsidRDefault="00A628CE">
      <w:pPr>
        <w:pStyle w:val="PubDate"/>
      </w:pPr>
      <w:r>
        <w:t>November 18, 2016</w:t>
      </w:r>
    </w:p>
    <w:p w14:paraId="65CA138E" w14:textId="77777777" w:rsidR="00C34ED1" w:rsidRDefault="00A628CE">
      <w:pPr>
        <w:pStyle w:val="Disclaimer"/>
        <w:spacing w:before="600"/>
      </w:pPr>
      <w:r>
        <w:t>The views, opinions, and/or findings contained in this report are those of The MITRE Corporation and should not be construed as official government position, policy, or decision unless so designated by other documentation.</w:t>
      </w:r>
    </w:p>
    <w:p w14:paraId="145D134B" w14:textId="77777777" w:rsidR="00C34ED1" w:rsidRDefault="00A628CE">
      <w:pPr>
        <w:pStyle w:val="Disclaimer"/>
        <w:spacing w:before="120" w:after="120"/>
      </w:pPr>
      <w:r>
        <w:t>This document was prepared for authorized distribution only. It has not been approved for public release.</w:t>
      </w:r>
    </w:p>
    <w:p w14:paraId="51B9DC84" w14:textId="77777777" w:rsidR="00C34ED1" w:rsidRDefault="00A628CE">
      <w:pPr>
        <w:pStyle w:val="Disclaimer"/>
        <w:spacing w:before="120" w:after="120"/>
      </w:pPr>
      <w:r>
        <w:t>© 2016, The MITRE Corporation. All Rights Reserved.</w:t>
      </w:r>
    </w:p>
    <w:p w14:paraId="624D9D9A" w14:textId="77777777" w:rsidR="00C34ED1" w:rsidRDefault="00C34ED1"/>
    <w:p w14:paraId="56A3FB21" w14:textId="77777777" w:rsidR="00C34ED1" w:rsidRDefault="00C34ED1">
      <w:pPr>
        <w:sectPr w:rsidR="00C34ED1">
          <w:headerReference w:type="default" r:id="rId11"/>
          <w:footerReference w:type="default" r:id="rId12"/>
          <w:pgSz w:w="12240" w:h="15840" w:code="1"/>
          <w:pgMar w:top="1440" w:right="1440" w:bottom="1440" w:left="1440" w:header="504" w:footer="504" w:gutter="0"/>
          <w:pgNumType w:fmt="lowerRoman" w:start="1"/>
          <w:cols w:space="720"/>
          <w:titlePg/>
        </w:sectPr>
      </w:pPr>
    </w:p>
    <w:p w14:paraId="6BE60730" w14:textId="77777777" w:rsidR="00C34ED1" w:rsidRDefault="00A628CE">
      <w:pPr>
        <w:pStyle w:val="FrontMatterHeader"/>
        <w:spacing w:after="120"/>
      </w:pPr>
      <w:bookmarkStart w:id="2" w:name="_Toc510936870"/>
      <w:r>
        <w:lastRenderedPageBreak/>
        <w:t>Record of Changes</w:t>
      </w:r>
    </w:p>
    <w:tbl>
      <w:tblPr>
        <w:tblW w:w="4873" w:type="pct"/>
        <w:tblInd w:w="115" w:type="dxa"/>
        <w:tblBorders>
          <w:top w:val="single" w:sz="12" w:space="0" w:color="000080"/>
          <w:left w:val="single" w:sz="12" w:space="0" w:color="000080"/>
          <w:bottom w:val="single" w:sz="12" w:space="0" w:color="000080"/>
          <w:right w:val="single" w:sz="12" w:space="0" w:color="000080"/>
          <w:insideH w:val="single" w:sz="4" w:space="0" w:color="000080"/>
          <w:insideV w:val="single" w:sz="4" w:space="0" w:color="000080"/>
        </w:tblBorders>
        <w:tblLayout w:type="fixed"/>
        <w:tblCellMar>
          <w:left w:w="115" w:type="dxa"/>
          <w:right w:w="115" w:type="dxa"/>
        </w:tblCellMar>
        <w:tblLook w:val="0000" w:firstRow="0" w:lastRow="0" w:firstColumn="0" w:lastColumn="0" w:noHBand="0" w:noVBand="0"/>
        <w:tblCaption w:val="Record of Changes"/>
        <w:tblDescription w:val="This four-column table presents, from the reader's left to right, the version number of this document, date of publication, author/owner, and description of changes."/>
      </w:tblPr>
      <w:tblGrid>
        <w:gridCol w:w="1170"/>
        <w:gridCol w:w="2159"/>
        <w:gridCol w:w="2522"/>
        <w:gridCol w:w="3495"/>
      </w:tblGrid>
      <w:tr w:rsidR="00C34ED1" w14:paraId="110CB4EE" w14:textId="77777777">
        <w:trPr>
          <w:cantSplit/>
          <w:tblHeader/>
        </w:trPr>
        <w:tc>
          <w:tcPr>
            <w:tcW w:w="626" w:type="pct"/>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tcPr>
          <w:p w14:paraId="72AEB359" w14:textId="77777777" w:rsidR="00C34ED1" w:rsidRDefault="00A628CE">
            <w:pPr>
              <w:pStyle w:val="TableColumnHeading"/>
            </w:pPr>
            <w:r>
              <w:t>Version</w:t>
            </w:r>
          </w:p>
        </w:tc>
        <w:tc>
          <w:tcPr>
            <w:tcW w:w="1155" w:type="pct"/>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tcPr>
          <w:p w14:paraId="3323415D" w14:textId="77777777" w:rsidR="00C34ED1" w:rsidRDefault="00A628CE">
            <w:pPr>
              <w:pStyle w:val="TableColumnHeading"/>
            </w:pPr>
            <w:r>
              <w:t>Date</w:t>
            </w:r>
          </w:p>
        </w:tc>
        <w:tc>
          <w:tcPr>
            <w:tcW w:w="1349" w:type="pct"/>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tcPr>
          <w:p w14:paraId="6A8F5324" w14:textId="77777777" w:rsidR="00C34ED1" w:rsidRDefault="00A628CE">
            <w:pPr>
              <w:pStyle w:val="TableColumnHeading"/>
            </w:pPr>
            <w:r>
              <w:t>Author / Owner</w:t>
            </w:r>
          </w:p>
        </w:tc>
        <w:tc>
          <w:tcPr>
            <w:tcW w:w="1870" w:type="pct"/>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tcPr>
          <w:p w14:paraId="17757B6D" w14:textId="77777777" w:rsidR="00C34ED1" w:rsidRDefault="00A628CE">
            <w:pPr>
              <w:pStyle w:val="TableColumnHeading"/>
            </w:pPr>
            <w:r>
              <w:t>Description of Change</w:t>
            </w:r>
          </w:p>
        </w:tc>
      </w:tr>
      <w:tr w:rsidR="00C34ED1" w14:paraId="0C735887" w14:textId="77777777">
        <w:trPr>
          <w:cantSplit/>
        </w:trPr>
        <w:tc>
          <w:tcPr>
            <w:tcW w:w="626" w:type="pct"/>
            <w:tcBorders>
              <w:top w:val="single" w:sz="4" w:space="0" w:color="auto"/>
              <w:left w:val="single" w:sz="4" w:space="0" w:color="000000"/>
              <w:bottom w:val="single" w:sz="4" w:space="0" w:color="000000"/>
              <w:right w:val="single" w:sz="4" w:space="0" w:color="000000"/>
            </w:tcBorders>
            <w:shd w:val="clear" w:color="000080" w:fill="FFFFFF"/>
          </w:tcPr>
          <w:p w14:paraId="2F85C802" w14:textId="77777777" w:rsidR="00C34ED1" w:rsidRDefault="00A628CE">
            <w:pPr>
              <w:pStyle w:val="TableTextCenter"/>
            </w:pPr>
            <w:r>
              <w:t>0.1</w:t>
            </w:r>
          </w:p>
        </w:tc>
        <w:tc>
          <w:tcPr>
            <w:tcW w:w="1155" w:type="pct"/>
            <w:tcBorders>
              <w:top w:val="single" w:sz="4" w:space="0" w:color="auto"/>
              <w:left w:val="single" w:sz="4" w:space="0" w:color="000000"/>
              <w:bottom w:val="single" w:sz="4" w:space="0" w:color="000000"/>
              <w:right w:val="single" w:sz="4" w:space="0" w:color="000000"/>
            </w:tcBorders>
            <w:shd w:val="clear" w:color="000080" w:fill="FFFFFF"/>
          </w:tcPr>
          <w:p w14:paraId="3A56BB62" w14:textId="77777777" w:rsidR="00C34ED1" w:rsidRDefault="00A628CE">
            <w:pPr>
              <w:pStyle w:val="TableText"/>
            </w:pPr>
            <w:r>
              <w:t>April 15, 2014</w:t>
            </w:r>
          </w:p>
        </w:tc>
        <w:tc>
          <w:tcPr>
            <w:tcW w:w="1349" w:type="pct"/>
            <w:tcBorders>
              <w:top w:val="single" w:sz="4" w:space="0" w:color="auto"/>
              <w:left w:val="single" w:sz="4" w:space="0" w:color="000000"/>
              <w:bottom w:val="single" w:sz="4" w:space="0" w:color="000000"/>
              <w:right w:val="single" w:sz="4" w:space="0" w:color="000000"/>
            </w:tcBorders>
            <w:shd w:val="clear" w:color="000080" w:fill="FFFFFF"/>
          </w:tcPr>
          <w:p w14:paraId="2C5F8375" w14:textId="77777777" w:rsidR="00C34ED1" w:rsidRDefault="00A628CE">
            <w:pPr>
              <w:pStyle w:val="TableText"/>
            </w:pPr>
            <w:r>
              <w:t>Andre Quina / MITRE</w:t>
            </w:r>
          </w:p>
        </w:tc>
        <w:tc>
          <w:tcPr>
            <w:tcW w:w="1870" w:type="pct"/>
            <w:tcBorders>
              <w:top w:val="single" w:sz="4" w:space="0" w:color="auto"/>
              <w:left w:val="single" w:sz="4" w:space="0" w:color="000000"/>
              <w:bottom w:val="single" w:sz="4" w:space="0" w:color="000000"/>
              <w:right w:val="single" w:sz="4" w:space="0" w:color="000000"/>
            </w:tcBorders>
            <w:shd w:val="clear" w:color="000080" w:fill="FFFFFF"/>
          </w:tcPr>
          <w:p w14:paraId="6742E5B6" w14:textId="77777777" w:rsidR="00C34ED1" w:rsidRDefault="00A628CE">
            <w:pPr>
              <w:pStyle w:val="TableText"/>
            </w:pPr>
            <w:r>
              <w:t>Initial draft</w:t>
            </w:r>
          </w:p>
        </w:tc>
      </w:tr>
      <w:tr w:rsidR="00C34ED1" w14:paraId="5F73193E" w14:textId="77777777">
        <w:trPr>
          <w:cantSplit/>
        </w:trPr>
        <w:tc>
          <w:tcPr>
            <w:tcW w:w="626" w:type="pct"/>
            <w:tcBorders>
              <w:top w:val="single" w:sz="4" w:space="0" w:color="000000"/>
              <w:left w:val="single" w:sz="4" w:space="0" w:color="000000"/>
              <w:bottom w:val="single" w:sz="4" w:space="0" w:color="000000"/>
              <w:right w:val="single" w:sz="4" w:space="0" w:color="000000"/>
            </w:tcBorders>
            <w:shd w:val="clear" w:color="000080" w:fill="FFFFFF"/>
          </w:tcPr>
          <w:p w14:paraId="4017EB9D" w14:textId="77777777" w:rsidR="00C34ED1" w:rsidRDefault="00A628CE">
            <w:pPr>
              <w:pStyle w:val="TableTextCenter"/>
            </w:pPr>
            <w:r>
              <w:t>0.1.1</w:t>
            </w:r>
          </w:p>
        </w:tc>
        <w:tc>
          <w:tcPr>
            <w:tcW w:w="1155" w:type="pct"/>
            <w:tcBorders>
              <w:top w:val="single" w:sz="4" w:space="0" w:color="000000"/>
              <w:left w:val="single" w:sz="4" w:space="0" w:color="000000"/>
              <w:bottom w:val="single" w:sz="4" w:space="0" w:color="000000"/>
              <w:right w:val="single" w:sz="4" w:space="0" w:color="000000"/>
            </w:tcBorders>
            <w:shd w:val="clear" w:color="000080" w:fill="FFFFFF"/>
          </w:tcPr>
          <w:p w14:paraId="70B6C531" w14:textId="77777777" w:rsidR="00C34ED1" w:rsidRDefault="00A628CE">
            <w:pPr>
              <w:pStyle w:val="TableText"/>
            </w:pPr>
            <w:r>
              <w:t>July 18, 2014</w:t>
            </w:r>
          </w:p>
        </w:tc>
        <w:tc>
          <w:tcPr>
            <w:tcW w:w="1349" w:type="pct"/>
            <w:tcBorders>
              <w:top w:val="single" w:sz="4" w:space="0" w:color="000000"/>
              <w:left w:val="single" w:sz="4" w:space="0" w:color="000000"/>
              <w:bottom w:val="single" w:sz="4" w:space="0" w:color="000000"/>
              <w:right w:val="single" w:sz="4" w:space="0" w:color="000000"/>
            </w:tcBorders>
            <w:shd w:val="clear" w:color="000080" w:fill="FFFFFF"/>
          </w:tcPr>
          <w:p w14:paraId="2EB7DCDE" w14:textId="77777777" w:rsidR="00C34ED1" w:rsidRDefault="00A628CE">
            <w:pPr>
              <w:pStyle w:val="TableText"/>
            </w:pPr>
            <w:r>
              <w:t>Cristen Jones / MITRE</w:t>
            </w:r>
          </w:p>
        </w:tc>
        <w:tc>
          <w:tcPr>
            <w:tcW w:w="1870" w:type="pct"/>
            <w:tcBorders>
              <w:top w:val="single" w:sz="4" w:space="0" w:color="000000"/>
              <w:left w:val="single" w:sz="4" w:space="0" w:color="000000"/>
              <w:bottom w:val="single" w:sz="4" w:space="0" w:color="000000"/>
              <w:right w:val="single" w:sz="4" w:space="0" w:color="000000"/>
            </w:tcBorders>
            <w:shd w:val="clear" w:color="000080" w:fill="FFFFFF"/>
          </w:tcPr>
          <w:p w14:paraId="5EA0F20F" w14:textId="77777777" w:rsidR="00C34ED1" w:rsidRDefault="00A628CE">
            <w:pPr>
              <w:pStyle w:val="TableText"/>
            </w:pPr>
            <w:r>
              <w:t>Update for Bonnie v 1.1</w:t>
            </w:r>
          </w:p>
        </w:tc>
      </w:tr>
      <w:tr w:rsidR="00C34ED1" w14:paraId="1496EC1B" w14:textId="77777777">
        <w:trPr>
          <w:cantSplit/>
        </w:trPr>
        <w:tc>
          <w:tcPr>
            <w:tcW w:w="626" w:type="pct"/>
            <w:tcBorders>
              <w:top w:val="single" w:sz="4" w:space="0" w:color="000000"/>
              <w:left w:val="single" w:sz="4" w:space="0" w:color="000000"/>
              <w:bottom w:val="single" w:sz="4" w:space="0" w:color="000000"/>
              <w:right w:val="single" w:sz="4" w:space="0" w:color="000000"/>
            </w:tcBorders>
            <w:shd w:val="clear" w:color="000080" w:fill="FFFFFF"/>
          </w:tcPr>
          <w:p w14:paraId="5D9C39A9" w14:textId="77777777" w:rsidR="00C34ED1" w:rsidRDefault="00A628CE">
            <w:pPr>
              <w:pStyle w:val="TableTextCenter"/>
            </w:pPr>
            <w:r>
              <w:t>0.2</w:t>
            </w:r>
          </w:p>
        </w:tc>
        <w:tc>
          <w:tcPr>
            <w:tcW w:w="1155" w:type="pct"/>
            <w:tcBorders>
              <w:top w:val="single" w:sz="4" w:space="0" w:color="000000"/>
              <w:left w:val="single" w:sz="4" w:space="0" w:color="000000"/>
              <w:bottom w:val="single" w:sz="4" w:space="0" w:color="000000"/>
              <w:right w:val="single" w:sz="4" w:space="0" w:color="000000"/>
            </w:tcBorders>
            <w:shd w:val="clear" w:color="000080" w:fill="FFFFFF"/>
          </w:tcPr>
          <w:p w14:paraId="4D5CF5F0" w14:textId="77777777" w:rsidR="00C34ED1" w:rsidRDefault="00A628CE">
            <w:pPr>
              <w:pStyle w:val="TableText"/>
            </w:pPr>
            <w:r>
              <w:t>April 13, 2015</w:t>
            </w:r>
          </w:p>
        </w:tc>
        <w:tc>
          <w:tcPr>
            <w:tcW w:w="1349" w:type="pct"/>
            <w:tcBorders>
              <w:top w:val="single" w:sz="4" w:space="0" w:color="000000"/>
              <w:left w:val="single" w:sz="4" w:space="0" w:color="000000"/>
              <w:bottom w:val="single" w:sz="4" w:space="0" w:color="000000"/>
              <w:right w:val="single" w:sz="4" w:space="0" w:color="000000"/>
            </w:tcBorders>
            <w:shd w:val="clear" w:color="000080" w:fill="FFFFFF"/>
          </w:tcPr>
          <w:p w14:paraId="0253E776" w14:textId="77777777" w:rsidR="00C34ED1" w:rsidRDefault="00A628CE">
            <w:pPr>
              <w:pStyle w:val="TableText"/>
            </w:pPr>
            <w:r>
              <w:t>Cristen Jones / MITRE</w:t>
            </w:r>
          </w:p>
        </w:tc>
        <w:tc>
          <w:tcPr>
            <w:tcW w:w="1870" w:type="pct"/>
            <w:tcBorders>
              <w:top w:val="single" w:sz="4" w:space="0" w:color="000000"/>
              <w:left w:val="single" w:sz="4" w:space="0" w:color="000000"/>
              <w:bottom w:val="single" w:sz="4" w:space="0" w:color="000000"/>
              <w:right w:val="single" w:sz="4" w:space="0" w:color="000000"/>
            </w:tcBorders>
            <w:shd w:val="clear" w:color="000080" w:fill="FFFFFF"/>
          </w:tcPr>
          <w:p w14:paraId="67E3433A" w14:textId="77777777" w:rsidR="00C34ED1" w:rsidRDefault="00A628CE">
            <w:pPr>
              <w:pStyle w:val="TableText"/>
            </w:pPr>
            <w:r>
              <w:t>Update for Bonnie v 1.3</w:t>
            </w:r>
          </w:p>
        </w:tc>
        <w:bookmarkStart w:id="3" w:name="_GoBack"/>
        <w:bookmarkEnd w:id="3"/>
      </w:tr>
      <w:tr w:rsidR="00C34ED1" w14:paraId="59860745" w14:textId="77777777">
        <w:trPr>
          <w:cantSplit/>
        </w:trPr>
        <w:tc>
          <w:tcPr>
            <w:tcW w:w="626" w:type="pct"/>
            <w:tcBorders>
              <w:top w:val="single" w:sz="4" w:space="0" w:color="auto"/>
              <w:left w:val="single" w:sz="4" w:space="0" w:color="000000"/>
              <w:bottom w:val="single" w:sz="4" w:space="0" w:color="000000"/>
              <w:right w:val="single" w:sz="4" w:space="0" w:color="000000"/>
            </w:tcBorders>
            <w:shd w:val="clear" w:color="000080" w:fill="FFFFFF"/>
          </w:tcPr>
          <w:p w14:paraId="7CEC7EBA" w14:textId="77777777" w:rsidR="00C34ED1" w:rsidRDefault="00A628CE">
            <w:pPr>
              <w:pStyle w:val="TableTextCenter"/>
            </w:pPr>
            <w:r>
              <w:t>1.4</w:t>
            </w:r>
          </w:p>
        </w:tc>
        <w:tc>
          <w:tcPr>
            <w:tcW w:w="1155" w:type="pct"/>
            <w:tcBorders>
              <w:top w:val="single" w:sz="4" w:space="0" w:color="auto"/>
              <w:left w:val="single" w:sz="4" w:space="0" w:color="000000"/>
              <w:bottom w:val="single" w:sz="4" w:space="0" w:color="000000"/>
              <w:right w:val="single" w:sz="4" w:space="0" w:color="000000"/>
            </w:tcBorders>
            <w:shd w:val="clear" w:color="000080" w:fill="FFFFFF"/>
          </w:tcPr>
          <w:p w14:paraId="17C6AB3F" w14:textId="77777777" w:rsidR="00C34ED1" w:rsidRDefault="00A628CE">
            <w:pPr>
              <w:pStyle w:val="TableText"/>
            </w:pPr>
            <w:r>
              <w:t>January 13, 2016</w:t>
            </w:r>
          </w:p>
        </w:tc>
        <w:tc>
          <w:tcPr>
            <w:tcW w:w="1349" w:type="pct"/>
            <w:tcBorders>
              <w:top w:val="single" w:sz="4" w:space="0" w:color="auto"/>
              <w:left w:val="single" w:sz="4" w:space="0" w:color="000000"/>
              <w:bottom w:val="single" w:sz="4" w:space="0" w:color="000000"/>
              <w:right w:val="single" w:sz="4" w:space="0" w:color="000000"/>
            </w:tcBorders>
            <w:shd w:val="clear" w:color="000080" w:fill="FFFFFF"/>
          </w:tcPr>
          <w:p w14:paraId="3BA44529" w14:textId="77777777" w:rsidR="00C34ED1" w:rsidRDefault="00A628CE">
            <w:pPr>
              <w:pStyle w:val="TableText"/>
            </w:pPr>
            <w:r>
              <w:t>Pace Ricciardelli / MITRE</w:t>
            </w:r>
          </w:p>
        </w:tc>
        <w:tc>
          <w:tcPr>
            <w:tcW w:w="1870" w:type="pct"/>
            <w:tcBorders>
              <w:top w:val="single" w:sz="4" w:space="0" w:color="auto"/>
              <w:left w:val="single" w:sz="4" w:space="0" w:color="000000"/>
              <w:bottom w:val="single" w:sz="4" w:space="0" w:color="000000"/>
              <w:right w:val="single" w:sz="4" w:space="0" w:color="000000"/>
            </w:tcBorders>
            <w:shd w:val="clear" w:color="000080" w:fill="FFFFFF"/>
          </w:tcPr>
          <w:p w14:paraId="27FE155B" w14:textId="77777777" w:rsidR="00C34ED1" w:rsidRDefault="00A628CE">
            <w:pPr>
              <w:pStyle w:val="TableText"/>
            </w:pPr>
            <w:r>
              <w:t>Update for Bonnie v 1.4</w:t>
            </w:r>
          </w:p>
        </w:tc>
      </w:tr>
      <w:tr w:rsidR="00C34ED1" w14:paraId="0C2B9D31" w14:textId="77777777">
        <w:trPr>
          <w:cantSplit/>
        </w:trPr>
        <w:tc>
          <w:tcPr>
            <w:tcW w:w="626" w:type="pct"/>
            <w:tcBorders>
              <w:top w:val="single" w:sz="4" w:space="0" w:color="000000"/>
              <w:left w:val="single" w:sz="4" w:space="0" w:color="000000"/>
              <w:bottom w:val="single" w:sz="4" w:space="0" w:color="000000"/>
              <w:right w:val="single" w:sz="4" w:space="0" w:color="000000"/>
            </w:tcBorders>
            <w:shd w:val="clear" w:color="000080" w:fill="FFFFFF"/>
          </w:tcPr>
          <w:p w14:paraId="05D1B949" w14:textId="77777777" w:rsidR="00C34ED1" w:rsidRDefault="00A628CE">
            <w:pPr>
              <w:pStyle w:val="TableTextCenter"/>
            </w:pPr>
            <w:r>
              <w:t>1.5</w:t>
            </w:r>
          </w:p>
        </w:tc>
        <w:tc>
          <w:tcPr>
            <w:tcW w:w="1155" w:type="pct"/>
            <w:tcBorders>
              <w:top w:val="single" w:sz="4" w:space="0" w:color="000000"/>
              <w:left w:val="single" w:sz="4" w:space="0" w:color="000000"/>
              <w:bottom w:val="single" w:sz="4" w:space="0" w:color="000000"/>
              <w:right w:val="single" w:sz="4" w:space="0" w:color="000000"/>
            </w:tcBorders>
            <w:shd w:val="clear" w:color="000080" w:fill="FFFFFF"/>
          </w:tcPr>
          <w:p w14:paraId="59BDE97A" w14:textId="77777777" w:rsidR="00C34ED1" w:rsidRDefault="00A628CE">
            <w:pPr>
              <w:pStyle w:val="TableText"/>
            </w:pPr>
            <w:r>
              <w:t>November 18, 2016</w:t>
            </w:r>
          </w:p>
        </w:tc>
        <w:tc>
          <w:tcPr>
            <w:tcW w:w="1349" w:type="pct"/>
            <w:tcBorders>
              <w:top w:val="single" w:sz="4" w:space="0" w:color="000000"/>
              <w:left w:val="single" w:sz="4" w:space="0" w:color="000000"/>
              <w:bottom w:val="single" w:sz="4" w:space="0" w:color="000000"/>
              <w:right w:val="single" w:sz="4" w:space="0" w:color="000000"/>
            </w:tcBorders>
            <w:shd w:val="clear" w:color="000080" w:fill="FFFFFF"/>
          </w:tcPr>
          <w:p w14:paraId="65B2E3DB" w14:textId="77777777" w:rsidR="00C34ED1" w:rsidRDefault="00A628CE">
            <w:pPr>
              <w:pStyle w:val="TableText"/>
            </w:pPr>
            <w:r>
              <w:t>David Connolly and Lizzie DeYoung / MITRE</w:t>
            </w:r>
          </w:p>
        </w:tc>
        <w:tc>
          <w:tcPr>
            <w:tcW w:w="1870" w:type="pct"/>
            <w:tcBorders>
              <w:top w:val="single" w:sz="4" w:space="0" w:color="000000"/>
              <w:left w:val="single" w:sz="4" w:space="0" w:color="000000"/>
              <w:bottom w:val="single" w:sz="4" w:space="0" w:color="000000"/>
              <w:right w:val="single" w:sz="4" w:space="0" w:color="000000"/>
            </w:tcBorders>
            <w:shd w:val="clear" w:color="000080" w:fill="FFFFFF"/>
          </w:tcPr>
          <w:p w14:paraId="1ADC300A" w14:textId="77777777" w:rsidR="00C34ED1" w:rsidRDefault="00A628CE">
            <w:pPr>
              <w:pStyle w:val="TableText"/>
            </w:pPr>
            <w:commentRangeStart w:id="4"/>
            <w:commentRangeStart w:id="5"/>
            <w:r>
              <w:t xml:space="preserve">Update </w:t>
            </w:r>
            <w:commentRangeEnd w:id="4"/>
            <w:r w:rsidR="005C4D43">
              <w:rPr>
                <w:rStyle w:val="CommentReference"/>
                <w:rFonts w:ascii="Times New Roman" w:hAnsi="Times New Roman"/>
              </w:rPr>
              <w:commentReference w:id="4"/>
            </w:r>
            <w:commentRangeEnd w:id="5"/>
            <w:r w:rsidR="00690021">
              <w:rPr>
                <w:rStyle w:val="CommentReference"/>
                <w:rFonts w:ascii="Times New Roman" w:hAnsi="Times New Roman"/>
              </w:rPr>
              <w:commentReference w:id="5"/>
            </w:r>
            <w:r>
              <w:t>for Bonnie v 1.5</w:t>
            </w:r>
          </w:p>
        </w:tc>
      </w:tr>
      <w:tr w:rsidR="00C34ED1" w14:paraId="512BC77D" w14:textId="77777777">
        <w:trPr>
          <w:cantSplit/>
          <w:trHeight w:val="107"/>
        </w:trPr>
        <w:tc>
          <w:tcPr>
            <w:tcW w:w="626" w:type="pct"/>
            <w:tcBorders>
              <w:top w:val="single" w:sz="4" w:space="0" w:color="000000"/>
              <w:left w:val="single" w:sz="4" w:space="0" w:color="000000"/>
              <w:bottom w:val="single" w:sz="4" w:space="0" w:color="000000"/>
              <w:right w:val="single" w:sz="4" w:space="0" w:color="000000"/>
            </w:tcBorders>
            <w:shd w:val="clear" w:color="000080" w:fill="FFFFFF"/>
          </w:tcPr>
          <w:p w14:paraId="003A2511" w14:textId="129BB6D4" w:rsidR="00C34ED1" w:rsidRDefault="00690021">
            <w:pPr>
              <w:pStyle w:val="TableTextCenter"/>
            </w:pPr>
            <w:ins w:id="6" w:author="Tohline, Chris" w:date="2016-12-12T11:08:00Z">
              <w:r>
                <w:t>1.6</w:t>
              </w:r>
            </w:ins>
          </w:p>
        </w:tc>
        <w:tc>
          <w:tcPr>
            <w:tcW w:w="1155" w:type="pct"/>
            <w:tcBorders>
              <w:top w:val="single" w:sz="4" w:space="0" w:color="000000"/>
              <w:left w:val="single" w:sz="4" w:space="0" w:color="000000"/>
              <w:bottom w:val="single" w:sz="4" w:space="0" w:color="000000"/>
              <w:right w:val="single" w:sz="4" w:space="0" w:color="000000"/>
            </w:tcBorders>
            <w:shd w:val="clear" w:color="000080" w:fill="FFFFFF"/>
          </w:tcPr>
          <w:p w14:paraId="51AC9C7F" w14:textId="4AF13436" w:rsidR="00C34ED1" w:rsidRDefault="00690021">
            <w:pPr>
              <w:pStyle w:val="TableText"/>
            </w:pPr>
            <w:ins w:id="7" w:author="Tohline, Chris" w:date="2016-12-12T11:08:00Z">
              <w:r>
                <w:t>December 25, 2016</w:t>
              </w:r>
            </w:ins>
          </w:p>
        </w:tc>
        <w:tc>
          <w:tcPr>
            <w:tcW w:w="1349" w:type="pct"/>
            <w:tcBorders>
              <w:top w:val="single" w:sz="4" w:space="0" w:color="000000"/>
              <w:left w:val="single" w:sz="4" w:space="0" w:color="000000"/>
              <w:bottom w:val="single" w:sz="4" w:space="0" w:color="000000"/>
              <w:right w:val="single" w:sz="4" w:space="0" w:color="000000"/>
            </w:tcBorders>
            <w:shd w:val="clear" w:color="000080" w:fill="FFFFFF"/>
          </w:tcPr>
          <w:p w14:paraId="65FC8B21" w14:textId="0CF30442" w:rsidR="00C34ED1" w:rsidRDefault="00690021" w:rsidP="00690021">
            <w:pPr>
              <w:pStyle w:val="TableText"/>
            </w:pPr>
            <w:ins w:id="8" w:author="Tohline, Chris" w:date="2016-12-12T11:08:00Z">
              <w:r>
                <w:t>Kristian Mulcahy and Chris Tohline / MITRE</w:t>
              </w:r>
            </w:ins>
          </w:p>
        </w:tc>
        <w:tc>
          <w:tcPr>
            <w:tcW w:w="1870" w:type="pct"/>
            <w:tcBorders>
              <w:top w:val="single" w:sz="4" w:space="0" w:color="000000"/>
              <w:left w:val="single" w:sz="4" w:space="0" w:color="000000"/>
              <w:bottom w:val="single" w:sz="4" w:space="0" w:color="000000"/>
              <w:right w:val="single" w:sz="4" w:space="0" w:color="000000"/>
            </w:tcBorders>
            <w:shd w:val="clear" w:color="000080" w:fill="FFFFFF"/>
          </w:tcPr>
          <w:p w14:paraId="247254CB" w14:textId="3D12FBAA" w:rsidR="00C34ED1" w:rsidRDefault="00690021">
            <w:pPr>
              <w:pStyle w:val="TableText"/>
            </w:pPr>
            <w:ins w:id="9" w:author="Tohline, Chris" w:date="2016-12-12T11:08:00Z">
              <w:r>
                <w:t>Update f</w:t>
              </w:r>
            </w:ins>
            <w:ins w:id="10" w:author="Tohline, Chris" w:date="2016-12-12T11:09:00Z">
              <w:r>
                <w:t>or Bonnie v 1.6</w:t>
              </w:r>
            </w:ins>
          </w:p>
        </w:tc>
      </w:tr>
      <w:tr w:rsidR="00C34ED1" w14:paraId="59B46B91" w14:textId="77777777">
        <w:trPr>
          <w:cantSplit/>
        </w:trPr>
        <w:tc>
          <w:tcPr>
            <w:tcW w:w="626" w:type="pct"/>
            <w:tcBorders>
              <w:top w:val="single" w:sz="4" w:space="0" w:color="000000"/>
              <w:left w:val="single" w:sz="4" w:space="0" w:color="000000"/>
              <w:bottom w:val="single" w:sz="4" w:space="0" w:color="000000"/>
              <w:right w:val="single" w:sz="4" w:space="0" w:color="000000"/>
            </w:tcBorders>
            <w:shd w:val="clear" w:color="000080" w:fill="FFFFFF"/>
          </w:tcPr>
          <w:p w14:paraId="1790D4CA" w14:textId="77777777" w:rsidR="00C34ED1" w:rsidRDefault="00C34ED1">
            <w:pPr>
              <w:pStyle w:val="TableTextCenter"/>
            </w:pPr>
          </w:p>
        </w:tc>
        <w:tc>
          <w:tcPr>
            <w:tcW w:w="1155" w:type="pct"/>
            <w:tcBorders>
              <w:top w:val="single" w:sz="4" w:space="0" w:color="000000"/>
              <w:left w:val="single" w:sz="4" w:space="0" w:color="000000"/>
              <w:bottom w:val="single" w:sz="4" w:space="0" w:color="000000"/>
              <w:right w:val="single" w:sz="4" w:space="0" w:color="000000"/>
            </w:tcBorders>
            <w:shd w:val="clear" w:color="000080" w:fill="FFFFFF"/>
          </w:tcPr>
          <w:p w14:paraId="2A3FFCB6" w14:textId="77777777" w:rsidR="00C34ED1" w:rsidRDefault="00C34ED1">
            <w:pPr>
              <w:pStyle w:val="TableText"/>
            </w:pPr>
          </w:p>
        </w:tc>
        <w:tc>
          <w:tcPr>
            <w:tcW w:w="1349" w:type="pct"/>
            <w:tcBorders>
              <w:top w:val="single" w:sz="4" w:space="0" w:color="000000"/>
              <w:left w:val="single" w:sz="4" w:space="0" w:color="000000"/>
              <w:bottom w:val="single" w:sz="4" w:space="0" w:color="000000"/>
              <w:right w:val="single" w:sz="4" w:space="0" w:color="000000"/>
            </w:tcBorders>
            <w:shd w:val="clear" w:color="000080" w:fill="FFFFFF"/>
          </w:tcPr>
          <w:p w14:paraId="73CE95D9" w14:textId="77777777" w:rsidR="00C34ED1" w:rsidRDefault="00C34ED1">
            <w:pPr>
              <w:pStyle w:val="TableText"/>
            </w:pPr>
          </w:p>
        </w:tc>
        <w:tc>
          <w:tcPr>
            <w:tcW w:w="1870" w:type="pct"/>
            <w:tcBorders>
              <w:top w:val="single" w:sz="4" w:space="0" w:color="000000"/>
              <w:left w:val="single" w:sz="4" w:space="0" w:color="000000"/>
              <w:bottom w:val="single" w:sz="4" w:space="0" w:color="000000"/>
              <w:right w:val="single" w:sz="4" w:space="0" w:color="000000"/>
            </w:tcBorders>
            <w:shd w:val="clear" w:color="000080" w:fill="FFFFFF"/>
          </w:tcPr>
          <w:p w14:paraId="5757ADD3" w14:textId="77777777" w:rsidR="00C34ED1" w:rsidRDefault="00C34ED1">
            <w:pPr>
              <w:pStyle w:val="TableText"/>
            </w:pPr>
          </w:p>
        </w:tc>
      </w:tr>
      <w:tr w:rsidR="00C34ED1" w14:paraId="10114BFD" w14:textId="77777777">
        <w:trPr>
          <w:cantSplit/>
        </w:trPr>
        <w:tc>
          <w:tcPr>
            <w:tcW w:w="626" w:type="pct"/>
            <w:tcBorders>
              <w:top w:val="single" w:sz="4" w:space="0" w:color="000000"/>
              <w:left w:val="single" w:sz="4" w:space="0" w:color="000000"/>
              <w:bottom w:val="single" w:sz="4" w:space="0" w:color="000000"/>
              <w:right w:val="single" w:sz="4" w:space="0" w:color="000000"/>
            </w:tcBorders>
            <w:shd w:val="clear" w:color="000080" w:fill="FFFFFF"/>
          </w:tcPr>
          <w:p w14:paraId="798F7370" w14:textId="77777777" w:rsidR="00C34ED1" w:rsidRDefault="00C34ED1">
            <w:pPr>
              <w:pStyle w:val="TableTextCenter"/>
            </w:pPr>
          </w:p>
        </w:tc>
        <w:tc>
          <w:tcPr>
            <w:tcW w:w="1155" w:type="pct"/>
            <w:tcBorders>
              <w:top w:val="single" w:sz="4" w:space="0" w:color="000000"/>
              <w:left w:val="single" w:sz="4" w:space="0" w:color="000000"/>
              <w:bottom w:val="single" w:sz="4" w:space="0" w:color="000000"/>
              <w:right w:val="single" w:sz="4" w:space="0" w:color="000000"/>
            </w:tcBorders>
            <w:shd w:val="clear" w:color="000080" w:fill="FFFFFF"/>
          </w:tcPr>
          <w:p w14:paraId="0F4C80C2" w14:textId="77777777" w:rsidR="00C34ED1" w:rsidRDefault="00C34ED1">
            <w:pPr>
              <w:pStyle w:val="TableText"/>
            </w:pPr>
          </w:p>
        </w:tc>
        <w:tc>
          <w:tcPr>
            <w:tcW w:w="1349" w:type="pct"/>
            <w:tcBorders>
              <w:top w:val="single" w:sz="4" w:space="0" w:color="000000"/>
              <w:left w:val="single" w:sz="4" w:space="0" w:color="000000"/>
              <w:bottom w:val="single" w:sz="4" w:space="0" w:color="000000"/>
              <w:right w:val="single" w:sz="4" w:space="0" w:color="000000"/>
            </w:tcBorders>
            <w:shd w:val="clear" w:color="000080" w:fill="FFFFFF"/>
          </w:tcPr>
          <w:p w14:paraId="04F449B4" w14:textId="77777777" w:rsidR="00C34ED1" w:rsidRDefault="00C34ED1">
            <w:pPr>
              <w:pStyle w:val="TableText"/>
            </w:pPr>
          </w:p>
        </w:tc>
        <w:tc>
          <w:tcPr>
            <w:tcW w:w="1870" w:type="pct"/>
            <w:tcBorders>
              <w:top w:val="single" w:sz="4" w:space="0" w:color="000000"/>
              <w:left w:val="single" w:sz="4" w:space="0" w:color="000000"/>
              <w:bottom w:val="single" w:sz="4" w:space="0" w:color="000000"/>
              <w:right w:val="single" w:sz="4" w:space="0" w:color="000000"/>
            </w:tcBorders>
            <w:shd w:val="clear" w:color="000080" w:fill="FFFFFF"/>
          </w:tcPr>
          <w:p w14:paraId="2ABC2CD9" w14:textId="77777777" w:rsidR="00C34ED1" w:rsidRDefault="00C34ED1">
            <w:pPr>
              <w:pStyle w:val="TableText"/>
            </w:pPr>
          </w:p>
        </w:tc>
      </w:tr>
      <w:tr w:rsidR="00C34ED1" w14:paraId="5E127506" w14:textId="77777777">
        <w:trPr>
          <w:cantSplit/>
        </w:trPr>
        <w:tc>
          <w:tcPr>
            <w:tcW w:w="626" w:type="pct"/>
            <w:tcBorders>
              <w:top w:val="single" w:sz="4" w:space="0" w:color="000000"/>
              <w:left w:val="single" w:sz="4" w:space="0" w:color="000000"/>
              <w:bottom w:val="single" w:sz="4" w:space="0" w:color="000000"/>
              <w:right w:val="single" w:sz="4" w:space="0" w:color="000000"/>
            </w:tcBorders>
            <w:shd w:val="clear" w:color="000080" w:fill="FFFFFF"/>
          </w:tcPr>
          <w:p w14:paraId="029CE382" w14:textId="77777777" w:rsidR="00C34ED1" w:rsidRDefault="00C34ED1">
            <w:pPr>
              <w:pStyle w:val="TableTextCenter"/>
            </w:pPr>
          </w:p>
        </w:tc>
        <w:tc>
          <w:tcPr>
            <w:tcW w:w="1155" w:type="pct"/>
            <w:tcBorders>
              <w:top w:val="single" w:sz="4" w:space="0" w:color="000000"/>
              <w:left w:val="single" w:sz="4" w:space="0" w:color="000000"/>
              <w:bottom w:val="single" w:sz="4" w:space="0" w:color="000000"/>
              <w:right w:val="single" w:sz="4" w:space="0" w:color="000000"/>
            </w:tcBorders>
            <w:shd w:val="clear" w:color="000080" w:fill="FFFFFF"/>
          </w:tcPr>
          <w:p w14:paraId="57D0A759" w14:textId="77777777" w:rsidR="00C34ED1" w:rsidRDefault="00C34ED1">
            <w:pPr>
              <w:pStyle w:val="TableText"/>
            </w:pPr>
          </w:p>
        </w:tc>
        <w:tc>
          <w:tcPr>
            <w:tcW w:w="1349" w:type="pct"/>
            <w:tcBorders>
              <w:top w:val="single" w:sz="4" w:space="0" w:color="000000"/>
              <w:left w:val="single" w:sz="4" w:space="0" w:color="000000"/>
              <w:bottom w:val="single" w:sz="4" w:space="0" w:color="000000"/>
              <w:right w:val="single" w:sz="4" w:space="0" w:color="000000"/>
            </w:tcBorders>
            <w:shd w:val="clear" w:color="000080" w:fill="FFFFFF"/>
          </w:tcPr>
          <w:p w14:paraId="7AB0F937" w14:textId="77777777" w:rsidR="00C34ED1" w:rsidRDefault="00C34ED1">
            <w:pPr>
              <w:pStyle w:val="TableText"/>
            </w:pPr>
          </w:p>
        </w:tc>
        <w:tc>
          <w:tcPr>
            <w:tcW w:w="1870" w:type="pct"/>
            <w:tcBorders>
              <w:top w:val="single" w:sz="4" w:space="0" w:color="000000"/>
              <w:left w:val="single" w:sz="4" w:space="0" w:color="000000"/>
              <w:bottom w:val="single" w:sz="4" w:space="0" w:color="000000"/>
              <w:right w:val="single" w:sz="4" w:space="0" w:color="000000"/>
            </w:tcBorders>
            <w:shd w:val="clear" w:color="000080" w:fill="FFFFFF"/>
          </w:tcPr>
          <w:p w14:paraId="7255BBCC" w14:textId="77777777" w:rsidR="00C34ED1" w:rsidRDefault="00C34ED1">
            <w:pPr>
              <w:pStyle w:val="TableText"/>
            </w:pPr>
          </w:p>
        </w:tc>
      </w:tr>
      <w:tr w:rsidR="00C34ED1" w14:paraId="64F266C7" w14:textId="77777777">
        <w:trPr>
          <w:cantSplit/>
        </w:trPr>
        <w:tc>
          <w:tcPr>
            <w:tcW w:w="626" w:type="pct"/>
            <w:tcBorders>
              <w:top w:val="single" w:sz="4" w:space="0" w:color="000000"/>
              <w:left w:val="single" w:sz="4" w:space="0" w:color="000000"/>
              <w:bottom w:val="single" w:sz="4" w:space="0" w:color="000000"/>
              <w:right w:val="single" w:sz="4" w:space="0" w:color="000000"/>
            </w:tcBorders>
            <w:shd w:val="clear" w:color="000080" w:fill="FFFFFF"/>
          </w:tcPr>
          <w:p w14:paraId="05204106" w14:textId="77777777" w:rsidR="00C34ED1" w:rsidRDefault="00C34ED1">
            <w:pPr>
              <w:pStyle w:val="TableTextCenter"/>
            </w:pPr>
          </w:p>
        </w:tc>
        <w:tc>
          <w:tcPr>
            <w:tcW w:w="1155" w:type="pct"/>
            <w:tcBorders>
              <w:top w:val="single" w:sz="4" w:space="0" w:color="000000"/>
              <w:left w:val="single" w:sz="4" w:space="0" w:color="000000"/>
              <w:bottom w:val="single" w:sz="4" w:space="0" w:color="000000"/>
              <w:right w:val="single" w:sz="4" w:space="0" w:color="000000"/>
            </w:tcBorders>
            <w:shd w:val="clear" w:color="000080" w:fill="FFFFFF"/>
          </w:tcPr>
          <w:p w14:paraId="416B2E7D" w14:textId="77777777" w:rsidR="00C34ED1" w:rsidRDefault="00C34ED1">
            <w:pPr>
              <w:pStyle w:val="TableText"/>
            </w:pPr>
          </w:p>
        </w:tc>
        <w:tc>
          <w:tcPr>
            <w:tcW w:w="1349" w:type="pct"/>
            <w:tcBorders>
              <w:top w:val="single" w:sz="4" w:space="0" w:color="000000"/>
              <w:left w:val="single" w:sz="4" w:space="0" w:color="000000"/>
              <w:bottom w:val="single" w:sz="4" w:space="0" w:color="000000"/>
              <w:right w:val="single" w:sz="4" w:space="0" w:color="000000"/>
            </w:tcBorders>
            <w:shd w:val="clear" w:color="000080" w:fill="FFFFFF"/>
          </w:tcPr>
          <w:p w14:paraId="47E34ACD" w14:textId="77777777" w:rsidR="00C34ED1" w:rsidRDefault="00C34ED1">
            <w:pPr>
              <w:pStyle w:val="TableText"/>
            </w:pPr>
          </w:p>
        </w:tc>
        <w:tc>
          <w:tcPr>
            <w:tcW w:w="1870" w:type="pct"/>
            <w:tcBorders>
              <w:top w:val="single" w:sz="4" w:space="0" w:color="000000"/>
              <w:left w:val="single" w:sz="4" w:space="0" w:color="000000"/>
              <w:bottom w:val="single" w:sz="4" w:space="0" w:color="000000"/>
              <w:right w:val="single" w:sz="4" w:space="0" w:color="000000"/>
            </w:tcBorders>
            <w:shd w:val="clear" w:color="000080" w:fill="FFFFFF"/>
          </w:tcPr>
          <w:p w14:paraId="75B968B2" w14:textId="77777777" w:rsidR="00C34ED1" w:rsidRDefault="00C34ED1">
            <w:pPr>
              <w:pStyle w:val="TableText"/>
            </w:pPr>
          </w:p>
        </w:tc>
      </w:tr>
      <w:tr w:rsidR="00C34ED1" w14:paraId="0810E37D" w14:textId="77777777">
        <w:trPr>
          <w:cantSplit/>
        </w:trPr>
        <w:tc>
          <w:tcPr>
            <w:tcW w:w="626" w:type="pct"/>
            <w:tcBorders>
              <w:top w:val="single" w:sz="4" w:space="0" w:color="000000"/>
              <w:left w:val="single" w:sz="4" w:space="0" w:color="000000"/>
              <w:bottom w:val="single" w:sz="4" w:space="0" w:color="000000"/>
              <w:right w:val="single" w:sz="4" w:space="0" w:color="000000"/>
            </w:tcBorders>
            <w:shd w:val="clear" w:color="000080" w:fill="FFFFFF"/>
          </w:tcPr>
          <w:p w14:paraId="425DD2B5" w14:textId="77777777" w:rsidR="00C34ED1" w:rsidRDefault="00C34ED1">
            <w:pPr>
              <w:pStyle w:val="TableTextCenter"/>
            </w:pPr>
          </w:p>
        </w:tc>
        <w:tc>
          <w:tcPr>
            <w:tcW w:w="1155" w:type="pct"/>
            <w:tcBorders>
              <w:top w:val="single" w:sz="4" w:space="0" w:color="000000"/>
              <w:left w:val="single" w:sz="4" w:space="0" w:color="000000"/>
              <w:bottom w:val="single" w:sz="4" w:space="0" w:color="000000"/>
              <w:right w:val="single" w:sz="4" w:space="0" w:color="000000"/>
            </w:tcBorders>
            <w:shd w:val="clear" w:color="000080" w:fill="FFFFFF"/>
          </w:tcPr>
          <w:p w14:paraId="2469519B" w14:textId="77777777" w:rsidR="00C34ED1" w:rsidRDefault="00C34ED1">
            <w:pPr>
              <w:pStyle w:val="TableText"/>
            </w:pPr>
          </w:p>
        </w:tc>
        <w:tc>
          <w:tcPr>
            <w:tcW w:w="1349" w:type="pct"/>
            <w:tcBorders>
              <w:top w:val="single" w:sz="4" w:space="0" w:color="000000"/>
              <w:left w:val="single" w:sz="4" w:space="0" w:color="000000"/>
              <w:bottom w:val="single" w:sz="4" w:space="0" w:color="000000"/>
              <w:right w:val="single" w:sz="4" w:space="0" w:color="000000"/>
            </w:tcBorders>
            <w:shd w:val="clear" w:color="000080" w:fill="FFFFFF"/>
          </w:tcPr>
          <w:p w14:paraId="776C77B4" w14:textId="77777777" w:rsidR="00C34ED1" w:rsidRDefault="00C34ED1">
            <w:pPr>
              <w:pStyle w:val="TableText"/>
            </w:pPr>
          </w:p>
        </w:tc>
        <w:tc>
          <w:tcPr>
            <w:tcW w:w="1870" w:type="pct"/>
            <w:tcBorders>
              <w:top w:val="single" w:sz="4" w:space="0" w:color="000000"/>
              <w:left w:val="single" w:sz="4" w:space="0" w:color="000000"/>
              <w:bottom w:val="single" w:sz="4" w:space="0" w:color="000000"/>
              <w:right w:val="single" w:sz="4" w:space="0" w:color="000000"/>
            </w:tcBorders>
            <w:shd w:val="clear" w:color="000080" w:fill="FFFFFF"/>
          </w:tcPr>
          <w:p w14:paraId="173930C6" w14:textId="77777777" w:rsidR="00C34ED1" w:rsidRDefault="00C34ED1">
            <w:pPr>
              <w:pStyle w:val="TableText"/>
            </w:pPr>
          </w:p>
        </w:tc>
      </w:tr>
    </w:tbl>
    <w:p w14:paraId="0AF3F7CC" w14:textId="77777777" w:rsidR="00C34ED1" w:rsidRDefault="00C34ED1">
      <w:pPr>
        <w:pStyle w:val="LineSpacer"/>
        <w:spacing w:after="120"/>
      </w:pPr>
    </w:p>
    <w:p w14:paraId="4C76083A" w14:textId="77777777" w:rsidR="00C34ED1" w:rsidRDefault="00C34ED1">
      <w:pPr>
        <w:pStyle w:val="TableText"/>
        <w:spacing w:before="0" w:after="120"/>
      </w:pPr>
    </w:p>
    <w:p w14:paraId="67267EF9" w14:textId="77777777" w:rsidR="00C34ED1" w:rsidRDefault="00C34ED1">
      <w:pPr>
        <w:sectPr w:rsidR="00C34ED1">
          <w:headerReference w:type="first" r:id="rId15"/>
          <w:footerReference w:type="first" r:id="rId16"/>
          <w:pgSz w:w="12240" w:h="15840" w:code="1"/>
          <w:pgMar w:top="1440" w:right="1440" w:bottom="1440" w:left="1440" w:header="504" w:footer="504" w:gutter="0"/>
          <w:pgNumType w:fmt="lowerRoman" w:start="1"/>
          <w:cols w:space="720"/>
          <w:titlePg/>
        </w:sectPr>
      </w:pPr>
    </w:p>
    <w:bookmarkEnd w:id="2"/>
    <w:p w14:paraId="4AE1F17F" w14:textId="77777777" w:rsidR="00C34ED1" w:rsidRDefault="00A628CE">
      <w:pPr>
        <w:pStyle w:val="FrontMatterHeader"/>
        <w:spacing w:after="120"/>
      </w:pPr>
      <w:r>
        <w:lastRenderedPageBreak/>
        <w:t xml:space="preserve">Table of </w:t>
      </w:r>
      <w:commentRangeStart w:id="11"/>
      <w:r>
        <w:t>Contents</w:t>
      </w:r>
      <w:commentRangeEnd w:id="11"/>
      <w:r w:rsidR="005C4D43">
        <w:rPr>
          <w:rStyle w:val="CommentReference"/>
          <w:rFonts w:ascii="Times New Roman" w:hAnsi="Times New Roman"/>
          <w:b w:val="0"/>
        </w:rPr>
        <w:commentReference w:id="11"/>
      </w:r>
    </w:p>
    <w:p w14:paraId="58FA6336" w14:textId="77777777" w:rsidR="00C34ED1" w:rsidRDefault="00A628CE">
      <w:pPr>
        <w:pStyle w:val="TOC1"/>
        <w:rPr>
          <w:rFonts w:asciiTheme="minorHAnsi" w:eastAsiaTheme="minorEastAsia" w:hAnsiTheme="minorHAnsi" w:cstheme="minorBidi"/>
          <w:b w:val="0"/>
          <w:sz w:val="22"/>
          <w:szCs w:val="22"/>
        </w:rPr>
      </w:pPr>
      <w:r>
        <w:rPr>
          <w:b w:val="0"/>
        </w:rPr>
        <w:fldChar w:fldCharType="begin"/>
      </w:r>
      <w:r>
        <w:rPr>
          <w:b w:val="0"/>
        </w:rPr>
        <w:instrText xml:space="preserve"> TOC \h \z \t "Heading 1,1,Heading 2,2,Heading 3,3,AppHeading 1,1,AppHeading 2,2,AppHeading 3,3,Back Matter Heading,1" </w:instrText>
      </w:r>
      <w:r>
        <w:rPr>
          <w:b w:val="0"/>
        </w:rPr>
        <w:fldChar w:fldCharType="separate"/>
      </w:r>
      <w:hyperlink w:anchor="_Toc467271944" w:history="1">
        <w:r>
          <w:rPr>
            <w:rStyle w:val="Hyperlink"/>
          </w:rPr>
          <w:t>1.</w:t>
        </w:r>
        <w:r>
          <w:rPr>
            <w:rFonts w:asciiTheme="minorHAnsi" w:eastAsiaTheme="minorEastAsia" w:hAnsiTheme="minorHAnsi" w:cstheme="minorBidi"/>
            <w:b w:val="0"/>
            <w:sz w:val="22"/>
            <w:szCs w:val="22"/>
          </w:rPr>
          <w:tab/>
        </w:r>
        <w:r>
          <w:rPr>
            <w:rStyle w:val="Hyperlink"/>
          </w:rPr>
          <w:t>Introduction</w:t>
        </w:r>
        <w:r>
          <w:rPr>
            <w:webHidden/>
          </w:rPr>
          <w:tab/>
        </w:r>
        <w:r>
          <w:rPr>
            <w:webHidden/>
          </w:rPr>
          <w:fldChar w:fldCharType="begin"/>
        </w:r>
        <w:r>
          <w:rPr>
            <w:webHidden/>
          </w:rPr>
          <w:instrText xml:space="preserve"> PAGEREF _Toc467271944 \h </w:instrText>
        </w:r>
        <w:r>
          <w:rPr>
            <w:webHidden/>
          </w:rPr>
        </w:r>
        <w:r>
          <w:rPr>
            <w:webHidden/>
          </w:rPr>
          <w:fldChar w:fldCharType="separate"/>
        </w:r>
        <w:r>
          <w:rPr>
            <w:webHidden/>
          </w:rPr>
          <w:t>1</w:t>
        </w:r>
        <w:r>
          <w:rPr>
            <w:webHidden/>
          </w:rPr>
          <w:fldChar w:fldCharType="end"/>
        </w:r>
      </w:hyperlink>
    </w:p>
    <w:p w14:paraId="18BCF2CD" w14:textId="77777777" w:rsidR="00C34ED1" w:rsidRDefault="00C24DD3">
      <w:pPr>
        <w:pStyle w:val="TOC2"/>
        <w:rPr>
          <w:rFonts w:asciiTheme="minorHAnsi" w:eastAsiaTheme="minorEastAsia" w:hAnsiTheme="minorHAnsi" w:cstheme="minorBidi"/>
          <w:sz w:val="22"/>
          <w:szCs w:val="22"/>
        </w:rPr>
      </w:pPr>
      <w:hyperlink w:anchor="_Toc467271945" w:history="1">
        <w:r w:rsidR="00A628CE">
          <w:rPr>
            <w:rStyle w:val="Hyperlink"/>
          </w:rPr>
          <w:t>1.1</w:t>
        </w:r>
        <w:r w:rsidR="00A628CE">
          <w:rPr>
            <w:rFonts w:asciiTheme="minorHAnsi" w:eastAsiaTheme="minorEastAsia" w:hAnsiTheme="minorHAnsi" w:cstheme="minorBidi"/>
            <w:sz w:val="22"/>
            <w:szCs w:val="22"/>
          </w:rPr>
          <w:tab/>
        </w:r>
        <w:r w:rsidR="00A628CE">
          <w:rPr>
            <w:rStyle w:val="Hyperlink"/>
          </w:rPr>
          <w:t>Background</w:t>
        </w:r>
        <w:r w:rsidR="00A628CE">
          <w:rPr>
            <w:webHidden/>
          </w:rPr>
          <w:tab/>
        </w:r>
        <w:r w:rsidR="00A628CE">
          <w:rPr>
            <w:webHidden/>
          </w:rPr>
          <w:fldChar w:fldCharType="begin"/>
        </w:r>
        <w:r w:rsidR="00A628CE">
          <w:rPr>
            <w:webHidden/>
          </w:rPr>
          <w:instrText xml:space="preserve"> PAGEREF _Toc467271945 \h </w:instrText>
        </w:r>
        <w:r w:rsidR="00A628CE">
          <w:rPr>
            <w:webHidden/>
          </w:rPr>
        </w:r>
        <w:r w:rsidR="00A628CE">
          <w:rPr>
            <w:webHidden/>
          </w:rPr>
          <w:fldChar w:fldCharType="separate"/>
        </w:r>
        <w:r w:rsidR="00A628CE">
          <w:rPr>
            <w:webHidden/>
          </w:rPr>
          <w:t>1</w:t>
        </w:r>
        <w:r w:rsidR="00A628CE">
          <w:rPr>
            <w:webHidden/>
          </w:rPr>
          <w:fldChar w:fldCharType="end"/>
        </w:r>
      </w:hyperlink>
    </w:p>
    <w:p w14:paraId="23BB5055" w14:textId="77777777" w:rsidR="00C34ED1" w:rsidRDefault="00C24DD3">
      <w:pPr>
        <w:pStyle w:val="TOC2"/>
        <w:rPr>
          <w:rFonts w:asciiTheme="minorHAnsi" w:eastAsiaTheme="minorEastAsia" w:hAnsiTheme="minorHAnsi" w:cstheme="minorBidi"/>
          <w:sz w:val="22"/>
          <w:szCs w:val="22"/>
        </w:rPr>
      </w:pPr>
      <w:hyperlink w:anchor="_Toc467271946" w:history="1">
        <w:r w:rsidR="00A628CE">
          <w:rPr>
            <w:rStyle w:val="Hyperlink"/>
          </w:rPr>
          <w:t>1.2</w:t>
        </w:r>
        <w:r w:rsidR="00A628CE">
          <w:rPr>
            <w:rFonts w:asciiTheme="minorHAnsi" w:eastAsiaTheme="minorEastAsia" w:hAnsiTheme="minorHAnsi" w:cstheme="minorBidi"/>
            <w:sz w:val="22"/>
            <w:szCs w:val="22"/>
          </w:rPr>
          <w:tab/>
        </w:r>
        <w:r w:rsidR="00A628CE">
          <w:rPr>
            <w:rStyle w:val="Hyperlink"/>
          </w:rPr>
          <w:t>Purpose</w:t>
        </w:r>
        <w:r w:rsidR="00A628CE">
          <w:rPr>
            <w:webHidden/>
          </w:rPr>
          <w:tab/>
        </w:r>
        <w:r w:rsidR="00A628CE">
          <w:rPr>
            <w:webHidden/>
          </w:rPr>
          <w:fldChar w:fldCharType="begin"/>
        </w:r>
        <w:r w:rsidR="00A628CE">
          <w:rPr>
            <w:webHidden/>
          </w:rPr>
          <w:instrText xml:space="preserve"> PAGEREF _Toc467271946 \h </w:instrText>
        </w:r>
        <w:r w:rsidR="00A628CE">
          <w:rPr>
            <w:webHidden/>
          </w:rPr>
        </w:r>
        <w:r w:rsidR="00A628CE">
          <w:rPr>
            <w:webHidden/>
          </w:rPr>
          <w:fldChar w:fldCharType="separate"/>
        </w:r>
        <w:r w:rsidR="00A628CE">
          <w:rPr>
            <w:webHidden/>
          </w:rPr>
          <w:t>1</w:t>
        </w:r>
        <w:r w:rsidR="00A628CE">
          <w:rPr>
            <w:webHidden/>
          </w:rPr>
          <w:fldChar w:fldCharType="end"/>
        </w:r>
      </w:hyperlink>
    </w:p>
    <w:p w14:paraId="640586A6" w14:textId="77777777" w:rsidR="00C34ED1" w:rsidRDefault="00C24DD3">
      <w:pPr>
        <w:pStyle w:val="TOC2"/>
        <w:rPr>
          <w:rFonts w:asciiTheme="minorHAnsi" w:eastAsiaTheme="minorEastAsia" w:hAnsiTheme="minorHAnsi" w:cstheme="minorBidi"/>
          <w:sz w:val="22"/>
          <w:szCs w:val="22"/>
        </w:rPr>
      </w:pPr>
      <w:hyperlink w:anchor="_Toc467271947" w:history="1">
        <w:r w:rsidR="00A628CE">
          <w:rPr>
            <w:rStyle w:val="Hyperlink"/>
          </w:rPr>
          <w:t>1.3</w:t>
        </w:r>
        <w:r w:rsidR="00A628CE">
          <w:rPr>
            <w:rFonts w:asciiTheme="minorHAnsi" w:eastAsiaTheme="minorEastAsia" w:hAnsiTheme="minorHAnsi" w:cstheme="minorBidi"/>
            <w:sz w:val="22"/>
            <w:szCs w:val="22"/>
          </w:rPr>
          <w:tab/>
        </w:r>
        <w:r w:rsidR="00A628CE">
          <w:rPr>
            <w:rStyle w:val="Hyperlink"/>
          </w:rPr>
          <w:t>Application Description</w:t>
        </w:r>
        <w:r w:rsidR="00A628CE">
          <w:rPr>
            <w:webHidden/>
          </w:rPr>
          <w:tab/>
        </w:r>
        <w:r w:rsidR="00A628CE">
          <w:rPr>
            <w:webHidden/>
          </w:rPr>
          <w:fldChar w:fldCharType="begin"/>
        </w:r>
        <w:r w:rsidR="00A628CE">
          <w:rPr>
            <w:webHidden/>
          </w:rPr>
          <w:instrText xml:space="preserve"> PAGEREF _Toc467271947 \h </w:instrText>
        </w:r>
        <w:r w:rsidR="00A628CE">
          <w:rPr>
            <w:webHidden/>
          </w:rPr>
        </w:r>
        <w:r w:rsidR="00A628CE">
          <w:rPr>
            <w:webHidden/>
          </w:rPr>
          <w:fldChar w:fldCharType="separate"/>
        </w:r>
        <w:r w:rsidR="00A628CE">
          <w:rPr>
            <w:webHidden/>
          </w:rPr>
          <w:t>1</w:t>
        </w:r>
        <w:r w:rsidR="00A628CE">
          <w:rPr>
            <w:webHidden/>
          </w:rPr>
          <w:fldChar w:fldCharType="end"/>
        </w:r>
      </w:hyperlink>
    </w:p>
    <w:p w14:paraId="430B69DE" w14:textId="77777777" w:rsidR="00C34ED1" w:rsidRDefault="00C24DD3">
      <w:pPr>
        <w:pStyle w:val="TOC1"/>
        <w:rPr>
          <w:rFonts w:asciiTheme="minorHAnsi" w:eastAsiaTheme="minorEastAsia" w:hAnsiTheme="minorHAnsi" w:cstheme="minorBidi"/>
          <w:b w:val="0"/>
          <w:sz w:val="22"/>
          <w:szCs w:val="22"/>
        </w:rPr>
      </w:pPr>
      <w:hyperlink w:anchor="_Toc467271948" w:history="1">
        <w:r w:rsidR="00A628CE">
          <w:rPr>
            <w:rStyle w:val="Hyperlink"/>
          </w:rPr>
          <w:t>2.</w:t>
        </w:r>
        <w:r w:rsidR="00A628CE">
          <w:rPr>
            <w:rFonts w:asciiTheme="minorHAnsi" w:eastAsiaTheme="minorEastAsia" w:hAnsiTheme="minorHAnsi" w:cstheme="minorBidi"/>
            <w:b w:val="0"/>
            <w:sz w:val="22"/>
            <w:szCs w:val="22"/>
          </w:rPr>
          <w:tab/>
        </w:r>
        <w:r w:rsidR="00A628CE">
          <w:rPr>
            <w:rStyle w:val="Hyperlink"/>
          </w:rPr>
          <w:t>User Account Creation</w:t>
        </w:r>
        <w:r w:rsidR="00A628CE">
          <w:rPr>
            <w:webHidden/>
          </w:rPr>
          <w:tab/>
        </w:r>
        <w:r w:rsidR="00A628CE">
          <w:rPr>
            <w:webHidden/>
          </w:rPr>
          <w:fldChar w:fldCharType="begin"/>
        </w:r>
        <w:r w:rsidR="00A628CE">
          <w:rPr>
            <w:webHidden/>
          </w:rPr>
          <w:instrText xml:space="preserve"> PAGEREF _Toc467271948 \h </w:instrText>
        </w:r>
        <w:r w:rsidR="00A628CE">
          <w:rPr>
            <w:webHidden/>
          </w:rPr>
        </w:r>
        <w:r w:rsidR="00A628CE">
          <w:rPr>
            <w:webHidden/>
          </w:rPr>
          <w:fldChar w:fldCharType="separate"/>
        </w:r>
        <w:r w:rsidR="00A628CE">
          <w:rPr>
            <w:webHidden/>
          </w:rPr>
          <w:t>3</w:t>
        </w:r>
        <w:r w:rsidR="00A628CE">
          <w:rPr>
            <w:webHidden/>
          </w:rPr>
          <w:fldChar w:fldCharType="end"/>
        </w:r>
      </w:hyperlink>
    </w:p>
    <w:p w14:paraId="27E94224" w14:textId="77777777" w:rsidR="00C34ED1" w:rsidRDefault="00C24DD3">
      <w:pPr>
        <w:pStyle w:val="TOC2"/>
        <w:rPr>
          <w:rFonts w:asciiTheme="minorHAnsi" w:eastAsiaTheme="minorEastAsia" w:hAnsiTheme="minorHAnsi" w:cstheme="minorBidi"/>
          <w:sz w:val="22"/>
          <w:szCs w:val="22"/>
        </w:rPr>
      </w:pPr>
      <w:hyperlink w:anchor="_Toc467271949" w:history="1">
        <w:r w:rsidR="00A628CE">
          <w:rPr>
            <w:rStyle w:val="Hyperlink"/>
          </w:rPr>
          <w:t>2.1</w:t>
        </w:r>
        <w:r w:rsidR="00A628CE">
          <w:rPr>
            <w:rFonts w:asciiTheme="minorHAnsi" w:eastAsiaTheme="minorEastAsia" w:hAnsiTheme="minorHAnsi" w:cstheme="minorBidi"/>
            <w:sz w:val="22"/>
            <w:szCs w:val="22"/>
          </w:rPr>
          <w:tab/>
        </w:r>
        <w:r w:rsidR="00A628CE">
          <w:rPr>
            <w:rStyle w:val="Hyperlink"/>
          </w:rPr>
          <w:t>Login Page</w:t>
        </w:r>
        <w:r w:rsidR="00A628CE">
          <w:rPr>
            <w:webHidden/>
          </w:rPr>
          <w:tab/>
        </w:r>
        <w:r w:rsidR="00A628CE">
          <w:rPr>
            <w:webHidden/>
          </w:rPr>
          <w:fldChar w:fldCharType="begin"/>
        </w:r>
        <w:r w:rsidR="00A628CE">
          <w:rPr>
            <w:webHidden/>
          </w:rPr>
          <w:instrText xml:space="preserve"> PAGEREF _Toc467271949 \h </w:instrText>
        </w:r>
        <w:r w:rsidR="00A628CE">
          <w:rPr>
            <w:webHidden/>
          </w:rPr>
        </w:r>
        <w:r w:rsidR="00A628CE">
          <w:rPr>
            <w:webHidden/>
          </w:rPr>
          <w:fldChar w:fldCharType="separate"/>
        </w:r>
        <w:r w:rsidR="00A628CE">
          <w:rPr>
            <w:webHidden/>
          </w:rPr>
          <w:t>3</w:t>
        </w:r>
        <w:r w:rsidR="00A628CE">
          <w:rPr>
            <w:webHidden/>
          </w:rPr>
          <w:fldChar w:fldCharType="end"/>
        </w:r>
      </w:hyperlink>
    </w:p>
    <w:p w14:paraId="3A9B2669" w14:textId="77777777" w:rsidR="00C34ED1" w:rsidRDefault="00C24DD3">
      <w:pPr>
        <w:pStyle w:val="TOC2"/>
        <w:rPr>
          <w:rFonts w:asciiTheme="minorHAnsi" w:eastAsiaTheme="minorEastAsia" w:hAnsiTheme="minorHAnsi" w:cstheme="minorBidi"/>
          <w:sz w:val="22"/>
          <w:szCs w:val="22"/>
        </w:rPr>
      </w:pPr>
      <w:hyperlink w:anchor="_Toc467271950" w:history="1">
        <w:r w:rsidR="00A628CE">
          <w:rPr>
            <w:rStyle w:val="Hyperlink"/>
          </w:rPr>
          <w:t>2.2</w:t>
        </w:r>
        <w:r w:rsidR="00A628CE">
          <w:rPr>
            <w:rFonts w:asciiTheme="minorHAnsi" w:eastAsiaTheme="minorEastAsia" w:hAnsiTheme="minorHAnsi" w:cstheme="minorBidi"/>
            <w:sz w:val="22"/>
            <w:szCs w:val="22"/>
          </w:rPr>
          <w:tab/>
        </w:r>
        <w:r w:rsidR="00A628CE">
          <w:rPr>
            <w:rStyle w:val="Hyperlink"/>
          </w:rPr>
          <w:t>Creating a New User</w:t>
        </w:r>
        <w:r w:rsidR="00A628CE">
          <w:rPr>
            <w:webHidden/>
          </w:rPr>
          <w:tab/>
        </w:r>
        <w:r w:rsidR="00A628CE">
          <w:rPr>
            <w:webHidden/>
          </w:rPr>
          <w:fldChar w:fldCharType="begin"/>
        </w:r>
        <w:r w:rsidR="00A628CE">
          <w:rPr>
            <w:webHidden/>
          </w:rPr>
          <w:instrText xml:space="preserve"> PAGEREF _Toc467271950 \h </w:instrText>
        </w:r>
        <w:r w:rsidR="00A628CE">
          <w:rPr>
            <w:webHidden/>
          </w:rPr>
        </w:r>
        <w:r w:rsidR="00A628CE">
          <w:rPr>
            <w:webHidden/>
          </w:rPr>
          <w:fldChar w:fldCharType="separate"/>
        </w:r>
        <w:r w:rsidR="00A628CE">
          <w:rPr>
            <w:webHidden/>
          </w:rPr>
          <w:t>3</w:t>
        </w:r>
        <w:r w:rsidR="00A628CE">
          <w:rPr>
            <w:webHidden/>
          </w:rPr>
          <w:fldChar w:fldCharType="end"/>
        </w:r>
      </w:hyperlink>
    </w:p>
    <w:p w14:paraId="6D1D60FC" w14:textId="77777777" w:rsidR="00C34ED1" w:rsidRDefault="00C24DD3">
      <w:pPr>
        <w:pStyle w:val="TOC2"/>
        <w:rPr>
          <w:rFonts w:asciiTheme="minorHAnsi" w:eastAsiaTheme="minorEastAsia" w:hAnsiTheme="minorHAnsi" w:cstheme="minorBidi"/>
          <w:sz w:val="22"/>
          <w:szCs w:val="22"/>
        </w:rPr>
      </w:pPr>
      <w:hyperlink w:anchor="_Toc467271951" w:history="1">
        <w:r w:rsidR="00A628CE">
          <w:rPr>
            <w:rStyle w:val="Hyperlink"/>
          </w:rPr>
          <w:t>2.3</w:t>
        </w:r>
        <w:r w:rsidR="00A628CE">
          <w:rPr>
            <w:rFonts w:asciiTheme="minorHAnsi" w:eastAsiaTheme="minorEastAsia" w:hAnsiTheme="minorHAnsi" w:cstheme="minorBidi"/>
            <w:sz w:val="22"/>
            <w:szCs w:val="22"/>
          </w:rPr>
          <w:tab/>
        </w:r>
        <w:r w:rsidR="00A628CE">
          <w:rPr>
            <w:rStyle w:val="Hyperlink"/>
          </w:rPr>
          <w:t>Resetting a Password</w:t>
        </w:r>
        <w:r w:rsidR="00A628CE">
          <w:rPr>
            <w:webHidden/>
          </w:rPr>
          <w:tab/>
        </w:r>
        <w:r w:rsidR="00A628CE">
          <w:rPr>
            <w:webHidden/>
          </w:rPr>
          <w:fldChar w:fldCharType="begin"/>
        </w:r>
        <w:r w:rsidR="00A628CE">
          <w:rPr>
            <w:webHidden/>
          </w:rPr>
          <w:instrText xml:space="preserve"> PAGEREF _Toc467271951 \h </w:instrText>
        </w:r>
        <w:r w:rsidR="00A628CE">
          <w:rPr>
            <w:webHidden/>
          </w:rPr>
        </w:r>
        <w:r w:rsidR="00A628CE">
          <w:rPr>
            <w:webHidden/>
          </w:rPr>
          <w:fldChar w:fldCharType="separate"/>
        </w:r>
        <w:r w:rsidR="00A628CE">
          <w:rPr>
            <w:webHidden/>
          </w:rPr>
          <w:t>4</w:t>
        </w:r>
        <w:r w:rsidR="00A628CE">
          <w:rPr>
            <w:webHidden/>
          </w:rPr>
          <w:fldChar w:fldCharType="end"/>
        </w:r>
      </w:hyperlink>
    </w:p>
    <w:p w14:paraId="1B1E9165" w14:textId="77777777" w:rsidR="00C34ED1" w:rsidRDefault="00C24DD3">
      <w:pPr>
        <w:pStyle w:val="TOC2"/>
        <w:rPr>
          <w:rFonts w:asciiTheme="minorHAnsi" w:eastAsiaTheme="minorEastAsia" w:hAnsiTheme="minorHAnsi" w:cstheme="minorBidi"/>
          <w:sz w:val="22"/>
          <w:szCs w:val="22"/>
        </w:rPr>
      </w:pPr>
      <w:hyperlink w:anchor="_Toc467271952" w:history="1">
        <w:r w:rsidR="00A628CE">
          <w:rPr>
            <w:rStyle w:val="Hyperlink"/>
          </w:rPr>
          <w:t>2.4</w:t>
        </w:r>
        <w:r w:rsidR="00A628CE">
          <w:rPr>
            <w:rFonts w:asciiTheme="minorHAnsi" w:eastAsiaTheme="minorEastAsia" w:hAnsiTheme="minorHAnsi" w:cstheme="minorBidi"/>
            <w:sz w:val="22"/>
            <w:szCs w:val="22"/>
          </w:rPr>
          <w:tab/>
        </w:r>
        <w:r w:rsidR="00A628CE">
          <w:rPr>
            <w:rStyle w:val="Hyperlink"/>
          </w:rPr>
          <w:t>Account Management</w:t>
        </w:r>
        <w:r w:rsidR="00A628CE">
          <w:rPr>
            <w:webHidden/>
          </w:rPr>
          <w:tab/>
        </w:r>
        <w:r w:rsidR="00A628CE">
          <w:rPr>
            <w:webHidden/>
          </w:rPr>
          <w:fldChar w:fldCharType="begin"/>
        </w:r>
        <w:r w:rsidR="00A628CE">
          <w:rPr>
            <w:webHidden/>
          </w:rPr>
          <w:instrText xml:space="preserve"> PAGEREF _Toc467271952 \h </w:instrText>
        </w:r>
        <w:r w:rsidR="00A628CE">
          <w:rPr>
            <w:webHidden/>
          </w:rPr>
        </w:r>
        <w:r w:rsidR="00A628CE">
          <w:rPr>
            <w:webHidden/>
          </w:rPr>
          <w:fldChar w:fldCharType="separate"/>
        </w:r>
        <w:r w:rsidR="00A628CE">
          <w:rPr>
            <w:webHidden/>
          </w:rPr>
          <w:t>5</w:t>
        </w:r>
        <w:r w:rsidR="00A628CE">
          <w:rPr>
            <w:webHidden/>
          </w:rPr>
          <w:fldChar w:fldCharType="end"/>
        </w:r>
      </w:hyperlink>
    </w:p>
    <w:p w14:paraId="7EBC8E41" w14:textId="77777777" w:rsidR="00C34ED1" w:rsidRDefault="00C24DD3">
      <w:pPr>
        <w:pStyle w:val="TOC1"/>
        <w:rPr>
          <w:rFonts w:asciiTheme="minorHAnsi" w:eastAsiaTheme="minorEastAsia" w:hAnsiTheme="minorHAnsi" w:cstheme="minorBidi"/>
          <w:b w:val="0"/>
          <w:sz w:val="22"/>
          <w:szCs w:val="22"/>
        </w:rPr>
      </w:pPr>
      <w:hyperlink w:anchor="_Toc467271953" w:history="1">
        <w:r w:rsidR="00A628CE">
          <w:rPr>
            <w:rStyle w:val="Hyperlink"/>
          </w:rPr>
          <w:t>3.</w:t>
        </w:r>
        <w:r w:rsidR="00A628CE">
          <w:rPr>
            <w:rFonts w:asciiTheme="minorHAnsi" w:eastAsiaTheme="minorEastAsia" w:hAnsiTheme="minorHAnsi" w:cstheme="minorBidi"/>
            <w:b w:val="0"/>
            <w:sz w:val="22"/>
            <w:szCs w:val="22"/>
          </w:rPr>
          <w:tab/>
        </w:r>
        <w:r w:rsidR="00A628CE">
          <w:rPr>
            <w:rStyle w:val="Hyperlink"/>
          </w:rPr>
          <w:t>Measure Dashboard</w:t>
        </w:r>
        <w:r w:rsidR="00A628CE">
          <w:rPr>
            <w:webHidden/>
          </w:rPr>
          <w:tab/>
        </w:r>
        <w:r w:rsidR="00A628CE">
          <w:rPr>
            <w:webHidden/>
          </w:rPr>
          <w:fldChar w:fldCharType="begin"/>
        </w:r>
        <w:r w:rsidR="00A628CE">
          <w:rPr>
            <w:webHidden/>
          </w:rPr>
          <w:instrText xml:space="preserve"> PAGEREF _Toc467271953 \h </w:instrText>
        </w:r>
        <w:r w:rsidR="00A628CE">
          <w:rPr>
            <w:webHidden/>
          </w:rPr>
        </w:r>
        <w:r w:rsidR="00A628CE">
          <w:rPr>
            <w:webHidden/>
          </w:rPr>
          <w:fldChar w:fldCharType="separate"/>
        </w:r>
        <w:r w:rsidR="00A628CE">
          <w:rPr>
            <w:webHidden/>
          </w:rPr>
          <w:t>6</w:t>
        </w:r>
        <w:r w:rsidR="00A628CE">
          <w:rPr>
            <w:webHidden/>
          </w:rPr>
          <w:fldChar w:fldCharType="end"/>
        </w:r>
      </w:hyperlink>
    </w:p>
    <w:p w14:paraId="22AA4728" w14:textId="77777777" w:rsidR="00C34ED1" w:rsidRDefault="00C24DD3">
      <w:pPr>
        <w:pStyle w:val="TOC2"/>
        <w:rPr>
          <w:rFonts w:asciiTheme="minorHAnsi" w:eastAsiaTheme="minorEastAsia" w:hAnsiTheme="minorHAnsi" w:cstheme="minorBidi"/>
          <w:sz w:val="22"/>
          <w:szCs w:val="22"/>
        </w:rPr>
      </w:pPr>
      <w:hyperlink w:anchor="_Toc467271954" w:history="1">
        <w:r w:rsidR="00A628CE">
          <w:rPr>
            <w:rStyle w:val="Hyperlink"/>
          </w:rPr>
          <w:t>3.1</w:t>
        </w:r>
        <w:r w:rsidR="00A628CE">
          <w:rPr>
            <w:rFonts w:asciiTheme="minorHAnsi" w:eastAsiaTheme="minorEastAsia" w:hAnsiTheme="minorHAnsi" w:cstheme="minorBidi"/>
            <w:sz w:val="22"/>
            <w:szCs w:val="22"/>
          </w:rPr>
          <w:tab/>
        </w:r>
        <w:r w:rsidR="00A628CE">
          <w:rPr>
            <w:rStyle w:val="Hyperlink"/>
          </w:rPr>
          <w:t>Overview</w:t>
        </w:r>
        <w:r w:rsidR="00A628CE">
          <w:rPr>
            <w:webHidden/>
          </w:rPr>
          <w:tab/>
        </w:r>
        <w:r w:rsidR="00A628CE">
          <w:rPr>
            <w:webHidden/>
          </w:rPr>
          <w:fldChar w:fldCharType="begin"/>
        </w:r>
        <w:r w:rsidR="00A628CE">
          <w:rPr>
            <w:webHidden/>
          </w:rPr>
          <w:instrText xml:space="preserve"> PAGEREF _Toc467271954 \h </w:instrText>
        </w:r>
        <w:r w:rsidR="00A628CE">
          <w:rPr>
            <w:webHidden/>
          </w:rPr>
        </w:r>
        <w:r w:rsidR="00A628CE">
          <w:rPr>
            <w:webHidden/>
          </w:rPr>
          <w:fldChar w:fldCharType="separate"/>
        </w:r>
        <w:r w:rsidR="00A628CE">
          <w:rPr>
            <w:webHidden/>
          </w:rPr>
          <w:t>6</w:t>
        </w:r>
        <w:r w:rsidR="00A628CE">
          <w:rPr>
            <w:webHidden/>
          </w:rPr>
          <w:fldChar w:fldCharType="end"/>
        </w:r>
      </w:hyperlink>
    </w:p>
    <w:p w14:paraId="7978809A" w14:textId="77777777" w:rsidR="00C34ED1" w:rsidRDefault="00C24DD3">
      <w:pPr>
        <w:pStyle w:val="TOC2"/>
        <w:rPr>
          <w:rFonts w:asciiTheme="minorHAnsi" w:eastAsiaTheme="minorEastAsia" w:hAnsiTheme="minorHAnsi" w:cstheme="minorBidi"/>
          <w:sz w:val="22"/>
          <w:szCs w:val="22"/>
        </w:rPr>
      </w:pPr>
      <w:hyperlink w:anchor="_Toc467271955" w:history="1">
        <w:r w:rsidR="00A628CE">
          <w:rPr>
            <w:rStyle w:val="Hyperlink"/>
          </w:rPr>
          <w:t>3.2</w:t>
        </w:r>
        <w:r w:rsidR="00A628CE">
          <w:rPr>
            <w:rFonts w:asciiTheme="minorHAnsi" w:eastAsiaTheme="minorEastAsia" w:hAnsiTheme="minorHAnsi" w:cstheme="minorBidi"/>
            <w:sz w:val="22"/>
            <w:szCs w:val="22"/>
          </w:rPr>
          <w:tab/>
        </w:r>
        <w:r w:rsidR="00A628CE">
          <w:rPr>
            <w:rStyle w:val="Hyperlink"/>
          </w:rPr>
          <w:t>Loading a New Measure</w:t>
        </w:r>
        <w:r w:rsidR="00A628CE">
          <w:rPr>
            <w:webHidden/>
          </w:rPr>
          <w:tab/>
        </w:r>
        <w:r w:rsidR="00A628CE">
          <w:rPr>
            <w:webHidden/>
          </w:rPr>
          <w:fldChar w:fldCharType="begin"/>
        </w:r>
        <w:r w:rsidR="00A628CE">
          <w:rPr>
            <w:webHidden/>
          </w:rPr>
          <w:instrText xml:space="preserve"> PAGEREF _Toc467271955 \h </w:instrText>
        </w:r>
        <w:r w:rsidR="00A628CE">
          <w:rPr>
            <w:webHidden/>
          </w:rPr>
        </w:r>
        <w:r w:rsidR="00A628CE">
          <w:rPr>
            <w:webHidden/>
          </w:rPr>
          <w:fldChar w:fldCharType="separate"/>
        </w:r>
        <w:r w:rsidR="00A628CE">
          <w:rPr>
            <w:webHidden/>
          </w:rPr>
          <w:t>7</w:t>
        </w:r>
        <w:r w:rsidR="00A628CE">
          <w:rPr>
            <w:webHidden/>
          </w:rPr>
          <w:fldChar w:fldCharType="end"/>
        </w:r>
      </w:hyperlink>
    </w:p>
    <w:p w14:paraId="1EEA8131" w14:textId="77777777" w:rsidR="00C34ED1" w:rsidRDefault="00C24DD3">
      <w:pPr>
        <w:pStyle w:val="TOC2"/>
        <w:rPr>
          <w:rFonts w:asciiTheme="minorHAnsi" w:eastAsiaTheme="minorEastAsia" w:hAnsiTheme="minorHAnsi" w:cstheme="minorBidi"/>
          <w:sz w:val="22"/>
          <w:szCs w:val="22"/>
        </w:rPr>
      </w:pPr>
      <w:hyperlink w:anchor="_Toc467271956" w:history="1">
        <w:r w:rsidR="00A628CE">
          <w:rPr>
            <w:rStyle w:val="Hyperlink"/>
          </w:rPr>
          <w:t>3.3</w:t>
        </w:r>
        <w:r w:rsidR="00A628CE">
          <w:rPr>
            <w:rFonts w:asciiTheme="minorHAnsi" w:eastAsiaTheme="minorEastAsia" w:hAnsiTheme="minorHAnsi" w:cstheme="minorBidi"/>
            <w:sz w:val="22"/>
            <w:szCs w:val="22"/>
          </w:rPr>
          <w:tab/>
        </w:r>
        <w:r w:rsidR="00A628CE">
          <w:rPr>
            <w:rStyle w:val="Hyperlink"/>
          </w:rPr>
          <w:t>Updating a Measure</w:t>
        </w:r>
        <w:r w:rsidR="00A628CE">
          <w:rPr>
            <w:webHidden/>
          </w:rPr>
          <w:tab/>
        </w:r>
        <w:r w:rsidR="00A628CE">
          <w:rPr>
            <w:webHidden/>
          </w:rPr>
          <w:fldChar w:fldCharType="begin"/>
        </w:r>
        <w:r w:rsidR="00A628CE">
          <w:rPr>
            <w:webHidden/>
          </w:rPr>
          <w:instrText xml:space="preserve"> PAGEREF _Toc467271956 \h </w:instrText>
        </w:r>
        <w:r w:rsidR="00A628CE">
          <w:rPr>
            <w:webHidden/>
          </w:rPr>
        </w:r>
        <w:r w:rsidR="00A628CE">
          <w:rPr>
            <w:webHidden/>
          </w:rPr>
          <w:fldChar w:fldCharType="separate"/>
        </w:r>
        <w:r w:rsidR="00A628CE">
          <w:rPr>
            <w:webHidden/>
          </w:rPr>
          <w:t>10</w:t>
        </w:r>
        <w:r w:rsidR="00A628CE">
          <w:rPr>
            <w:webHidden/>
          </w:rPr>
          <w:fldChar w:fldCharType="end"/>
        </w:r>
      </w:hyperlink>
    </w:p>
    <w:p w14:paraId="256B0859" w14:textId="77777777" w:rsidR="00C34ED1" w:rsidRDefault="00C24DD3">
      <w:pPr>
        <w:pStyle w:val="TOC2"/>
        <w:rPr>
          <w:rFonts w:asciiTheme="minorHAnsi" w:eastAsiaTheme="minorEastAsia" w:hAnsiTheme="minorHAnsi" w:cstheme="minorBidi"/>
          <w:sz w:val="22"/>
          <w:szCs w:val="22"/>
        </w:rPr>
      </w:pPr>
      <w:hyperlink w:anchor="_Toc467271957" w:history="1">
        <w:r w:rsidR="00A628CE">
          <w:rPr>
            <w:rStyle w:val="Hyperlink"/>
          </w:rPr>
          <w:t>3.4</w:t>
        </w:r>
        <w:r w:rsidR="00A628CE">
          <w:rPr>
            <w:rFonts w:asciiTheme="minorHAnsi" w:eastAsiaTheme="minorEastAsia" w:hAnsiTheme="minorHAnsi" w:cstheme="minorBidi"/>
            <w:sz w:val="22"/>
            <w:szCs w:val="22"/>
          </w:rPr>
          <w:tab/>
        </w:r>
        <w:r w:rsidR="00A628CE">
          <w:rPr>
            <w:rStyle w:val="Hyperlink"/>
          </w:rPr>
          <w:t>Creating Synthetic Test Records</w:t>
        </w:r>
        <w:r w:rsidR="00A628CE">
          <w:rPr>
            <w:webHidden/>
          </w:rPr>
          <w:tab/>
        </w:r>
        <w:r w:rsidR="00A628CE">
          <w:rPr>
            <w:webHidden/>
          </w:rPr>
          <w:fldChar w:fldCharType="begin"/>
        </w:r>
        <w:r w:rsidR="00A628CE">
          <w:rPr>
            <w:webHidden/>
          </w:rPr>
          <w:instrText xml:space="preserve"> PAGEREF _Toc467271957 \h </w:instrText>
        </w:r>
        <w:r w:rsidR="00A628CE">
          <w:rPr>
            <w:webHidden/>
          </w:rPr>
        </w:r>
        <w:r w:rsidR="00A628CE">
          <w:rPr>
            <w:webHidden/>
          </w:rPr>
          <w:fldChar w:fldCharType="separate"/>
        </w:r>
        <w:r w:rsidR="00A628CE">
          <w:rPr>
            <w:webHidden/>
          </w:rPr>
          <w:t>10</w:t>
        </w:r>
        <w:r w:rsidR="00A628CE">
          <w:rPr>
            <w:webHidden/>
          </w:rPr>
          <w:fldChar w:fldCharType="end"/>
        </w:r>
      </w:hyperlink>
    </w:p>
    <w:p w14:paraId="162C061E" w14:textId="77777777" w:rsidR="00C34ED1" w:rsidRDefault="00C24DD3">
      <w:pPr>
        <w:pStyle w:val="TOC1"/>
        <w:rPr>
          <w:rFonts w:asciiTheme="minorHAnsi" w:eastAsiaTheme="minorEastAsia" w:hAnsiTheme="minorHAnsi" w:cstheme="minorBidi"/>
          <w:b w:val="0"/>
          <w:sz w:val="22"/>
          <w:szCs w:val="22"/>
        </w:rPr>
      </w:pPr>
      <w:hyperlink w:anchor="_Toc467271958" w:history="1">
        <w:r w:rsidR="00A628CE">
          <w:rPr>
            <w:rStyle w:val="Hyperlink"/>
          </w:rPr>
          <w:t>4.</w:t>
        </w:r>
        <w:r w:rsidR="00A628CE">
          <w:rPr>
            <w:rFonts w:asciiTheme="minorHAnsi" w:eastAsiaTheme="minorEastAsia" w:hAnsiTheme="minorHAnsi" w:cstheme="minorBidi"/>
            <w:b w:val="0"/>
            <w:sz w:val="22"/>
            <w:szCs w:val="22"/>
          </w:rPr>
          <w:tab/>
        </w:r>
        <w:r w:rsidR="00A628CE">
          <w:rPr>
            <w:rStyle w:val="Hyperlink"/>
          </w:rPr>
          <w:t>Measure Results View</w:t>
        </w:r>
        <w:r w:rsidR="00A628CE">
          <w:rPr>
            <w:webHidden/>
          </w:rPr>
          <w:tab/>
        </w:r>
        <w:r w:rsidR="00A628CE">
          <w:rPr>
            <w:webHidden/>
          </w:rPr>
          <w:fldChar w:fldCharType="begin"/>
        </w:r>
        <w:r w:rsidR="00A628CE">
          <w:rPr>
            <w:webHidden/>
          </w:rPr>
          <w:instrText xml:space="preserve"> PAGEREF _Toc467271958 \h </w:instrText>
        </w:r>
        <w:r w:rsidR="00A628CE">
          <w:rPr>
            <w:webHidden/>
          </w:rPr>
        </w:r>
        <w:r w:rsidR="00A628CE">
          <w:rPr>
            <w:webHidden/>
          </w:rPr>
          <w:fldChar w:fldCharType="separate"/>
        </w:r>
        <w:r w:rsidR="00A628CE">
          <w:rPr>
            <w:webHidden/>
          </w:rPr>
          <w:t>12</w:t>
        </w:r>
        <w:r w:rsidR="00A628CE">
          <w:rPr>
            <w:webHidden/>
          </w:rPr>
          <w:fldChar w:fldCharType="end"/>
        </w:r>
      </w:hyperlink>
    </w:p>
    <w:p w14:paraId="31F360D3" w14:textId="77777777" w:rsidR="00C34ED1" w:rsidRDefault="00C24DD3">
      <w:pPr>
        <w:pStyle w:val="TOC2"/>
        <w:rPr>
          <w:rFonts w:asciiTheme="minorHAnsi" w:eastAsiaTheme="minorEastAsia" w:hAnsiTheme="minorHAnsi" w:cstheme="minorBidi"/>
          <w:sz w:val="22"/>
          <w:szCs w:val="22"/>
        </w:rPr>
      </w:pPr>
      <w:hyperlink w:anchor="_Toc467271959" w:history="1">
        <w:r w:rsidR="00A628CE">
          <w:rPr>
            <w:rStyle w:val="Hyperlink"/>
          </w:rPr>
          <w:t>4.1</w:t>
        </w:r>
        <w:r w:rsidR="00A628CE">
          <w:rPr>
            <w:rFonts w:asciiTheme="minorHAnsi" w:eastAsiaTheme="minorEastAsia" w:hAnsiTheme="minorHAnsi" w:cstheme="minorBidi"/>
            <w:sz w:val="22"/>
            <w:szCs w:val="22"/>
          </w:rPr>
          <w:tab/>
        </w:r>
        <w:r w:rsidR="00A628CE">
          <w:rPr>
            <w:rStyle w:val="Hyperlink"/>
          </w:rPr>
          <w:t>Overview</w:t>
        </w:r>
        <w:r w:rsidR="00A628CE">
          <w:rPr>
            <w:webHidden/>
          </w:rPr>
          <w:tab/>
        </w:r>
        <w:r w:rsidR="00A628CE">
          <w:rPr>
            <w:webHidden/>
          </w:rPr>
          <w:fldChar w:fldCharType="begin"/>
        </w:r>
        <w:r w:rsidR="00A628CE">
          <w:rPr>
            <w:webHidden/>
          </w:rPr>
          <w:instrText xml:space="preserve"> PAGEREF _Toc467271959 \h </w:instrText>
        </w:r>
        <w:r w:rsidR="00A628CE">
          <w:rPr>
            <w:webHidden/>
          </w:rPr>
        </w:r>
        <w:r w:rsidR="00A628CE">
          <w:rPr>
            <w:webHidden/>
          </w:rPr>
          <w:fldChar w:fldCharType="separate"/>
        </w:r>
        <w:r w:rsidR="00A628CE">
          <w:rPr>
            <w:webHidden/>
          </w:rPr>
          <w:t>12</w:t>
        </w:r>
        <w:r w:rsidR="00A628CE">
          <w:rPr>
            <w:webHidden/>
          </w:rPr>
          <w:fldChar w:fldCharType="end"/>
        </w:r>
      </w:hyperlink>
    </w:p>
    <w:p w14:paraId="60D653C5" w14:textId="77777777" w:rsidR="00C34ED1" w:rsidRDefault="00C24DD3">
      <w:pPr>
        <w:pStyle w:val="TOC2"/>
        <w:rPr>
          <w:rFonts w:asciiTheme="minorHAnsi" w:eastAsiaTheme="minorEastAsia" w:hAnsiTheme="minorHAnsi" w:cstheme="minorBidi"/>
          <w:sz w:val="22"/>
          <w:szCs w:val="22"/>
        </w:rPr>
      </w:pPr>
      <w:hyperlink w:anchor="_Toc467271960" w:history="1">
        <w:r w:rsidR="00A628CE">
          <w:rPr>
            <w:rStyle w:val="Hyperlink"/>
          </w:rPr>
          <w:t>4.2</w:t>
        </w:r>
        <w:r w:rsidR="00A628CE">
          <w:rPr>
            <w:rFonts w:asciiTheme="minorHAnsi" w:eastAsiaTheme="minorEastAsia" w:hAnsiTheme="minorHAnsi" w:cstheme="minorBidi"/>
            <w:sz w:val="22"/>
            <w:szCs w:val="22"/>
          </w:rPr>
          <w:tab/>
        </w:r>
        <w:r w:rsidR="00A628CE">
          <w:rPr>
            <w:rStyle w:val="Hyperlink"/>
          </w:rPr>
          <w:t>Measure Logic</w:t>
        </w:r>
        <w:r w:rsidR="00A628CE">
          <w:rPr>
            <w:webHidden/>
          </w:rPr>
          <w:tab/>
        </w:r>
        <w:r w:rsidR="00A628CE">
          <w:rPr>
            <w:webHidden/>
          </w:rPr>
          <w:fldChar w:fldCharType="begin"/>
        </w:r>
        <w:r w:rsidR="00A628CE">
          <w:rPr>
            <w:webHidden/>
          </w:rPr>
          <w:instrText xml:space="preserve"> PAGEREF _Toc467271960 \h </w:instrText>
        </w:r>
        <w:r w:rsidR="00A628CE">
          <w:rPr>
            <w:webHidden/>
          </w:rPr>
        </w:r>
        <w:r w:rsidR="00A628CE">
          <w:rPr>
            <w:webHidden/>
          </w:rPr>
          <w:fldChar w:fldCharType="separate"/>
        </w:r>
        <w:r w:rsidR="00A628CE">
          <w:rPr>
            <w:webHidden/>
          </w:rPr>
          <w:t>14</w:t>
        </w:r>
        <w:r w:rsidR="00A628CE">
          <w:rPr>
            <w:webHidden/>
          </w:rPr>
          <w:fldChar w:fldCharType="end"/>
        </w:r>
      </w:hyperlink>
    </w:p>
    <w:p w14:paraId="19589398" w14:textId="77777777" w:rsidR="00C34ED1" w:rsidRDefault="00C24DD3">
      <w:pPr>
        <w:pStyle w:val="TOC2"/>
        <w:rPr>
          <w:rFonts w:asciiTheme="minorHAnsi" w:eastAsiaTheme="minorEastAsia" w:hAnsiTheme="minorHAnsi" w:cstheme="minorBidi"/>
          <w:sz w:val="22"/>
          <w:szCs w:val="22"/>
        </w:rPr>
      </w:pPr>
      <w:hyperlink w:anchor="_Toc467271961" w:history="1">
        <w:r w:rsidR="00A628CE">
          <w:rPr>
            <w:rStyle w:val="Hyperlink"/>
          </w:rPr>
          <w:t>4.3</w:t>
        </w:r>
        <w:r w:rsidR="00A628CE">
          <w:rPr>
            <w:rFonts w:asciiTheme="minorHAnsi" w:eastAsiaTheme="minorEastAsia" w:hAnsiTheme="minorHAnsi" w:cstheme="minorBidi"/>
            <w:sz w:val="22"/>
            <w:szCs w:val="22"/>
          </w:rPr>
          <w:tab/>
        </w:r>
        <w:r w:rsidR="00A628CE">
          <w:rPr>
            <w:rStyle w:val="Hyperlink"/>
          </w:rPr>
          <w:t>Creating a New Test Record</w:t>
        </w:r>
        <w:r w:rsidR="00A628CE">
          <w:rPr>
            <w:webHidden/>
          </w:rPr>
          <w:tab/>
        </w:r>
        <w:r w:rsidR="00A628CE">
          <w:rPr>
            <w:webHidden/>
          </w:rPr>
          <w:fldChar w:fldCharType="begin"/>
        </w:r>
        <w:r w:rsidR="00A628CE">
          <w:rPr>
            <w:webHidden/>
          </w:rPr>
          <w:instrText xml:space="preserve"> PAGEREF _Toc467271961 \h </w:instrText>
        </w:r>
        <w:r w:rsidR="00A628CE">
          <w:rPr>
            <w:webHidden/>
          </w:rPr>
        </w:r>
        <w:r w:rsidR="00A628CE">
          <w:rPr>
            <w:webHidden/>
          </w:rPr>
          <w:fldChar w:fldCharType="separate"/>
        </w:r>
        <w:r w:rsidR="00A628CE">
          <w:rPr>
            <w:webHidden/>
          </w:rPr>
          <w:t>14</w:t>
        </w:r>
        <w:r w:rsidR="00A628CE">
          <w:rPr>
            <w:webHidden/>
          </w:rPr>
          <w:fldChar w:fldCharType="end"/>
        </w:r>
      </w:hyperlink>
    </w:p>
    <w:p w14:paraId="7622FEB0" w14:textId="77777777" w:rsidR="00C34ED1" w:rsidRDefault="00C24DD3">
      <w:pPr>
        <w:pStyle w:val="TOC2"/>
        <w:rPr>
          <w:rFonts w:asciiTheme="minorHAnsi" w:eastAsiaTheme="minorEastAsia" w:hAnsiTheme="minorHAnsi" w:cstheme="minorBidi"/>
          <w:sz w:val="22"/>
          <w:szCs w:val="22"/>
        </w:rPr>
      </w:pPr>
      <w:hyperlink w:anchor="_Toc467271962" w:history="1">
        <w:r w:rsidR="00A628CE">
          <w:rPr>
            <w:rStyle w:val="Hyperlink"/>
          </w:rPr>
          <w:t>4.4</w:t>
        </w:r>
        <w:r w:rsidR="00A628CE">
          <w:rPr>
            <w:rFonts w:asciiTheme="minorHAnsi" w:eastAsiaTheme="minorEastAsia" w:hAnsiTheme="minorHAnsi" w:cstheme="minorBidi"/>
            <w:sz w:val="22"/>
            <w:szCs w:val="22"/>
          </w:rPr>
          <w:tab/>
        </w:r>
        <w:r w:rsidR="00A628CE">
          <w:rPr>
            <w:rStyle w:val="Hyperlink"/>
          </w:rPr>
          <w:t>Calculation Results</w:t>
        </w:r>
        <w:r w:rsidR="00A628CE">
          <w:rPr>
            <w:webHidden/>
          </w:rPr>
          <w:tab/>
        </w:r>
        <w:r w:rsidR="00A628CE">
          <w:rPr>
            <w:webHidden/>
          </w:rPr>
          <w:fldChar w:fldCharType="begin"/>
        </w:r>
        <w:r w:rsidR="00A628CE">
          <w:rPr>
            <w:webHidden/>
          </w:rPr>
          <w:instrText xml:space="preserve"> PAGEREF _Toc467271962 \h </w:instrText>
        </w:r>
        <w:r w:rsidR="00A628CE">
          <w:rPr>
            <w:webHidden/>
          </w:rPr>
        </w:r>
        <w:r w:rsidR="00A628CE">
          <w:rPr>
            <w:webHidden/>
          </w:rPr>
          <w:fldChar w:fldCharType="separate"/>
        </w:r>
        <w:r w:rsidR="00A628CE">
          <w:rPr>
            <w:webHidden/>
          </w:rPr>
          <w:t>15</w:t>
        </w:r>
        <w:r w:rsidR="00A628CE">
          <w:rPr>
            <w:webHidden/>
          </w:rPr>
          <w:fldChar w:fldCharType="end"/>
        </w:r>
      </w:hyperlink>
    </w:p>
    <w:p w14:paraId="3791A94A" w14:textId="77777777" w:rsidR="00C34ED1" w:rsidRDefault="00C24DD3">
      <w:pPr>
        <w:pStyle w:val="TOC2"/>
        <w:rPr>
          <w:rFonts w:asciiTheme="minorHAnsi" w:eastAsiaTheme="minorEastAsia" w:hAnsiTheme="minorHAnsi" w:cstheme="minorBidi"/>
          <w:sz w:val="22"/>
          <w:szCs w:val="22"/>
        </w:rPr>
      </w:pPr>
      <w:hyperlink w:anchor="_Toc467271963" w:history="1">
        <w:r w:rsidR="00A628CE">
          <w:rPr>
            <w:rStyle w:val="Hyperlink"/>
          </w:rPr>
          <w:t>4.5</w:t>
        </w:r>
        <w:r w:rsidR="00A628CE">
          <w:rPr>
            <w:rFonts w:asciiTheme="minorHAnsi" w:eastAsiaTheme="minorEastAsia" w:hAnsiTheme="minorHAnsi" w:cstheme="minorBidi"/>
            <w:sz w:val="22"/>
            <w:szCs w:val="22"/>
          </w:rPr>
          <w:tab/>
        </w:r>
        <w:r w:rsidR="00A628CE">
          <w:rPr>
            <w:rStyle w:val="Hyperlink"/>
          </w:rPr>
          <w:t>Editing a Test Record</w:t>
        </w:r>
        <w:r w:rsidR="00A628CE">
          <w:rPr>
            <w:webHidden/>
          </w:rPr>
          <w:tab/>
        </w:r>
        <w:r w:rsidR="00A628CE">
          <w:rPr>
            <w:webHidden/>
          </w:rPr>
          <w:fldChar w:fldCharType="begin"/>
        </w:r>
        <w:r w:rsidR="00A628CE">
          <w:rPr>
            <w:webHidden/>
          </w:rPr>
          <w:instrText xml:space="preserve"> PAGEREF _Toc467271963 \h </w:instrText>
        </w:r>
        <w:r w:rsidR="00A628CE">
          <w:rPr>
            <w:webHidden/>
          </w:rPr>
        </w:r>
        <w:r w:rsidR="00A628CE">
          <w:rPr>
            <w:webHidden/>
          </w:rPr>
          <w:fldChar w:fldCharType="separate"/>
        </w:r>
        <w:r w:rsidR="00A628CE">
          <w:rPr>
            <w:webHidden/>
          </w:rPr>
          <w:t>17</w:t>
        </w:r>
        <w:r w:rsidR="00A628CE">
          <w:rPr>
            <w:webHidden/>
          </w:rPr>
          <w:fldChar w:fldCharType="end"/>
        </w:r>
      </w:hyperlink>
    </w:p>
    <w:p w14:paraId="6A183F64" w14:textId="77777777" w:rsidR="00C34ED1" w:rsidRDefault="00C24DD3">
      <w:pPr>
        <w:pStyle w:val="TOC2"/>
        <w:rPr>
          <w:rFonts w:asciiTheme="minorHAnsi" w:eastAsiaTheme="minorEastAsia" w:hAnsiTheme="minorHAnsi" w:cstheme="minorBidi"/>
          <w:sz w:val="22"/>
          <w:szCs w:val="22"/>
        </w:rPr>
      </w:pPr>
      <w:hyperlink w:anchor="_Toc467271964" w:history="1">
        <w:r w:rsidR="00A628CE">
          <w:rPr>
            <w:rStyle w:val="Hyperlink"/>
          </w:rPr>
          <w:t>4.6</w:t>
        </w:r>
        <w:r w:rsidR="00A628CE">
          <w:rPr>
            <w:rFonts w:asciiTheme="minorHAnsi" w:eastAsiaTheme="minorEastAsia" w:hAnsiTheme="minorHAnsi" w:cstheme="minorBidi"/>
            <w:sz w:val="22"/>
            <w:szCs w:val="22"/>
          </w:rPr>
          <w:tab/>
        </w:r>
        <w:r w:rsidR="00A628CE">
          <w:rPr>
            <w:rStyle w:val="Hyperlink"/>
          </w:rPr>
          <w:t>Cloning a Test Record</w:t>
        </w:r>
        <w:r w:rsidR="00A628CE">
          <w:rPr>
            <w:webHidden/>
          </w:rPr>
          <w:tab/>
        </w:r>
        <w:r w:rsidR="00A628CE">
          <w:rPr>
            <w:webHidden/>
          </w:rPr>
          <w:fldChar w:fldCharType="begin"/>
        </w:r>
        <w:r w:rsidR="00A628CE">
          <w:rPr>
            <w:webHidden/>
          </w:rPr>
          <w:instrText xml:space="preserve"> PAGEREF _Toc467271964 \h </w:instrText>
        </w:r>
        <w:r w:rsidR="00A628CE">
          <w:rPr>
            <w:webHidden/>
          </w:rPr>
        </w:r>
        <w:r w:rsidR="00A628CE">
          <w:rPr>
            <w:webHidden/>
          </w:rPr>
          <w:fldChar w:fldCharType="separate"/>
        </w:r>
        <w:r w:rsidR="00A628CE">
          <w:rPr>
            <w:webHidden/>
          </w:rPr>
          <w:t>17</w:t>
        </w:r>
        <w:r w:rsidR="00A628CE">
          <w:rPr>
            <w:webHidden/>
          </w:rPr>
          <w:fldChar w:fldCharType="end"/>
        </w:r>
      </w:hyperlink>
    </w:p>
    <w:p w14:paraId="3F44D26B" w14:textId="77777777" w:rsidR="00C34ED1" w:rsidRDefault="00C24DD3">
      <w:pPr>
        <w:pStyle w:val="TOC2"/>
        <w:rPr>
          <w:rFonts w:asciiTheme="minorHAnsi" w:eastAsiaTheme="minorEastAsia" w:hAnsiTheme="minorHAnsi" w:cstheme="minorBidi"/>
          <w:sz w:val="22"/>
          <w:szCs w:val="22"/>
        </w:rPr>
      </w:pPr>
      <w:hyperlink w:anchor="_Toc467271965" w:history="1">
        <w:r w:rsidR="00A628CE">
          <w:rPr>
            <w:rStyle w:val="Hyperlink"/>
          </w:rPr>
          <w:t>4.7</w:t>
        </w:r>
        <w:r w:rsidR="00A628CE">
          <w:rPr>
            <w:rFonts w:asciiTheme="minorHAnsi" w:eastAsiaTheme="minorEastAsia" w:hAnsiTheme="minorHAnsi" w:cstheme="minorBidi"/>
            <w:sz w:val="22"/>
            <w:szCs w:val="22"/>
          </w:rPr>
          <w:tab/>
        </w:r>
        <w:r w:rsidR="00A628CE">
          <w:rPr>
            <w:rStyle w:val="Hyperlink"/>
          </w:rPr>
          <w:t>Deleting a Test Record</w:t>
        </w:r>
        <w:r w:rsidR="00A628CE">
          <w:rPr>
            <w:webHidden/>
          </w:rPr>
          <w:tab/>
        </w:r>
        <w:r w:rsidR="00A628CE">
          <w:rPr>
            <w:webHidden/>
          </w:rPr>
          <w:fldChar w:fldCharType="begin"/>
        </w:r>
        <w:r w:rsidR="00A628CE">
          <w:rPr>
            <w:webHidden/>
          </w:rPr>
          <w:instrText xml:space="preserve"> PAGEREF _Toc467271965 \h </w:instrText>
        </w:r>
        <w:r w:rsidR="00A628CE">
          <w:rPr>
            <w:webHidden/>
          </w:rPr>
        </w:r>
        <w:r w:rsidR="00A628CE">
          <w:rPr>
            <w:webHidden/>
          </w:rPr>
          <w:fldChar w:fldCharType="separate"/>
        </w:r>
        <w:r w:rsidR="00A628CE">
          <w:rPr>
            <w:webHidden/>
          </w:rPr>
          <w:t>18</w:t>
        </w:r>
        <w:r w:rsidR="00A628CE">
          <w:rPr>
            <w:webHidden/>
          </w:rPr>
          <w:fldChar w:fldCharType="end"/>
        </w:r>
      </w:hyperlink>
    </w:p>
    <w:p w14:paraId="4E492CB6" w14:textId="77777777" w:rsidR="00C34ED1" w:rsidRDefault="00C24DD3">
      <w:pPr>
        <w:pStyle w:val="TOC2"/>
        <w:rPr>
          <w:rFonts w:asciiTheme="minorHAnsi" w:eastAsiaTheme="minorEastAsia" w:hAnsiTheme="minorHAnsi" w:cstheme="minorBidi"/>
          <w:sz w:val="22"/>
          <w:szCs w:val="22"/>
        </w:rPr>
      </w:pPr>
      <w:hyperlink w:anchor="_Toc467271966" w:history="1">
        <w:r w:rsidR="00A628CE">
          <w:rPr>
            <w:rStyle w:val="Hyperlink"/>
          </w:rPr>
          <w:t>4.8</w:t>
        </w:r>
        <w:r w:rsidR="00A628CE">
          <w:rPr>
            <w:rFonts w:asciiTheme="minorHAnsi" w:eastAsiaTheme="minorEastAsia" w:hAnsiTheme="minorHAnsi" w:cstheme="minorBidi"/>
            <w:sz w:val="22"/>
            <w:szCs w:val="22"/>
          </w:rPr>
          <w:tab/>
        </w:r>
        <w:r w:rsidR="00A628CE">
          <w:rPr>
            <w:rStyle w:val="Hyperlink"/>
          </w:rPr>
          <w:t>Sharing a Test Record</w:t>
        </w:r>
        <w:r w:rsidR="00A628CE">
          <w:rPr>
            <w:webHidden/>
          </w:rPr>
          <w:tab/>
        </w:r>
        <w:r w:rsidR="00A628CE">
          <w:rPr>
            <w:webHidden/>
          </w:rPr>
          <w:fldChar w:fldCharType="begin"/>
        </w:r>
        <w:r w:rsidR="00A628CE">
          <w:rPr>
            <w:webHidden/>
          </w:rPr>
          <w:instrText xml:space="preserve"> PAGEREF _Toc467271966 \h </w:instrText>
        </w:r>
        <w:r w:rsidR="00A628CE">
          <w:rPr>
            <w:webHidden/>
          </w:rPr>
        </w:r>
        <w:r w:rsidR="00A628CE">
          <w:rPr>
            <w:webHidden/>
          </w:rPr>
          <w:fldChar w:fldCharType="separate"/>
        </w:r>
        <w:r w:rsidR="00A628CE">
          <w:rPr>
            <w:webHidden/>
          </w:rPr>
          <w:t>18</w:t>
        </w:r>
        <w:r w:rsidR="00A628CE">
          <w:rPr>
            <w:webHidden/>
          </w:rPr>
          <w:fldChar w:fldCharType="end"/>
        </w:r>
      </w:hyperlink>
    </w:p>
    <w:p w14:paraId="684513C9" w14:textId="77777777" w:rsidR="00C34ED1" w:rsidRDefault="00C24DD3">
      <w:pPr>
        <w:pStyle w:val="TOC2"/>
        <w:rPr>
          <w:rFonts w:asciiTheme="minorHAnsi" w:eastAsiaTheme="minorEastAsia" w:hAnsiTheme="minorHAnsi" w:cstheme="minorBidi"/>
          <w:sz w:val="22"/>
          <w:szCs w:val="22"/>
        </w:rPr>
      </w:pPr>
      <w:hyperlink w:anchor="_Toc467271967" w:history="1">
        <w:r w:rsidR="00A628CE">
          <w:rPr>
            <w:rStyle w:val="Hyperlink"/>
          </w:rPr>
          <w:t>4.9</w:t>
        </w:r>
        <w:r w:rsidR="00A628CE">
          <w:rPr>
            <w:rFonts w:asciiTheme="minorHAnsi" w:eastAsiaTheme="minorEastAsia" w:hAnsiTheme="minorHAnsi" w:cstheme="minorBidi"/>
            <w:sz w:val="22"/>
            <w:szCs w:val="22"/>
          </w:rPr>
          <w:tab/>
        </w:r>
        <w:r w:rsidR="00A628CE">
          <w:rPr>
            <w:rStyle w:val="Hyperlink"/>
          </w:rPr>
          <w:t>Updating a Measure</w:t>
        </w:r>
        <w:r w:rsidR="00A628CE">
          <w:rPr>
            <w:webHidden/>
          </w:rPr>
          <w:tab/>
        </w:r>
        <w:r w:rsidR="00A628CE">
          <w:rPr>
            <w:webHidden/>
          </w:rPr>
          <w:fldChar w:fldCharType="begin"/>
        </w:r>
        <w:r w:rsidR="00A628CE">
          <w:rPr>
            <w:webHidden/>
          </w:rPr>
          <w:instrText xml:space="preserve"> PAGEREF _Toc467271967 \h </w:instrText>
        </w:r>
        <w:r w:rsidR="00A628CE">
          <w:rPr>
            <w:webHidden/>
          </w:rPr>
        </w:r>
        <w:r w:rsidR="00A628CE">
          <w:rPr>
            <w:webHidden/>
          </w:rPr>
          <w:fldChar w:fldCharType="separate"/>
        </w:r>
        <w:r w:rsidR="00A628CE">
          <w:rPr>
            <w:webHidden/>
          </w:rPr>
          <w:t>18</w:t>
        </w:r>
        <w:r w:rsidR="00A628CE">
          <w:rPr>
            <w:webHidden/>
          </w:rPr>
          <w:fldChar w:fldCharType="end"/>
        </w:r>
      </w:hyperlink>
    </w:p>
    <w:p w14:paraId="3D1505C6" w14:textId="77777777" w:rsidR="00C34ED1" w:rsidRDefault="00C24DD3">
      <w:pPr>
        <w:pStyle w:val="TOC2"/>
        <w:rPr>
          <w:rFonts w:asciiTheme="minorHAnsi" w:eastAsiaTheme="minorEastAsia" w:hAnsiTheme="minorHAnsi" w:cstheme="minorBidi"/>
          <w:sz w:val="22"/>
          <w:szCs w:val="22"/>
        </w:rPr>
      </w:pPr>
      <w:hyperlink w:anchor="_Toc467271968" w:history="1">
        <w:r w:rsidR="00A628CE">
          <w:rPr>
            <w:rStyle w:val="Hyperlink"/>
          </w:rPr>
          <w:t>4.10</w:t>
        </w:r>
        <w:r w:rsidR="00A628CE">
          <w:rPr>
            <w:rFonts w:asciiTheme="minorHAnsi" w:eastAsiaTheme="minorEastAsia" w:hAnsiTheme="minorHAnsi" w:cstheme="minorBidi"/>
            <w:sz w:val="22"/>
            <w:szCs w:val="22"/>
          </w:rPr>
          <w:tab/>
        </w:r>
        <w:r w:rsidR="00A628CE">
          <w:rPr>
            <w:rStyle w:val="Hyperlink"/>
          </w:rPr>
          <w:t>Deleting a Measure</w:t>
        </w:r>
        <w:r w:rsidR="00A628CE">
          <w:rPr>
            <w:webHidden/>
          </w:rPr>
          <w:tab/>
        </w:r>
        <w:r w:rsidR="00A628CE">
          <w:rPr>
            <w:webHidden/>
          </w:rPr>
          <w:fldChar w:fldCharType="begin"/>
        </w:r>
        <w:r w:rsidR="00A628CE">
          <w:rPr>
            <w:webHidden/>
          </w:rPr>
          <w:instrText xml:space="preserve"> PAGEREF _Toc467271968 \h </w:instrText>
        </w:r>
        <w:r w:rsidR="00A628CE">
          <w:rPr>
            <w:webHidden/>
          </w:rPr>
        </w:r>
        <w:r w:rsidR="00A628CE">
          <w:rPr>
            <w:webHidden/>
          </w:rPr>
          <w:fldChar w:fldCharType="separate"/>
        </w:r>
        <w:r w:rsidR="00A628CE">
          <w:rPr>
            <w:webHidden/>
          </w:rPr>
          <w:t>18</w:t>
        </w:r>
        <w:r w:rsidR="00A628CE">
          <w:rPr>
            <w:webHidden/>
          </w:rPr>
          <w:fldChar w:fldCharType="end"/>
        </w:r>
      </w:hyperlink>
    </w:p>
    <w:p w14:paraId="6A8B4B27" w14:textId="77777777" w:rsidR="00C34ED1" w:rsidRDefault="00C24DD3">
      <w:pPr>
        <w:pStyle w:val="TOC1"/>
        <w:rPr>
          <w:rFonts w:asciiTheme="minorHAnsi" w:eastAsiaTheme="minorEastAsia" w:hAnsiTheme="minorHAnsi" w:cstheme="minorBidi"/>
          <w:b w:val="0"/>
          <w:sz w:val="22"/>
          <w:szCs w:val="22"/>
        </w:rPr>
      </w:pPr>
      <w:hyperlink w:anchor="_Toc467271969" w:history="1">
        <w:r w:rsidR="00A628CE">
          <w:rPr>
            <w:rStyle w:val="Hyperlink"/>
          </w:rPr>
          <w:t>5.</w:t>
        </w:r>
        <w:r w:rsidR="00A628CE">
          <w:rPr>
            <w:rFonts w:asciiTheme="minorHAnsi" w:eastAsiaTheme="minorEastAsia" w:hAnsiTheme="minorHAnsi" w:cstheme="minorBidi"/>
            <w:b w:val="0"/>
            <w:sz w:val="22"/>
            <w:szCs w:val="22"/>
          </w:rPr>
          <w:tab/>
        </w:r>
        <w:r w:rsidR="00A628CE">
          <w:rPr>
            <w:rStyle w:val="Hyperlink"/>
          </w:rPr>
          <w:t>Building a Patient Test Record</w:t>
        </w:r>
        <w:r w:rsidR="00A628CE">
          <w:rPr>
            <w:webHidden/>
          </w:rPr>
          <w:tab/>
        </w:r>
        <w:r w:rsidR="00A628CE">
          <w:rPr>
            <w:webHidden/>
          </w:rPr>
          <w:fldChar w:fldCharType="begin"/>
        </w:r>
        <w:r w:rsidR="00A628CE">
          <w:rPr>
            <w:webHidden/>
          </w:rPr>
          <w:instrText xml:space="preserve"> PAGEREF _Toc467271969 \h </w:instrText>
        </w:r>
        <w:r w:rsidR="00A628CE">
          <w:rPr>
            <w:webHidden/>
          </w:rPr>
        </w:r>
        <w:r w:rsidR="00A628CE">
          <w:rPr>
            <w:webHidden/>
          </w:rPr>
          <w:fldChar w:fldCharType="separate"/>
        </w:r>
        <w:r w:rsidR="00A628CE">
          <w:rPr>
            <w:webHidden/>
          </w:rPr>
          <w:t>19</w:t>
        </w:r>
        <w:r w:rsidR="00A628CE">
          <w:rPr>
            <w:webHidden/>
          </w:rPr>
          <w:fldChar w:fldCharType="end"/>
        </w:r>
      </w:hyperlink>
    </w:p>
    <w:p w14:paraId="7CCF0948" w14:textId="77777777" w:rsidR="00C34ED1" w:rsidRDefault="00C24DD3">
      <w:pPr>
        <w:pStyle w:val="TOC2"/>
        <w:rPr>
          <w:rFonts w:asciiTheme="minorHAnsi" w:eastAsiaTheme="minorEastAsia" w:hAnsiTheme="minorHAnsi" w:cstheme="minorBidi"/>
          <w:sz w:val="22"/>
          <w:szCs w:val="22"/>
        </w:rPr>
      </w:pPr>
      <w:hyperlink w:anchor="_Toc467271970" w:history="1">
        <w:r w:rsidR="00A628CE">
          <w:rPr>
            <w:rStyle w:val="Hyperlink"/>
          </w:rPr>
          <w:t>5.1</w:t>
        </w:r>
        <w:r w:rsidR="00A628CE">
          <w:rPr>
            <w:rFonts w:asciiTheme="minorHAnsi" w:eastAsiaTheme="minorEastAsia" w:hAnsiTheme="minorHAnsi" w:cstheme="minorBidi"/>
            <w:sz w:val="22"/>
            <w:szCs w:val="22"/>
          </w:rPr>
          <w:tab/>
        </w:r>
        <w:r w:rsidR="00A628CE">
          <w:rPr>
            <w:rStyle w:val="Hyperlink"/>
          </w:rPr>
          <w:t>Overview</w:t>
        </w:r>
        <w:r w:rsidR="00A628CE">
          <w:rPr>
            <w:webHidden/>
          </w:rPr>
          <w:tab/>
        </w:r>
        <w:r w:rsidR="00A628CE">
          <w:rPr>
            <w:webHidden/>
          </w:rPr>
          <w:fldChar w:fldCharType="begin"/>
        </w:r>
        <w:r w:rsidR="00A628CE">
          <w:rPr>
            <w:webHidden/>
          </w:rPr>
          <w:instrText xml:space="preserve"> PAGEREF _Toc467271970 \h </w:instrText>
        </w:r>
        <w:r w:rsidR="00A628CE">
          <w:rPr>
            <w:webHidden/>
          </w:rPr>
        </w:r>
        <w:r w:rsidR="00A628CE">
          <w:rPr>
            <w:webHidden/>
          </w:rPr>
          <w:fldChar w:fldCharType="separate"/>
        </w:r>
        <w:r w:rsidR="00A628CE">
          <w:rPr>
            <w:webHidden/>
          </w:rPr>
          <w:t>19</w:t>
        </w:r>
        <w:r w:rsidR="00A628CE">
          <w:rPr>
            <w:webHidden/>
          </w:rPr>
          <w:fldChar w:fldCharType="end"/>
        </w:r>
      </w:hyperlink>
    </w:p>
    <w:p w14:paraId="2DA40180" w14:textId="77777777" w:rsidR="00C34ED1" w:rsidRDefault="00C24DD3">
      <w:pPr>
        <w:pStyle w:val="TOC2"/>
        <w:rPr>
          <w:rFonts w:asciiTheme="minorHAnsi" w:eastAsiaTheme="minorEastAsia" w:hAnsiTheme="minorHAnsi" w:cstheme="minorBidi"/>
          <w:sz w:val="22"/>
          <w:szCs w:val="22"/>
        </w:rPr>
      </w:pPr>
      <w:hyperlink w:anchor="_Toc467271971" w:history="1">
        <w:r w:rsidR="00A628CE">
          <w:rPr>
            <w:rStyle w:val="Hyperlink"/>
          </w:rPr>
          <w:t>5.2</w:t>
        </w:r>
        <w:r w:rsidR="00A628CE">
          <w:rPr>
            <w:rFonts w:asciiTheme="minorHAnsi" w:eastAsiaTheme="minorEastAsia" w:hAnsiTheme="minorHAnsi" w:cstheme="minorBidi"/>
            <w:sz w:val="22"/>
            <w:szCs w:val="22"/>
          </w:rPr>
          <w:tab/>
        </w:r>
        <w:r w:rsidR="00A628CE">
          <w:rPr>
            <w:rStyle w:val="Hyperlink"/>
          </w:rPr>
          <w:t>Building a Synthetic Patient</w:t>
        </w:r>
        <w:r w:rsidR="00A628CE">
          <w:rPr>
            <w:webHidden/>
          </w:rPr>
          <w:tab/>
        </w:r>
        <w:r w:rsidR="00A628CE">
          <w:rPr>
            <w:webHidden/>
          </w:rPr>
          <w:fldChar w:fldCharType="begin"/>
        </w:r>
        <w:r w:rsidR="00A628CE">
          <w:rPr>
            <w:webHidden/>
          </w:rPr>
          <w:instrText xml:space="preserve"> PAGEREF _Toc467271971 \h </w:instrText>
        </w:r>
        <w:r w:rsidR="00A628CE">
          <w:rPr>
            <w:webHidden/>
          </w:rPr>
        </w:r>
        <w:r w:rsidR="00A628CE">
          <w:rPr>
            <w:webHidden/>
          </w:rPr>
          <w:fldChar w:fldCharType="separate"/>
        </w:r>
        <w:r w:rsidR="00A628CE">
          <w:rPr>
            <w:webHidden/>
          </w:rPr>
          <w:t>20</w:t>
        </w:r>
        <w:r w:rsidR="00A628CE">
          <w:rPr>
            <w:webHidden/>
          </w:rPr>
          <w:fldChar w:fldCharType="end"/>
        </w:r>
      </w:hyperlink>
    </w:p>
    <w:p w14:paraId="07DA462C" w14:textId="77777777" w:rsidR="00C34ED1" w:rsidRDefault="00C24DD3">
      <w:pPr>
        <w:pStyle w:val="TOC2"/>
        <w:rPr>
          <w:rFonts w:asciiTheme="minorHAnsi" w:eastAsiaTheme="minorEastAsia" w:hAnsiTheme="minorHAnsi" w:cstheme="minorBidi"/>
          <w:sz w:val="22"/>
          <w:szCs w:val="22"/>
        </w:rPr>
      </w:pPr>
      <w:hyperlink w:anchor="_Toc467271972" w:history="1">
        <w:r w:rsidR="00A628CE">
          <w:rPr>
            <w:rStyle w:val="Hyperlink"/>
          </w:rPr>
          <w:t>5.3</w:t>
        </w:r>
        <w:r w:rsidR="00A628CE">
          <w:rPr>
            <w:rFonts w:asciiTheme="minorHAnsi" w:eastAsiaTheme="minorEastAsia" w:hAnsiTheme="minorHAnsi" w:cstheme="minorBidi"/>
            <w:sz w:val="22"/>
            <w:szCs w:val="22"/>
          </w:rPr>
          <w:tab/>
        </w:r>
        <w:r w:rsidR="00A628CE">
          <w:rPr>
            <w:rStyle w:val="Hyperlink"/>
          </w:rPr>
          <w:t>Building the Patient History</w:t>
        </w:r>
        <w:r w:rsidR="00A628CE">
          <w:rPr>
            <w:webHidden/>
          </w:rPr>
          <w:tab/>
        </w:r>
        <w:r w:rsidR="00A628CE">
          <w:rPr>
            <w:webHidden/>
          </w:rPr>
          <w:fldChar w:fldCharType="begin"/>
        </w:r>
        <w:r w:rsidR="00A628CE">
          <w:rPr>
            <w:webHidden/>
          </w:rPr>
          <w:instrText xml:space="preserve"> PAGEREF _Toc467271972 \h </w:instrText>
        </w:r>
        <w:r w:rsidR="00A628CE">
          <w:rPr>
            <w:webHidden/>
          </w:rPr>
        </w:r>
        <w:r w:rsidR="00A628CE">
          <w:rPr>
            <w:webHidden/>
          </w:rPr>
          <w:fldChar w:fldCharType="separate"/>
        </w:r>
        <w:r w:rsidR="00A628CE">
          <w:rPr>
            <w:webHidden/>
          </w:rPr>
          <w:t>21</w:t>
        </w:r>
        <w:r w:rsidR="00A628CE">
          <w:rPr>
            <w:webHidden/>
          </w:rPr>
          <w:fldChar w:fldCharType="end"/>
        </w:r>
      </w:hyperlink>
    </w:p>
    <w:p w14:paraId="5BC2C213" w14:textId="77777777" w:rsidR="00C34ED1" w:rsidRDefault="00C24DD3">
      <w:pPr>
        <w:pStyle w:val="TOC3"/>
        <w:rPr>
          <w:rFonts w:asciiTheme="minorHAnsi" w:eastAsiaTheme="minorEastAsia" w:hAnsiTheme="minorHAnsi" w:cstheme="minorBidi"/>
          <w:noProof/>
          <w:sz w:val="22"/>
          <w:szCs w:val="22"/>
        </w:rPr>
      </w:pPr>
      <w:hyperlink w:anchor="_Toc467271973" w:history="1">
        <w:r w:rsidR="00A628CE">
          <w:rPr>
            <w:rStyle w:val="Hyperlink"/>
            <w:noProof/>
          </w:rPr>
          <w:t>5.3.1</w:t>
        </w:r>
        <w:r w:rsidR="00A628CE">
          <w:rPr>
            <w:rFonts w:asciiTheme="minorHAnsi" w:eastAsiaTheme="minorEastAsia" w:hAnsiTheme="minorHAnsi" w:cstheme="minorBidi"/>
            <w:noProof/>
            <w:sz w:val="22"/>
            <w:szCs w:val="22"/>
          </w:rPr>
          <w:tab/>
        </w:r>
        <w:r w:rsidR="00A628CE">
          <w:rPr>
            <w:rStyle w:val="Hyperlink"/>
            <w:noProof/>
          </w:rPr>
          <w:t>Patient History Items that Fulfill Past Items</w:t>
        </w:r>
        <w:r w:rsidR="00A628CE">
          <w:rPr>
            <w:noProof/>
            <w:webHidden/>
          </w:rPr>
          <w:tab/>
        </w:r>
        <w:r w:rsidR="00A628CE">
          <w:rPr>
            <w:noProof/>
            <w:webHidden/>
          </w:rPr>
          <w:fldChar w:fldCharType="begin"/>
        </w:r>
        <w:r w:rsidR="00A628CE">
          <w:rPr>
            <w:noProof/>
            <w:webHidden/>
          </w:rPr>
          <w:instrText xml:space="preserve"> PAGEREF _Toc467271973 \h </w:instrText>
        </w:r>
        <w:r w:rsidR="00A628CE">
          <w:rPr>
            <w:noProof/>
            <w:webHidden/>
          </w:rPr>
        </w:r>
        <w:r w:rsidR="00A628CE">
          <w:rPr>
            <w:noProof/>
            <w:webHidden/>
          </w:rPr>
          <w:fldChar w:fldCharType="separate"/>
        </w:r>
        <w:r w:rsidR="00A628CE">
          <w:rPr>
            <w:noProof/>
            <w:webHidden/>
          </w:rPr>
          <w:t>23</w:t>
        </w:r>
        <w:r w:rsidR="00A628CE">
          <w:rPr>
            <w:noProof/>
            <w:webHidden/>
          </w:rPr>
          <w:fldChar w:fldCharType="end"/>
        </w:r>
      </w:hyperlink>
    </w:p>
    <w:p w14:paraId="599C46AA" w14:textId="77777777" w:rsidR="00C34ED1" w:rsidRDefault="00C24DD3">
      <w:pPr>
        <w:pStyle w:val="TOC3"/>
        <w:rPr>
          <w:rFonts w:asciiTheme="minorHAnsi" w:eastAsiaTheme="minorEastAsia" w:hAnsiTheme="minorHAnsi" w:cstheme="minorBidi"/>
          <w:noProof/>
          <w:sz w:val="22"/>
          <w:szCs w:val="22"/>
        </w:rPr>
      </w:pPr>
      <w:hyperlink w:anchor="_Toc467271974" w:history="1">
        <w:r w:rsidR="00A628CE">
          <w:rPr>
            <w:rStyle w:val="Hyperlink"/>
            <w:noProof/>
          </w:rPr>
          <w:t>5.3.2</w:t>
        </w:r>
        <w:r w:rsidR="00A628CE">
          <w:rPr>
            <w:rFonts w:asciiTheme="minorHAnsi" w:eastAsiaTheme="minorEastAsia" w:hAnsiTheme="minorHAnsi" w:cstheme="minorBidi"/>
            <w:noProof/>
            <w:sz w:val="22"/>
            <w:szCs w:val="22"/>
          </w:rPr>
          <w:tab/>
        </w:r>
        <w:r w:rsidR="00A628CE">
          <w:rPr>
            <w:rStyle w:val="Hyperlink"/>
            <w:noProof/>
          </w:rPr>
          <w:t>Representing a Cumulative Medication Duration</w:t>
        </w:r>
        <w:r w:rsidR="00A628CE">
          <w:rPr>
            <w:noProof/>
            <w:webHidden/>
          </w:rPr>
          <w:tab/>
        </w:r>
        <w:r w:rsidR="00A628CE">
          <w:rPr>
            <w:noProof/>
            <w:webHidden/>
          </w:rPr>
          <w:fldChar w:fldCharType="begin"/>
        </w:r>
        <w:r w:rsidR="00A628CE">
          <w:rPr>
            <w:noProof/>
            <w:webHidden/>
          </w:rPr>
          <w:instrText xml:space="preserve"> PAGEREF _Toc467271974 \h </w:instrText>
        </w:r>
        <w:r w:rsidR="00A628CE">
          <w:rPr>
            <w:noProof/>
            <w:webHidden/>
          </w:rPr>
        </w:r>
        <w:r w:rsidR="00A628CE">
          <w:rPr>
            <w:noProof/>
            <w:webHidden/>
          </w:rPr>
          <w:fldChar w:fldCharType="separate"/>
        </w:r>
        <w:r w:rsidR="00A628CE">
          <w:rPr>
            <w:noProof/>
            <w:webHidden/>
          </w:rPr>
          <w:t>23</w:t>
        </w:r>
        <w:r w:rsidR="00A628CE">
          <w:rPr>
            <w:noProof/>
            <w:webHidden/>
          </w:rPr>
          <w:fldChar w:fldCharType="end"/>
        </w:r>
      </w:hyperlink>
    </w:p>
    <w:p w14:paraId="5B4FD9F2" w14:textId="77777777" w:rsidR="00C34ED1" w:rsidRDefault="00C24DD3">
      <w:pPr>
        <w:pStyle w:val="TOC2"/>
        <w:rPr>
          <w:rFonts w:asciiTheme="minorHAnsi" w:eastAsiaTheme="minorEastAsia" w:hAnsiTheme="minorHAnsi" w:cstheme="minorBidi"/>
          <w:sz w:val="22"/>
          <w:szCs w:val="22"/>
        </w:rPr>
      </w:pPr>
      <w:hyperlink w:anchor="_Toc467271975" w:history="1">
        <w:r w:rsidR="00A628CE">
          <w:rPr>
            <w:rStyle w:val="Hyperlink"/>
          </w:rPr>
          <w:t>5.4</w:t>
        </w:r>
        <w:r w:rsidR="00A628CE">
          <w:rPr>
            <w:rFonts w:asciiTheme="minorHAnsi" w:eastAsiaTheme="minorEastAsia" w:hAnsiTheme="minorHAnsi" w:cstheme="minorBidi"/>
            <w:sz w:val="22"/>
            <w:szCs w:val="22"/>
          </w:rPr>
          <w:tab/>
        </w:r>
        <w:r w:rsidR="00A628CE">
          <w:rPr>
            <w:rStyle w:val="Hyperlink"/>
          </w:rPr>
          <w:t>Incremental Calculation</w:t>
        </w:r>
        <w:r w:rsidR="00A628CE">
          <w:rPr>
            <w:webHidden/>
          </w:rPr>
          <w:tab/>
        </w:r>
        <w:r w:rsidR="00A628CE">
          <w:rPr>
            <w:webHidden/>
          </w:rPr>
          <w:fldChar w:fldCharType="begin"/>
        </w:r>
        <w:r w:rsidR="00A628CE">
          <w:rPr>
            <w:webHidden/>
          </w:rPr>
          <w:instrText xml:space="preserve"> PAGEREF _Toc467271975 \h </w:instrText>
        </w:r>
        <w:r w:rsidR="00A628CE">
          <w:rPr>
            <w:webHidden/>
          </w:rPr>
        </w:r>
        <w:r w:rsidR="00A628CE">
          <w:rPr>
            <w:webHidden/>
          </w:rPr>
          <w:fldChar w:fldCharType="separate"/>
        </w:r>
        <w:r w:rsidR="00A628CE">
          <w:rPr>
            <w:webHidden/>
          </w:rPr>
          <w:t>24</w:t>
        </w:r>
        <w:r w:rsidR="00A628CE">
          <w:rPr>
            <w:webHidden/>
          </w:rPr>
          <w:fldChar w:fldCharType="end"/>
        </w:r>
      </w:hyperlink>
    </w:p>
    <w:p w14:paraId="2169123A" w14:textId="77777777" w:rsidR="00C34ED1" w:rsidRDefault="00C24DD3">
      <w:pPr>
        <w:pStyle w:val="TOC2"/>
        <w:rPr>
          <w:rFonts w:asciiTheme="minorHAnsi" w:eastAsiaTheme="minorEastAsia" w:hAnsiTheme="minorHAnsi" w:cstheme="minorBidi"/>
          <w:sz w:val="22"/>
          <w:szCs w:val="22"/>
        </w:rPr>
      </w:pPr>
      <w:hyperlink w:anchor="_Toc467271976" w:history="1">
        <w:r w:rsidR="00A628CE">
          <w:rPr>
            <w:rStyle w:val="Hyperlink"/>
          </w:rPr>
          <w:t>5.5</w:t>
        </w:r>
        <w:r w:rsidR="00A628CE">
          <w:rPr>
            <w:rFonts w:asciiTheme="minorHAnsi" w:eastAsiaTheme="minorEastAsia" w:hAnsiTheme="minorHAnsi" w:cstheme="minorBidi"/>
            <w:sz w:val="22"/>
            <w:szCs w:val="22"/>
          </w:rPr>
          <w:tab/>
        </w:r>
        <w:r w:rsidR="00A628CE">
          <w:rPr>
            <w:rStyle w:val="Hyperlink"/>
          </w:rPr>
          <w:t>Outdated Code Sets</w:t>
        </w:r>
        <w:r w:rsidR="00A628CE">
          <w:rPr>
            <w:webHidden/>
          </w:rPr>
          <w:tab/>
        </w:r>
        <w:r w:rsidR="00A628CE">
          <w:rPr>
            <w:webHidden/>
          </w:rPr>
          <w:fldChar w:fldCharType="begin"/>
        </w:r>
        <w:r w:rsidR="00A628CE">
          <w:rPr>
            <w:webHidden/>
          </w:rPr>
          <w:instrText xml:space="preserve"> PAGEREF _Toc467271976 \h </w:instrText>
        </w:r>
        <w:r w:rsidR="00A628CE">
          <w:rPr>
            <w:webHidden/>
          </w:rPr>
        </w:r>
        <w:r w:rsidR="00A628CE">
          <w:rPr>
            <w:webHidden/>
          </w:rPr>
          <w:fldChar w:fldCharType="separate"/>
        </w:r>
        <w:r w:rsidR="00A628CE">
          <w:rPr>
            <w:webHidden/>
          </w:rPr>
          <w:t>25</w:t>
        </w:r>
        <w:r w:rsidR="00A628CE">
          <w:rPr>
            <w:webHidden/>
          </w:rPr>
          <w:fldChar w:fldCharType="end"/>
        </w:r>
      </w:hyperlink>
    </w:p>
    <w:p w14:paraId="56ECF178" w14:textId="77777777" w:rsidR="00C34ED1" w:rsidRDefault="00C24DD3">
      <w:pPr>
        <w:pStyle w:val="TOC1"/>
        <w:rPr>
          <w:rFonts w:asciiTheme="minorHAnsi" w:eastAsiaTheme="minorEastAsia" w:hAnsiTheme="minorHAnsi" w:cstheme="minorBidi"/>
          <w:b w:val="0"/>
          <w:sz w:val="22"/>
          <w:szCs w:val="22"/>
        </w:rPr>
      </w:pPr>
      <w:hyperlink w:anchor="_Toc467271977" w:history="1">
        <w:r w:rsidR="00A628CE">
          <w:rPr>
            <w:rStyle w:val="Hyperlink"/>
          </w:rPr>
          <w:t>6.</w:t>
        </w:r>
        <w:r w:rsidR="00A628CE">
          <w:rPr>
            <w:rFonts w:asciiTheme="minorHAnsi" w:eastAsiaTheme="minorEastAsia" w:hAnsiTheme="minorHAnsi" w:cstheme="minorBidi"/>
            <w:b w:val="0"/>
            <w:sz w:val="22"/>
            <w:szCs w:val="22"/>
          </w:rPr>
          <w:tab/>
        </w:r>
        <w:r w:rsidR="00A628CE">
          <w:rPr>
            <w:rStyle w:val="Hyperlink"/>
          </w:rPr>
          <w:t>Patient Dashboard</w:t>
        </w:r>
        <w:r w:rsidR="00A628CE">
          <w:rPr>
            <w:webHidden/>
          </w:rPr>
          <w:tab/>
        </w:r>
        <w:r w:rsidR="00A628CE">
          <w:rPr>
            <w:webHidden/>
          </w:rPr>
          <w:fldChar w:fldCharType="begin"/>
        </w:r>
        <w:r w:rsidR="00A628CE">
          <w:rPr>
            <w:webHidden/>
          </w:rPr>
          <w:instrText xml:space="preserve"> PAGEREF _Toc467271977 \h </w:instrText>
        </w:r>
        <w:r w:rsidR="00A628CE">
          <w:rPr>
            <w:webHidden/>
          </w:rPr>
        </w:r>
        <w:r w:rsidR="00A628CE">
          <w:rPr>
            <w:webHidden/>
          </w:rPr>
          <w:fldChar w:fldCharType="separate"/>
        </w:r>
        <w:r w:rsidR="00A628CE">
          <w:rPr>
            <w:webHidden/>
          </w:rPr>
          <w:t>26</w:t>
        </w:r>
        <w:r w:rsidR="00A628CE">
          <w:rPr>
            <w:webHidden/>
          </w:rPr>
          <w:fldChar w:fldCharType="end"/>
        </w:r>
      </w:hyperlink>
    </w:p>
    <w:p w14:paraId="5AF85D7C" w14:textId="77777777" w:rsidR="00C34ED1" w:rsidRDefault="00C24DD3">
      <w:pPr>
        <w:pStyle w:val="TOC2"/>
        <w:rPr>
          <w:rFonts w:asciiTheme="minorHAnsi" w:eastAsiaTheme="minorEastAsia" w:hAnsiTheme="minorHAnsi" w:cstheme="minorBidi"/>
          <w:sz w:val="22"/>
          <w:szCs w:val="22"/>
        </w:rPr>
      </w:pPr>
      <w:hyperlink w:anchor="_Toc467271978" w:history="1">
        <w:r w:rsidR="00A628CE">
          <w:rPr>
            <w:rStyle w:val="Hyperlink"/>
          </w:rPr>
          <w:t>6.1</w:t>
        </w:r>
        <w:r w:rsidR="00A628CE">
          <w:rPr>
            <w:rFonts w:asciiTheme="minorHAnsi" w:eastAsiaTheme="minorEastAsia" w:hAnsiTheme="minorHAnsi" w:cstheme="minorBidi"/>
            <w:sz w:val="22"/>
            <w:szCs w:val="22"/>
          </w:rPr>
          <w:tab/>
        </w:r>
        <w:r w:rsidR="00A628CE">
          <w:rPr>
            <w:rStyle w:val="Hyperlink"/>
          </w:rPr>
          <w:t>Overview</w:t>
        </w:r>
        <w:r w:rsidR="00A628CE">
          <w:rPr>
            <w:webHidden/>
          </w:rPr>
          <w:tab/>
        </w:r>
        <w:r w:rsidR="00A628CE">
          <w:rPr>
            <w:webHidden/>
          </w:rPr>
          <w:fldChar w:fldCharType="begin"/>
        </w:r>
        <w:r w:rsidR="00A628CE">
          <w:rPr>
            <w:webHidden/>
          </w:rPr>
          <w:instrText xml:space="preserve"> PAGEREF _Toc467271978 \h </w:instrText>
        </w:r>
        <w:r w:rsidR="00A628CE">
          <w:rPr>
            <w:webHidden/>
          </w:rPr>
        </w:r>
        <w:r w:rsidR="00A628CE">
          <w:rPr>
            <w:webHidden/>
          </w:rPr>
          <w:fldChar w:fldCharType="separate"/>
        </w:r>
        <w:r w:rsidR="00A628CE">
          <w:rPr>
            <w:webHidden/>
          </w:rPr>
          <w:t>26</w:t>
        </w:r>
        <w:r w:rsidR="00A628CE">
          <w:rPr>
            <w:webHidden/>
          </w:rPr>
          <w:fldChar w:fldCharType="end"/>
        </w:r>
      </w:hyperlink>
    </w:p>
    <w:p w14:paraId="05275689" w14:textId="77777777" w:rsidR="00C34ED1" w:rsidRDefault="00C24DD3">
      <w:pPr>
        <w:pStyle w:val="TOC2"/>
        <w:rPr>
          <w:rFonts w:asciiTheme="minorHAnsi" w:eastAsiaTheme="minorEastAsia" w:hAnsiTheme="minorHAnsi" w:cstheme="minorBidi"/>
          <w:sz w:val="22"/>
          <w:szCs w:val="22"/>
        </w:rPr>
      </w:pPr>
      <w:hyperlink w:anchor="_Toc467271979" w:history="1">
        <w:r w:rsidR="00A628CE">
          <w:rPr>
            <w:rStyle w:val="Hyperlink"/>
          </w:rPr>
          <w:t>6.2</w:t>
        </w:r>
        <w:r w:rsidR="00A628CE">
          <w:rPr>
            <w:rFonts w:asciiTheme="minorHAnsi" w:eastAsiaTheme="minorEastAsia" w:hAnsiTheme="minorHAnsi" w:cstheme="minorBidi"/>
            <w:sz w:val="22"/>
            <w:szCs w:val="22"/>
          </w:rPr>
          <w:tab/>
        </w:r>
        <w:r w:rsidR="00A628CE">
          <w:rPr>
            <w:rStyle w:val="Hyperlink"/>
          </w:rPr>
          <w:t>Adding and Editing Patients</w:t>
        </w:r>
        <w:r w:rsidR="00A628CE">
          <w:rPr>
            <w:webHidden/>
          </w:rPr>
          <w:tab/>
        </w:r>
        <w:r w:rsidR="00A628CE">
          <w:rPr>
            <w:webHidden/>
          </w:rPr>
          <w:fldChar w:fldCharType="begin"/>
        </w:r>
        <w:r w:rsidR="00A628CE">
          <w:rPr>
            <w:webHidden/>
          </w:rPr>
          <w:instrText xml:space="preserve"> PAGEREF _Toc467271979 \h </w:instrText>
        </w:r>
        <w:r w:rsidR="00A628CE">
          <w:rPr>
            <w:webHidden/>
          </w:rPr>
        </w:r>
        <w:r w:rsidR="00A628CE">
          <w:rPr>
            <w:webHidden/>
          </w:rPr>
          <w:fldChar w:fldCharType="separate"/>
        </w:r>
        <w:r w:rsidR="00A628CE">
          <w:rPr>
            <w:webHidden/>
          </w:rPr>
          <w:t>28</w:t>
        </w:r>
        <w:r w:rsidR="00A628CE">
          <w:rPr>
            <w:webHidden/>
          </w:rPr>
          <w:fldChar w:fldCharType="end"/>
        </w:r>
      </w:hyperlink>
    </w:p>
    <w:p w14:paraId="512F7C3E" w14:textId="77777777" w:rsidR="00C34ED1" w:rsidRDefault="00C24DD3">
      <w:pPr>
        <w:pStyle w:val="TOC1"/>
        <w:rPr>
          <w:rFonts w:asciiTheme="minorHAnsi" w:eastAsiaTheme="minorEastAsia" w:hAnsiTheme="minorHAnsi" w:cstheme="minorBidi"/>
          <w:b w:val="0"/>
          <w:sz w:val="22"/>
          <w:szCs w:val="22"/>
        </w:rPr>
      </w:pPr>
      <w:hyperlink w:anchor="_Toc467271980" w:history="1">
        <w:r w:rsidR="00A628CE">
          <w:rPr>
            <w:rStyle w:val="Hyperlink"/>
          </w:rPr>
          <w:t>7.</w:t>
        </w:r>
        <w:r w:rsidR="00A628CE">
          <w:rPr>
            <w:rFonts w:asciiTheme="minorHAnsi" w:eastAsiaTheme="minorEastAsia" w:hAnsiTheme="minorHAnsi" w:cstheme="minorBidi"/>
            <w:b w:val="0"/>
            <w:sz w:val="22"/>
            <w:szCs w:val="22"/>
          </w:rPr>
          <w:tab/>
        </w:r>
        <w:r w:rsidR="00A628CE">
          <w:rPr>
            <w:rStyle w:val="Hyperlink"/>
          </w:rPr>
          <w:t>CQL Learning Tool</w:t>
        </w:r>
        <w:r w:rsidR="00A628CE">
          <w:rPr>
            <w:webHidden/>
          </w:rPr>
          <w:tab/>
        </w:r>
        <w:r w:rsidR="00A628CE">
          <w:rPr>
            <w:webHidden/>
          </w:rPr>
          <w:fldChar w:fldCharType="begin"/>
        </w:r>
        <w:r w:rsidR="00A628CE">
          <w:rPr>
            <w:webHidden/>
          </w:rPr>
          <w:instrText xml:space="preserve"> PAGEREF _Toc467271980 \h </w:instrText>
        </w:r>
        <w:r w:rsidR="00A628CE">
          <w:rPr>
            <w:webHidden/>
          </w:rPr>
        </w:r>
        <w:r w:rsidR="00A628CE">
          <w:rPr>
            <w:webHidden/>
          </w:rPr>
          <w:fldChar w:fldCharType="separate"/>
        </w:r>
        <w:r w:rsidR="00A628CE">
          <w:rPr>
            <w:webHidden/>
          </w:rPr>
          <w:t>30</w:t>
        </w:r>
        <w:r w:rsidR="00A628CE">
          <w:rPr>
            <w:webHidden/>
          </w:rPr>
          <w:fldChar w:fldCharType="end"/>
        </w:r>
      </w:hyperlink>
    </w:p>
    <w:p w14:paraId="25BE3263" w14:textId="77777777" w:rsidR="00C34ED1" w:rsidRDefault="00C24DD3">
      <w:pPr>
        <w:pStyle w:val="TOC2"/>
        <w:rPr>
          <w:rFonts w:asciiTheme="minorHAnsi" w:eastAsiaTheme="minorEastAsia" w:hAnsiTheme="minorHAnsi" w:cstheme="minorBidi"/>
          <w:sz w:val="22"/>
          <w:szCs w:val="22"/>
        </w:rPr>
      </w:pPr>
      <w:hyperlink w:anchor="_Toc467271981" w:history="1">
        <w:r w:rsidR="00A628CE">
          <w:rPr>
            <w:rStyle w:val="Hyperlink"/>
          </w:rPr>
          <w:t>7.1</w:t>
        </w:r>
        <w:r w:rsidR="00A628CE">
          <w:rPr>
            <w:rFonts w:asciiTheme="minorHAnsi" w:eastAsiaTheme="minorEastAsia" w:hAnsiTheme="minorHAnsi" w:cstheme="minorBidi"/>
            <w:sz w:val="22"/>
            <w:szCs w:val="22"/>
          </w:rPr>
          <w:tab/>
        </w:r>
        <w:r w:rsidR="00A628CE">
          <w:rPr>
            <w:rStyle w:val="Hyperlink"/>
          </w:rPr>
          <w:t>Overview</w:t>
        </w:r>
        <w:r w:rsidR="00A628CE">
          <w:rPr>
            <w:webHidden/>
          </w:rPr>
          <w:tab/>
        </w:r>
        <w:r w:rsidR="00A628CE">
          <w:rPr>
            <w:webHidden/>
          </w:rPr>
          <w:fldChar w:fldCharType="begin"/>
        </w:r>
        <w:r w:rsidR="00A628CE">
          <w:rPr>
            <w:webHidden/>
          </w:rPr>
          <w:instrText xml:space="preserve"> PAGEREF _Toc467271981 \h </w:instrText>
        </w:r>
        <w:r w:rsidR="00A628CE">
          <w:rPr>
            <w:webHidden/>
          </w:rPr>
        </w:r>
        <w:r w:rsidR="00A628CE">
          <w:rPr>
            <w:webHidden/>
          </w:rPr>
          <w:fldChar w:fldCharType="separate"/>
        </w:r>
        <w:r w:rsidR="00A628CE">
          <w:rPr>
            <w:webHidden/>
          </w:rPr>
          <w:t>30</w:t>
        </w:r>
        <w:r w:rsidR="00A628CE">
          <w:rPr>
            <w:webHidden/>
          </w:rPr>
          <w:fldChar w:fldCharType="end"/>
        </w:r>
      </w:hyperlink>
    </w:p>
    <w:p w14:paraId="0C9FCDF8" w14:textId="77777777" w:rsidR="00C34ED1" w:rsidRDefault="00C24DD3">
      <w:pPr>
        <w:pStyle w:val="TOC1"/>
        <w:rPr>
          <w:rFonts w:asciiTheme="minorHAnsi" w:eastAsiaTheme="minorEastAsia" w:hAnsiTheme="minorHAnsi" w:cstheme="minorBidi"/>
          <w:b w:val="0"/>
          <w:sz w:val="22"/>
          <w:szCs w:val="22"/>
        </w:rPr>
      </w:pPr>
      <w:hyperlink w:anchor="_Toc467271982" w:history="1">
        <w:r w:rsidR="00A628CE">
          <w:rPr>
            <w:rStyle w:val="Hyperlink"/>
          </w:rPr>
          <w:t>8.</w:t>
        </w:r>
        <w:r w:rsidR="00A628CE">
          <w:rPr>
            <w:rFonts w:asciiTheme="minorHAnsi" w:eastAsiaTheme="minorEastAsia" w:hAnsiTheme="minorHAnsi" w:cstheme="minorBidi"/>
            <w:b w:val="0"/>
            <w:sz w:val="22"/>
            <w:szCs w:val="22"/>
          </w:rPr>
          <w:tab/>
        </w:r>
        <w:r w:rsidR="00A628CE">
          <w:rPr>
            <w:rStyle w:val="Hyperlink"/>
          </w:rPr>
          <w:t>Importing Patients from the Patient Bank</w:t>
        </w:r>
        <w:r w:rsidR="00A628CE">
          <w:rPr>
            <w:webHidden/>
          </w:rPr>
          <w:tab/>
        </w:r>
        <w:r w:rsidR="00A628CE">
          <w:rPr>
            <w:webHidden/>
          </w:rPr>
          <w:fldChar w:fldCharType="begin"/>
        </w:r>
        <w:r w:rsidR="00A628CE">
          <w:rPr>
            <w:webHidden/>
          </w:rPr>
          <w:instrText xml:space="preserve"> PAGEREF _Toc467271982 \h </w:instrText>
        </w:r>
        <w:r w:rsidR="00A628CE">
          <w:rPr>
            <w:webHidden/>
          </w:rPr>
        </w:r>
        <w:r w:rsidR="00A628CE">
          <w:rPr>
            <w:webHidden/>
          </w:rPr>
          <w:fldChar w:fldCharType="separate"/>
        </w:r>
        <w:r w:rsidR="00A628CE">
          <w:rPr>
            <w:webHidden/>
          </w:rPr>
          <w:t>33</w:t>
        </w:r>
        <w:r w:rsidR="00A628CE">
          <w:rPr>
            <w:webHidden/>
          </w:rPr>
          <w:fldChar w:fldCharType="end"/>
        </w:r>
      </w:hyperlink>
    </w:p>
    <w:p w14:paraId="69AD59F0" w14:textId="77777777" w:rsidR="00C34ED1" w:rsidRDefault="00C24DD3">
      <w:pPr>
        <w:pStyle w:val="TOC2"/>
        <w:rPr>
          <w:rFonts w:asciiTheme="minorHAnsi" w:eastAsiaTheme="minorEastAsia" w:hAnsiTheme="minorHAnsi" w:cstheme="minorBidi"/>
          <w:sz w:val="22"/>
          <w:szCs w:val="22"/>
        </w:rPr>
      </w:pPr>
      <w:hyperlink w:anchor="_Toc467271983" w:history="1">
        <w:r w:rsidR="00A628CE">
          <w:rPr>
            <w:rStyle w:val="Hyperlink"/>
          </w:rPr>
          <w:t>8.1</w:t>
        </w:r>
        <w:r w:rsidR="00A628CE">
          <w:rPr>
            <w:rFonts w:asciiTheme="minorHAnsi" w:eastAsiaTheme="minorEastAsia" w:hAnsiTheme="minorHAnsi" w:cstheme="minorBidi"/>
            <w:sz w:val="22"/>
            <w:szCs w:val="22"/>
          </w:rPr>
          <w:tab/>
        </w:r>
        <w:r w:rsidR="00A628CE">
          <w:rPr>
            <w:rStyle w:val="Hyperlink"/>
          </w:rPr>
          <w:t>Overview</w:t>
        </w:r>
        <w:r w:rsidR="00A628CE">
          <w:rPr>
            <w:webHidden/>
          </w:rPr>
          <w:tab/>
        </w:r>
        <w:r w:rsidR="00A628CE">
          <w:rPr>
            <w:webHidden/>
          </w:rPr>
          <w:fldChar w:fldCharType="begin"/>
        </w:r>
        <w:r w:rsidR="00A628CE">
          <w:rPr>
            <w:webHidden/>
          </w:rPr>
          <w:instrText xml:space="preserve"> PAGEREF _Toc467271983 \h </w:instrText>
        </w:r>
        <w:r w:rsidR="00A628CE">
          <w:rPr>
            <w:webHidden/>
          </w:rPr>
        </w:r>
        <w:r w:rsidR="00A628CE">
          <w:rPr>
            <w:webHidden/>
          </w:rPr>
          <w:fldChar w:fldCharType="separate"/>
        </w:r>
        <w:r w:rsidR="00A628CE">
          <w:rPr>
            <w:webHidden/>
          </w:rPr>
          <w:t>33</w:t>
        </w:r>
        <w:r w:rsidR="00A628CE">
          <w:rPr>
            <w:webHidden/>
          </w:rPr>
          <w:fldChar w:fldCharType="end"/>
        </w:r>
      </w:hyperlink>
    </w:p>
    <w:p w14:paraId="3A604AE4" w14:textId="77777777" w:rsidR="00C34ED1" w:rsidRDefault="00C24DD3">
      <w:pPr>
        <w:pStyle w:val="TOC2"/>
        <w:rPr>
          <w:rFonts w:asciiTheme="minorHAnsi" w:eastAsiaTheme="minorEastAsia" w:hAnsiTheme="minorHAnsi" w:cstheme="minorBidi"/>
          <w:sz w:val="22"/>
          <w:szCs w:val="22"/>
        </w:rPr>
      </w:pPr>
      <w:hyperlink w:anchor="_Toc467271984" w:history="1">
        <w:r w:rsidR="00A628CE">
          <w:rPr>
            <w:rStyle w:val="Hyperlink"/>
          </w:rPr>
          <w:t>8.2</w:t>
        </w:r>
        <w:r w:rsidR="00A628CE">
          <w:rPr>
            <w:rFonts w:asciiTheme="minorHAnsi" w:eastAsiaTheme="minorEastAsia" w:hAnsiTheme="minorHAnsi" w:cstheme="minorBidi"/>
            <w:sz w:val="22"/>
            <w:szCs w:val="22"/>
          </w:rPr>
          <w:tab/>
        </w:r>
        <w:r w:rsidR="00A628CE">
          <w:rPr>
            <w:rStyle w:val="Hyperlink"/>
          </w:rPr>
          <w:t>Filtering Patient Results</w:t>
        </w:r>
        <w:r w:rsidR="00A628CE">
          <w:rPr>
            <w:webHidden/>
          </w:rPr>
          <w:tab/>
        </w:r>
        <w:r w:rsidR="00A628CE">
          <w:rPr>
            <w:webHidden/>
          </w:rPr>
          <w:fldChar w:fldCharType="begin"/>
        </w:r>
        <w:r w:rsidR="00A628CE">
          <w:rPr>
            <w:webHidden/>
          </w:rPr>
          <w:instrText xml:space="preserve"> PAGEREF _Toc467271984 \h </w:instrText>
        </w:r>
        <w:r w:rsidR="00A628CE">
          <w:rPr>
            <w:webHidden/>
          </w:rPr>
        </w:r>
        <w:r w:rsidR="00A628CE">
          <w:rPr>
            <w:webHidden/>
          </w:rPr>
          <w:fldChar w:fldCharType="separate"/>
        </w:r>
        <w:r w:rsidR="00A628CE">
          <w:rPr>
            <w:webHidden/>
          </w:rPr>
          <w:t>35</w:t>
        </w:r>
        <w:r w:rsidR="00A628CE">
          <w:rPr>
            <w:webHidden/>
          </w:rPr>
          <w:fldChar w:fldCharType="end"/>
        </w:r>
      </w:hyperlink>
    </w:p>
    <w:p w14:paraId="1B25EC97" w14:textId="77777777" w:rsidR="00C34ED1" w:rsidRDefault="00C24DD3">
      <w:pPr>
        <w:pStyle w:val="TOC2"/>
        <w:rPr>
          <w:rFonts w:asciiTheme="minorHAnsi" w:eastAsiaTheme="minorEastAsia" w:hAnsiTheme="minorHAnsi" w:cstheme="minorBidi"/>
          <w:sz w:val="22"/>
          <w:szCs w:val="22"/>
        </w:rPr>
      </w:pPr>
      <w:hyperlink w:anchor="_Toc467271985" w:history="1">
        <w:r w:rsidR="00A628CE">
          <w:rPr>
            <w:rStyle w:val="Hyperlink"/>
          </w:rPr>
          <w:t>8.3</w:t>
        </w:r>
        <w:r w:rsidR="00A628CE">
          <w:rPr>
            <w:rFonts w:asciiTheme="minorHAnsi" w:eastAsiaTheme="minorEastAsia" w:hAnsiTheme="minorHAnsi" w:cstheme="minorBidi"/>
            <w:sz w:val="22"/>
            <w:szCs w:val="22"/>
          </w:rPr>
          <w:tab/>
        </w:r>
        <w:r w:rsidR="00A628CE">
          <w:rPr>
            <w:rStyle w:val="Hyperlink"/>
          </w:rPr>
          <w:t>Using Test Patients</w:t>
        </w:r>
        <w:r w:rsidR="00A628CE">
          <w:rPr>
            <w:webHidden/>
          </w:rPr>
          <w:tab/>
        </w:r>
        <w:r w:rsidR="00A628CE">
          <w:rPr>
            <w:webHidden/>
          </w:rPr>
          <w:fldChar w:fldCharType="begin"/>
        </w:r>
        <w:r w:rsidR="00A628CE">
          <w:rPr>
            <w:webHidden/>
          </w:rPr>
          <w:instrText xml:space="preserve"> PAGEREF _Toc467271985 \h </w:instrText>
        </w:r>
        <w:r w:rsidR="00A628CE">
          <w:rPr>
            <w:webHidden/>
          </w:rPr>
        </w:r>
        <w:r w:rsidR="00A628CE">
          <w:rPr>
            <w:webHidden/>
          </w:rPr>
          <w:fldChar w:fldCharType="separate"/>
        </w:r>
        <w:r w:rsidR="00A628CE">
          <w:rPr>
            <w:webHidden/>
          </w:rPr>
          <w:t>35</w:t>
        </w:r>
        <w:r w:rsidR="00A628CE">
          <w:rPr>
            <w:webHidden/>
          </w:rPr>
          <w:fldChar w:fldCharType="end"/>
        </w:r>
      </w:hyperlink>
    </w:p>
    <w:p w14:paraId="18F21594" w14:textId="77777777" w:rsidR="00C34ED1" w:rsidRDefault="00C24DD3">
      <w:pPr>
        <w:pStyle w:val="TOC1"/>
        <w:rPr>
          <w:rFonts w:asciiTheme="minorHAnsi" w:eastAsiaTheme="minorEastAsia" w:hAnsiTheme="minorHAnsi" w:cstheme="minorBidi"/>
          <w:b w:val="0"/>
          <w:sz w:val="22"/>
          <w:szCs w:val="22"/>
        </w:rPr>
      </w:pPr>
      <w:hyperlink w:anchor="_Toc467271986" w:history="1">
        <w:r w:rsidR="00A628CE">
          <w:rPr>
            <w:rStyle w:val="Hyperlink"/>
          </w:rPr>
          <w:t>9.</w:t>
        </w:r>
        <w:r w:rsidR="00A628CE">
          <w:rPr>
            <w:rFonts w:asciiTheme="minorHAnsi" w:eastAsiaTheme="minorEastAsia" w:hAnsiTheme="minorHAnsi" w:cstheme="minorBidi"/>
            <w:b w:val="0"/>
            <w:sz w:val="22"/>
            <w:szCs w:val="22"/>
          </w:rPr>
          <w:tab/>
        </w:r>
        <w:r w:rsidR="00A628CE">
          <w:rPr>
            <w:rStyle w:val="Hyperlink"/>
          </w:rPr>
          <w:t>Additional Tools</w:t>
        </w:r>
        <w:r w:rsidR="00A628CE">
          <w:rPr>
            <w:webHidden/>
          </w:rPr>
          <w:tab/>
        </w:r>
        <w:r w:rsidR="00A628CE">
          <w:rPr>
            <w:webHidden/>
          </w:rPr>
          <w:fldChar w:fldCharType="begin"/>
        </w:r>
        <w:r w:rsidR="00A628CE">
          <w:rPr>
            <w:webHidden/>
          </w:rPr>
          <w:instrText xml:space="preserve"> PAGEREF _Toc467271986 \h </w:instrText>
        </w:r>
        <w:r w:rsidR="00A628CE">
          <w:rPr>
            <w:webHidden/>
          </w:rPr>
        </w:r>
        <w:r w:rsidR="00A628CE">
          <w:rPr>
            <w:webHidden/>
          </w:rPr>
          <w:fldChar w:fldCharType="separate"/>
        </w:r>
        <w:r w:rsidR="00A628CE">
          <w:rPr>
            <w:webHidden/>
          </w:rPr>
          <w:t>38</w:t>
        </w:r>
        <w:r w:rsidR="00A628CE">
          <w:rPr>
            <w:webHidden/>
          </w:rPr>
          <w:fldChar w:fldCharType="end"/>
        </w:r>
      </w:hyperlink>
    </w:p>
    <w:p w14:paraId="1A329580" w14:textId="77777777" w:rsidR="00C34ED1" w:rsidRDefault="00C24DD3">
      <w:pPr>
        <w:pStyle w:val="TOC2"/>
        <w:rPr>
          <w:rFonts w:asciiTheme="minorHAnsi" w:eastAsiaTheme="minorEastAsia" w:hAnsiTheme="minorHAnsi" w:cstheme="minorBidi"/>
          <w:sz w:val="22"/>
          <w:szCs w:val="22"/>
        </w:rPr>
      </w:pPr>
      <w:hyperlink w:anchor="_Toc467271987" w:history="1">
        <w:r w:rsidR="00A628CE">
          <w:rPr>
            <w:rStyle w:val="Hyperlink"/>
          </w:rPr>
          <w:t>9.1</w:t>
        </w:r>
        <w:r w:rsidR="00A628CE">
          <w:rPr>
            <w:rFonts w:asciiTheme="minorHAnsi" w:eastAsiaTheme="minorEastAsia" w:hAnsiTheme="minorHAnsi" w:cstheme="minorBidi"/>
            <w:sz w:val="22"/>
            <w:szCs w:val="22"/>
          </w:rPr>
          <w:tab/>
        </w:r>
        <w:r w:rsidR="00A628CE">
          <w:rPr>
            <w:rStyle w:val="Hyperlink"/>
          </w:rPr>
          <w:t>Complexity and Change Dashboard</w:t>
        </w:r>
        <w:r w:rsidR="00A628CE">
          <w:rPr>
            <w:webHidden/>
          </w:rPr>
          <w:tab/>
        </w:r>
        <w:r w:rsidR="00A628CE">
          <w:rPr>
            <w:webHidden/>
          </w:rPr>
          <w:fldChar w:fldCharType="begin"/>
        </w:r>
        <w:r w:rsidR="00A628CE">
          <w:rPr>
            <w:webHidden/>
          </w:rPr>
          <w:instrText xml:space="preserve"> PAGEREF _Toc467271987 \h </w:instrText>
        </w:r>
        <w:r w:rsidR="00A628CE">
          <w:rPr>
            <w:webHidden/>
          </w:rPr>
        </w:r>
        <w:r w:rsidR="00A628CE">
          <w:rPr>
            <w:webHidden/>
          </w:rPr>
          <w:fldChar w:fldCharType="separate"/>
        </w:r>
        <w:r w:rsidR="00A628CE">
          <w:rPr>
            <w:webHidden/>
          </w:rPr>
          <w:t>38</w:t>
        </w:r>
        <w:r w:rsidR="00A628CE">
          <w:rPr>
            <w:webHidden/>
          </w:rPr>
          <w:fldChar w:fldCharType="end"/>
        </w:r>
      </w:hyperlink>
    </w:p>
    <w:p w14:paraId="219E14F6" w14:textId="77777777" w:rsidR="00C34ED1" w:rsidRDefault="00C24DD3">
      <w:pPr>
        <w:pStyle w:val="TOC1"/>
        <w:rPr>
          <w:rFonts w:asciiTheme="minorHAnsi" w:eastAsiaTheme="minorEastAsia" w:hAnsiTheme="minorHAnsi" w:cstheme="minorBidi"/>
          <w:b w:val="0"/>
          <w:sz w:val="22"/>
          <w:szCs w:val="22"/>
        </w:rPr>
      </w:pPr>
      <w:hyperlink w:anchor="_Toc467271988" w:history="1">
        <w:r w:rsidR="00A628CE">
          <w:rPr>
            <w:rStyle w:val="Hyperlink"/>
          </w:rPr>
          <w:t>10.</w:t>
        </w:r>
        <w:r w:rsidR="00A628CE">
          <w:rPr>
            <w:rFonts w:asciiTheme="minorHAnsi" w:eastAsiaTheme="minorEastAsia" w:hAnsiTheme="minorHAnsi" w:cstheme="minorBidi"/>
            <w:b w:val="0"/>
            <w:sz w:val="22"/>
            <w:szCs w:val="22"/>
          </w:rPr>
          <w:tab/>
        </w:r>
        <w:r w:rsidR="00A628CE">
          <w:rPr>
            <w:rStyle w:val="Hyperlink"/>
          </w:rPr>
          <w:t>Feedback and Support</w:t>
        </w:r>
        <w:r w:rsidR="00A628CE">
          <w:rPr>
            <w:webHidden/>
          </w:rPr>
          <w:tab/>
        </w:r>
        <w:r w:rsidR="00A628CE">
          <w:rPr>
            <w:webHidden/>
          </w:rPr>
          <w:fldChar w:fldCharType="begin"/>
        </w:r>
        <w:r w:rsidR="00A628CE">
          <w:rPr>
            <w:webHidden/>
          </w:rPr>
          <w:instrText xml:space="preserve"> PAGEREF _Toc467271988 \h </w:instrText>
        </w:r>
        <w:r w:rsidR="00A628CE">
          <w:rPr>
            <w:webHidden/>
          </w:rPr>
        </w:r>
        <w:r w:rsidR="00A628CE">
          <w:rPr>
            <w:webHidden/>
          </w:rPr>
          <w:fldChar w:fldCharType="separate"/>
        </w:r>
        <w:r w:rsidR="00A628CE">
          <w:rPr>
            <w:webHidden/>
          </w:rPr>
          <w:t>41</w:t>
        </w:r>
        <w:r w:rsidR="00A628CE">
          <w:rPr>
            <w:webHidden/>
          </w:rPr>
          <w:fldChar w:fldCharType="end"/>
        </w:r>
      </w:hyperlink>
    </w:p>
    <w:p w14:paraId="4896E374" w14:textId="77777777" w:rsidR="00C34ED1" w:rsidRDefault="00C24DD3">
      <w:pPr>
        <w:pStyle w:val="TOC1"/>
        <w:rPr>
          <w:rFonts w:asciiTheme="minorHAnsi" w:eastAsiaTheme="minorEastAsia" w:hAnsiTheme="minorHAnsi" w:cstheme="minorBidi"/>
          <w:b w:val="0"/>
          <w:sz w:val="22"/>
          <w:szCs w:val="22"/>
        </w:rPr>
      </w:pPr>
      <w:hyperlink w:anchor="_Toc467271989" w:history="1">
        <w:r w:rsidR="00A628CE">
          <w:rPr>
            <w:rStyle w:val="Hyperlink"/>
          </w:rPr>
          <w:t>11.</w:t>
        </w:r>
        <w:r w:rsidR="00A628CE">
          <w:rPr>
            <w:rFonts w:asciiTheme="minorHAnsi" w:eastAsiaTheme="minorEastAsia" w:hAnsiTheme="minorHAnsi" w:cstheme="minorBidi"/>
            <w:b w:val="0"/>
            <w:sz w:val="22"/>
            <w:szCs w:val="22"/>
          </w:rPr>
          <w:tab/>
        </w:r>
        <w:r w:rsidR="00A628CE">
          <w:rPr>
            <w:rStyle w:val="Hyperlink"/>
          </w:rPr>
          <w:t>Frequently Asked Questions</w:t>
        </w:r>
        <w:r w:rsidR="00A628CE">
          <w:rPr>
            <w:webHidden/>
          </w:rPr>
          <w:tab/>
        </w:r>
        <w:r w:rsidR="00A628CE">
          <w:rPr>
            <w:webHidden/>
          </w:rPr>
          <w:fldChar w:fldCharType="begin"/>
        </w:r>
        <w:r w:rsidR="00A628CE">
          <w:rPr>
            <w:webHidden/>
          </w:rPr>
          <w:instrText xml:space="preserve"> PAGEREF _Toc467271989 \h </w:instrText>
        </w:r>
        <w:r w:rsidR="00A628CE">
          <w:rPr>
            <w:webHidden/>
          </w:rPr>
        </w:r>
        <w:r w:rsidR="00A628CE">
          <w:rPr>
            <w:webHidden/>
          </w:rPr>
          <w:fldChar w:fldCharType="separate"/>
        </w:r>
        <w:r w:rsidR="00A628CE">
          <w:rPr>
            <w:webHidden/>
          </w:rPr>
          <w:t>42</w:t>
        </w:r>
        <w:r w:rsidR="00A628CE">
          <w:rPr>
            <w:webHidden/>
          </w:rPr>
          <w:fldChar w:fldCharType="end"/>
        </w:r>
      </w:hyperlink>
    </w:p>
    <w:p w14:paraId="5FA0BAEC" w14:textId="77777777" w:rsidR="00C34ED1" w:rsidRDefault="00C24DD3">
      <w:pPr>
        <w:pStyle w:val="TOC1"/>
        <w:rPr>
          <w:rFonts w:asciiTheme="minorHAnsi" w:eastAsiaTheme="minorEastAsia" w:hAnsiTheme="minorHAnsi" w:cstheme="minorBidi"/>
          <w:b w:val="0"/>
          <w:sz w:val="22"/>
          <w:szCs w:val="22"/>
        </w:rPr>
      </w:pPr>
      <w:hyperlink w:anchor="_Toc467271990" w:history="1">
        <w:r w:rsidR="00A628CE">
          <w:rPr>
            <w:rStyle w:val="Hyperlink"/>
          </w:rPr>
          <w:t>Acronyms</w:t>
        </w:r>
        <w:r w:rsidR="00A628CE">
          <w:rPr>
            <w:webHidden/>
          </w:rPr>
          <w:tab/>
        </w:r>
        <w:r w:rsidR="00A628CE">
          <w:rPr>
            <w:webHidden/>
          </w:rPr>
          <w:fldChar w:fldCharType="begin"/>
        </w:r>
        <w:r w:rsidR="00A628CE">
          <w:rPr>
            <w:webHidden/>
          </w:rPr>
          <w:instrText xml:space="preserve"> PAGEREF _Toc467271990 \h </w:instrText>
        </w:r>
        <w:r w:rsidR="00A628CE">
          <w:rPr>
            <w:webHidden/>
          </w:rPr>
        </w:r>
        <w:r w:rsidR="00A628CE">
          <w:rPr>
            <w:webHidden/>
          </w:rPr>
          <w:fldChar w:fldCharType="separate"/>
        </w:r>
        <w:r w:rsidR="00A628CE">
          <w:rPr>
            <w:webHidden/>
          </w:rPr>
          <w:t>44</w:t>
        </w:r>
        <w:r w:rsidR="00A628CE">
          <w:rPr>
            <w:webHidden/>
          </w:rPr>
          <w:fldChar w:fldCharType="end"/>
        </w:r>
      </w:hyperlink>
    </w:p>
    <w:p w14:paraId="342FCB26" w14:textId="77777777" w:rsidR="00C34ED1" w:rsidRDefault="00A628CE">
      <w:pPr>
        <w:rPr>
          <w:noProof/>
        </w:rPr>
      </w:pPr>
      <w:r>
        <w:rPr>
          <w:noProof/>
        </w:rPr>
        <w:fldChar w:fldCharType="end"/>
      </w:r>
    </w:p>
    <w:p w14:paraId="28913B5C" w14:textId="77777777" w:rsidR="00C34ED1" w:rsidRDefault="00C34ED1">
      <w:pPr>
        <w:rPr>
          <w:noProof/>
        </w:rPr>
      </w:pPr>
    </w:p>
    <w:p w14:paraId="669F07FE" w14:textId="77777777" w:rsidR="00C34ED1" w:rsidRDefault="00C34ED1">
      <w:pPr>
        <w:sectPr w:rsidR="00C34ED1">
          <w:headerReference w:type="default" r:id="rId17"/>
          <w:footerReference w:type="default" r:id="rId18"/>
          <w:headerReference w:type="first" r:id="rId19"/>
          <w:footerReference w:type="first" r:id="rId20"/>
          <w:pgSz w:w="12240" w:h="15840" w:code="1"/>
          <w:pgMar w:top="1440" w:right="1440" w:bottom="1440" w:left="1440" w:header="504" w:footer="504" w:gutter="0"/>
          <w:pgNumType w:fmt="lowerRoman"/>
          <w:cols w:space="720"/>
          <w:titlePg/>
        </w:sectPr>
      </w:pPr>
    </w:p>
    <w:p w14:paraId="7E0297BA" w14:textId="77777777" w:rsidR="00C34ED1" w:rsidRDefault="00A628CE">
      <w:pPr>
        <w:pStyle w:val="FrontMatterHeader"/>
        <w:spacing w:after="120"/>
      </w:pPr>
      <w:bookmarkStart w:id="12" w:name="_Toc497634056"/>
      <w:bookmarkStart w:id="13" w:name="_Toc498235584"/>
      <w:bookmarkStart w:id="14" w:name="_Toc498325024"/>
      <w:bookmarkStart w:id="15" w:name="_Toc499106663"/>
      <w:r>
        <w:lastRenderedPageBreak/>
        <w:t>List of Figures</w:t>
      </w:r>
    </w:p>
    <w:p w14:paraId="4483AF75" w14:textId="77777777" w:rsidR="00C34ED1" w:rsidRDefault="00A628CE">
      <w:pPr>
        <w:pStyle w:val="TableofFigures"/>
        <w:tabs>
          <w:tab w:val="right" w:leader="dot" w:pos="9350"/>
        </w:tabs>
        <w:rPr>
          <w:rFonts w:asciiTheme="minorHAnsi" w:eastAsiaTheme="minorEastAsia" w:hAnsiTheme="minorHAnsi" w:cstheme="minorBidi"/>
          <w:noProof/>
          <w:sz w:val="22"/>
          <w:szCs w:val="22"/>
        </w:rPr>
      </w:pPr>
      <w:r>
        <w:rPr>
          <w:noProof/>
        </w:rPr>
        <w:fldChar w:fldCharType="begin"/>
      </w:r>
      <w:r>
        <w:rPr>
          <w:noProof/>
        </w:rPr>
        <w:instrText xml:space="preserve"> TOC \c "Figure" </w:instrText>
      </w:r>
      <w:r>
        <w:rPr>
          <w:noProof/>
        </w:rPr>
        <w:fldChar w:fldCharType="separate"/>
      </w:r>
      <w:r>
        <w:rPr>
          <w:noProof/>
        </w:rPr>
        <w:t>Figure 1. Bonnie Login Page</w:t>
      </w:r>
      <w:r>
        <w:rPr>
          <w:noProof/>
        </w:rPr>
        <w:tab/>
      </w:r>
      <w:r>
        <w:rPr>
          <w:noProof/>
        </w:rPr>
        <w:fldChar w:fldCharType="begin"/>
      </w:r>
      <w:r>
        <w:rPr>
          <w:noProof/>
        </w:rPr>
        <w:instrText xml:space="preserve"> PAGEREF _Toc467271991 \h </w:instrText>
      </w:r>
      <w:r>
        <w:rPr>
          <w:noProof/>
        </w:rPr>
      </w:r>
      <w:r>
        <w:rPr>
          <w:noProof/>
        </w:rPr>
        <w:fldChar w:fldCharType="separate"/>
      </w:r>
      <w:r>
        <w:rPr>
          <w:noProof/>
        </w:rPr>
        <w:t>3</w:t>
      </w:r>
      <w:r>
        <w:rPr>
          <w:noProof/>
        </w:rPr>
        <w:fldChar w:fldCharType="end"/>
      </w:r>
    </w:p>
    <w:p w14:paraId="0AEF0322" w14:textId="77777777" w:rsidR="00C34ED1" w:rsidRDefault="00A628CE">
      <w:pPr>
        <w:pStyle w:val="TableofFigures"/>
        <w:tabs>
          <w:tab w:val="right" w:leader="dot" w:pos="9350"/>
        </w:tabs>
        <w:rPr>
          <w:rFonts w:asciiTheme="minorHAnsi" w:eastAsiaTheme="minorEastAsia" w:hAnsiTheme="minorHAnsi" w:cstheme="minorBidi"/>
          <w:noProof/>
          <w:sz w:val="22"/>
          <w:szCs w:val="22"/>
        </w:rPr>
      </w:pPr>
      <w:r>
        <w:rPr>
          <w:noProof/>
        </w:rPr>
        <w:t>Figure 2</w:t>
      </w:r>
      <w:r>
        <w:rPr>
          <w:bCs/>
          <w:noProof/>
        </w:rPr>
        <w:t>.</w:t>
      </w:r>
      <w:r>
        <w:rPr>
          <w:noProof/>
        </w:rPr>
        <w:t xml:space="preserve"> Account Registration Page</w:t>
      </w:r>
      <w:r>
        <w:rPr>
          <w:noProof/>
        </w:rPr>
        <w:tab/>
      </w:r>
      <w:r>
        <w:rPr>
          <w:noProof/>
        </w:rPr>
        <w:fldChar w:fldCharType="begin"/>
      </w:r>
      <w:r>
        <w:rPr>
          <w:noProof/>
        </w:rPr>
        <w:instrText xml:space="preserve"> PAGEREF _Toc467271992 \h </w:instrText>
      </w:r>
      <w:r>
        <w:rPr>
          <w:noProof/>
        </w:rPr>
      </w:r>
      <w:r>
        <w:rPr>
          <w:noProof/>
        </w:rPr>
        <w:fldChar w:fldCharType="separate"/>
      </w:r>
      <w:r>
        <w:rPr>
          <w:noProof/>
        </w:rPr>
        <w:t>4</w:t>
      </w:r>
      <w:r>
        <w:rPr>
          <w:noProof/>
        </w:rPr>
        <w:fldChar w:fldCharType="end"/>
      </w:r>
    </w:p>
    <w:p w14:paraId="0E57EAD9" w14:textId="77777777" w:rsidR="00C34ED1" w:rsidRDefault="00A628CE">
      <w:pPr>
        <w:pStyle w:val="TableofFigures"/>
        <w:tabs>
          <w:tab w:val="right" w:leader="dot" w:pos="9350"/>
        </w:tabs>
        <w:rPr>
          <w:rFonts w:asciiTheme="minorHAnsi" w:eastAsiaTheme="minorEastAsia" w:hAnsiTheme="minorHAnsi" w:cstheme="minorBidi"/>
          <w:noProof/>
          <w:sz w:val="22"/>
          <w:szCs w:val="22"/>
        </w:rPr>
      </w:pPr>
      <w:r>
        <w:rPr>
          <w:noProof/>
        </w:rPr>
        <w:t>Figure 3. Password Reset Page</w:t>
      </w:r>
      <w:r>
        <w:rPr>
          <w:noProof/>
        </w:rPr>
        <w:tab/>
      </w:r>
      <w:r>
        <w:rPr>
          <w:noProof/>
        </w:rPr>
        <w:fldChar w:fldCharType="begin"/>
      </w:r>
      <w:r>
        <w:rPr>
          <w:noProof/>
        </w:rPr>
        <w:instrText xml:space="preserve"> PAGEREF _Toc467271993 \h </w:instrText>
      </w:r>
      <w:r>
        <w:rPr>
          <w:noProof/>
        </w:rPr>
      </w:r>
      <w:r>
        <w:rPr>
          <w:noProof/>
        </w:rPr>
        <w:fldChar w:fldCharType="separate"/>
      </w:r>
      <w:r>
        <w:rPr>
          <w:noProof/>
        </w:rPr>
        <w:t>4</w:t>
      </w:r>
      <w:r>
        <w:rPr>
          <w:noProof/>
        </w:rPr>
        <w:fldChar w:fldCharType="end"/>
      </w:r>
    </w:p>
    <w:p w14:paraId="5DD942D9" w14:textId="77777777" w:rsidR="00C34ED1" w:rsidRDefault="00A628CE">
      <w:pPr>
        <w:pStyle w:val="TableofFigures"/>
        <w:tabs>
          <w:tab w:val="right" w:leader="dot" w:pos="9350"/>
        </w:tabs>
        <w:rPr>
          <w:rFonts w:asciiTheme="minorHAnsi" w:eastAsiaTheme="minorEastAsia" w:hAnsiTheme="minorHAnsi" w:cstheme="minorBidi"/>
          <w:noProof/>
          <w:sz w:val="22"/>
          <w:szCs w:val="22"/>
        </w:rPr>
      </w:pPr>
      <w:r>
        <w:rPr>
          <w:noProof/>
        </w:rPr>
        <w:t>Figure 4. Account Management Page</w:t>
      </w:r>
      <w:r>
        <w:rPr>
          <w:noProof/>
        </w:rPr>
        <w:tab/>
      </w:r>
      <w:r>
        <w:rPr>
          <w:noProof/>
        </w:rPr>
        <w:fldChar w:fldCharType="begin"/>
      </w:r>
      <w:r>
        <w:rPr>
          <w:noProof/>
        </w:rPr>
        <w:instrText xml:space="preserve"> PAGEREF _Toc467271994 \h </w:instrText>
      </w:r>
      <w:r>
        <w:rPr>
          <w:noProof/>
        </w:rPr>
      </w:r>
      <w:r>
        <w:rPr>
          <w:noProof/>
        </w:rPr>
        <w:fldChar w:fldCharType="separate"/>
      </w:r>
      <w:r>
        <w:rPr>
          <w:noProof/>
        </w:rPr>
        <w:t>5</w:t>
      </w:r>
      <w:r>
        <w:rPr>
          <w:noProof/>
        </w:rPr>
        <w:fldChar w:fldCharType="end"/>
      </w:r>
    </w:p>
    <w:p w14:paraId="72E66BA0" w14:textId="77777777" w:rsidR="00C34ED1" w:rsidRDefault="00A628CE">
      <w:pPr>
        <w:pStyle w:val="TableofFigures"/>
        <w:tabs>
          <w:tab w:val="right" w:leader="dot" w:pos="9350"/>
        </w:tabs>
        <w:rPr>
          <w:rFonts w:asciiTheme="minorHAnsi" w:eastAsiaTheme="minorEastAsia" w:hAnsiTheme="minorHAnsi" w:cstheme="minorBidi"/>
          <w:noProof/>
          <w:sz w:val="22"/>
          <w:szCs w:val="22"/>
        </w:rPr>
      </w:pPr>
      <w:r>
        <w:rPr>
          <w:noProof/>
        </w:rPr>
        <w:t>Figure 5. Measure Dashboard View</w:t>
      </w:r>
      <w:r>
        <w:rPr>
          <w:noProof/>
        </w:rPr>
        <w:tab/>
      </w:r>
      <w:r>
        <w:rPr>
          <w:noProof/>
        </w:rPr>
        <w:fldChar w:fldCharType="begin"/>
      </w:r>
      <w:r>
        <w:rPr>
          <w:noProof/>
        </w:rPr>
        <w:instrText xml:space="preserve"> PAGEREF _Toc467271995 \h </w:instrText>
      </w:r>
      <w:r>
        <w:rPr>
          <w:noProof/>
        </w:rPr>
      </w:r>
      <w:r>
        <w:rPr>
          <w:noProof/>
        </w:rPr>
        <w:fldChar w:fldCharType="separate"/>
      </w:r>
      <w:r>
        <w:rPr>
          <w:noProof/>
        </w:rPr>
        <w:t>6</w:t>
      </w:r>
      <w:r>
        <w:rPr>
          <w:noProof/>
        </w:rPr>
        <w:fldChar w:fldCharType="end"/>
      </w:r>
    </w:p>
    <w:p w14:paraId="0CBBCF71" w14:textId="77777777" w:rsidR="00C34ED1" w:rsidRDefault="00A628CE">
      <w:pPr>
        <w:pStyle w:val="TableofFigures"/>
        <w:tabs>
          <w:tab w:val="right" w:leader="dot" w:pos="9350"/>
        </w:tabs>
        <w:rPr>
          <w:rFonts w:asciiTheme="minorHAnsi" w:eastAsiaTheme="minorEastAsia" w:hAnsiTheme="minorHAnsi" w:cstheme="minorBidi"/>
          <w:noProof/>
          <w:sz w:val="22"/>
          <w:szCs w:val="22"/>
        </w:rPr>
      </w:pPr>
      <w:r>
        <w:rPr>
          <w:noProof/>
        </w:rPr>
        <w:t>Figure 6. New Measure Dialog – MAT Package</w:t>
      </w:r>
      <w:r>
        <w:rPr>
          <w:noProof/>
        </w:rPr>
        <w:tab/>
      </w:r>
      <w:r>
        <w:rPr>
          <w:noProof/>
        </w:rPr>
        <w:fldChar w:fldCharType="begin"/>
      </w:r>
      <w:r>
        <w:rPr>
          <w:noProof/>
        </w:rPr>
        <w:instrText xml:space="preserve"> PAGEREF _Toc467271996 \h </w:instrText>
      </w:r>
      <w:r>
        <w:rPr>
          <w:noProof/>
        </w:rPr>
      </w:r>
      <w:r>
        <w:rPr>
          <w:noProof/>
        </w:rPr>
        <w:fldChar w:fldCharType="separate"/>
      </w:r>
      <w:r>
        <w:rPr>
          <w:noProof/>
        </w:rPr>
        <w:t>8</w:t>
      </w:r>
      <w:r>
        <w:rPr>
          <w:noProof/>
        </w:rPr>
        <w:fldChar w:fldCharType="end"/>
      </w:r>
    </w:p>
    <w:p w14:paraId="1C11CE56" w14:textId="77777777" w:rsidR="00C34ED1" w:rsidRDefault="00A628CE">
      <w:pPr>
        <w:pStyle w:val="TableofFigures"/>
        <w:tabs>
          <w:tab w:val="right" w:leader="dot" w:pos="9350"/>
        </w:tabs>
        <w:rPr>
          <w:rFonts w:asciiTheme="minorHAnsi" w:eastAsiaTheme="minorEastAsia" w:hAnsiTheme="minorHAnsi" w:cstheme="minorBidi"/>
          <w:noProof/>
          <w:sz w:val="22"/>
          <w:szCs w:val="22"/>
        </w:rPr>
      </w:pPr>
      <w:r>
        <w:rPr>
          <w:noProof/>
        </w:rPr>
        <w:t>Figure 7. New Measure Dialog – XML File</w:t>
      </w:r>
      <w:r>
        <w:rPr>
          <w:noProof/>
        </w:rPr>
        <w:tab/>
      </w:r>
      <w:r>
        <w:rPr>
          <w:noProof/>
        </w:rPr>
        <w:fldChar w:fldCharType="begin"/>
      </w:r>
      <w:r>
        <w:rPr>
          <w:noProof/>
        </w:rPr>
        <w:instrText xml:space="preserve"> PAGEREF _Toc467271997 \h </w:instrText>
      </w:r>
      <w:r>
        <w:rPr>
          <w:noProof/>
        </w:rPr>
      </w:r>
      <w:r>
        <w:rPr>
          <w:noProof/>
        </w:rPr>
        <w:fldChar w:fldCharType="separate"/>
      </w:r>
      <w:r>
        <w:rPr>
          <w:noProof/>
        </w:rPr>
        <w:t>9</w:t>
      </w:r>
      <w:r>
        <w:rPr>
          <w:noProof/>
        </w:rPr>
        <w:fldChar w:fldCharType="end"/>
      </w:r>
    </w:p>
    <w:p w14:paraId="72257A21" w14:textId="77777777" w:rsidR="00C34ED1" w:rsidRDefault="00A628CE">
      <w:pPr>
        <w:pStyle w:val="TableofFigures"/>
        <w:tabs>
          <w:tab w:val="right" w:leader="dot" w:pos="9350"/>
        </w:tabs>
        <w:rPr>
          <w:rFonts w:asciiTheme="minorHAnsi" w:eastAsiaTheme="minorEastAsia" w:hAnsiTheme="minorHAnsi" w:cstheme="minorBidi"/>
          <w:noProof/>
          <w:sz w:val="22"/>
          <w:szCs w:val="22"/>
        </w:rPr>
      </w:pPr>
      <w:r>
        <w:rPr>
          <w:noProof/>
        </w:rPr>
        <w:t>Figure 8. Finalize Measure Dialog</w:t>
      </w:r>
      <w:r>
        <w:rPr>
          <w:noProof/>
        </w:rPr>
        <w:tab/>
      </w:r>
      <w:r>
        <w:rPr>
          <w:noProof/>
        </w:rPr>
        <w:fldChar w:fldCharType="begin"/>
      </w:r>
      <w:r>
        <w:rPr>
          <w:noProof/>
        </w:rPr>
        <w:instrText xml:space="preserve"> PAGEREF _Toc467271998 \h </w:instrText>
      </w:r>
      <w:r>
        <w:rPr>
          <w:noProof/>
        </w:rPr>
      </w:r>
      <w:r>
        <w:rPr>
          <w:noProof/>
        </w:rPr>
        <w:fldChar w:fldCharType="separate"/>
      </w:r>
      <w:r>
        <w:rPr>
          <w:noProof/>
        </w:rPr>
        <w:t>9</w:t>
      </w:r>
      <w:r>
        <w:rPr>
          <w:noProof/>
        </w:rPr>
        <w:fldChar w:fldCharType="end"/>
      </w:r>
    </w:p>
    <w:p w14:paraId="22CB295E" w14:textId="77777777" w:rsidR="00C34ED1" w:rsidRDefault="00A628CE">
      <w:pPr>
        <w:pStyle w:val="TableofFigures"/>
        <w:tabs>
          <w:tab w:val="right" w:leader="dot" w:pos="9350"/>
        </w:tabs>
        <w:rPr>
          <w:rFonts w:asciiTheme="minorHAnsi" w:eastAsiaTheme="minorEastAsia" w:hAnsiTheme="minorHAnsi" w:cstheme="minorBidi"/>
          <w:noProof/>
          <w:sz w:val="22"/>
          <w:szCs w:val="22"/>
        </w:rPr>
      </w:pPr>
      <w:r>
        <w:rPr>
          <w:noProof/>
        </w:rPr>
        <w:t>Figure 9. Updating Measure Dialog</w:t>
      </w:r>
      <w:r>
        <w:rPr>
          <w:noProof/>
        </w:rPr>
        <w:tab/>
      </w:r>
      <w:r>
        <w:rPr>
          <w:noProof/>
        </w:rPr>
        <w:fldChar w:fldCharType="begin"/>
      </w:r>
      <w:r>
        <w:rPr>
          <w:noProof/>
        </w:rPr>
        <w:instrText xml:space="preserve"> PAGEREF _Toc467271999 \h </w:instrText>
      </w:r>
      <w:r>
        <w:rPr>
          <w:noProof/>
        </w:rPr>
      </w:r>
      <w:r>
        <w:rPr>
          <w:noProof/>
        </w:rPr>
        <w:fldChar w:fldCharType="separate"/>
      </w:r>
      <w:r>
        <w:rPr>
          <w:noProof/>
        </w:rPr>
        <w:t>10</w:t>
      </w:r>
      <w:r>
        <w:rPr>
          <w:noProof/>
        </w:rPr>
        <w:fldChar w:fldCharType="end"/>
      </w:r>
    </w:p>
    <w:p w14:paraId="66FECBD8" w14:textId="77777777" w:rsidR="00C34ED1" w:rsidRDefault="00A628CE">
      <w:pPr>
        <w:pStyle w:val="TableofFigures"/>
        <w:tabs>
          <w:tab w:val="right" w:leader="dot" w:pos="9350"/>
        </w:tabs>
        <w:rPr>
          <w:rFonts w:asciiTheme="minorHAnsi" w:eastAsiaTheme="minorEastAsia" w:hAnsiTheme="minorHAnsi" w:cstheme="minorBidi"/>
          <w:noProof/>
          <w:sz w:val="22"/>
          <w:szCs w:val="22"/>
        </w:rPr>
      </w:pPr>
      <w:r>
        <w:rPr>
          <w:noProof/>
        </w:rPr>
        <w:t>Figure 10. Measure View</w:t>
      </w:r>
      <w:r>
        <w:rPr>
          <w:noProof/>
        </w:rPr>
        <w:tab/>
      </w:r>
      <w:r>
        <w:rPr>
          <w:noProof/>
        </w:rPr>
        <w:fldChar w:fldCharType="begin"/>
      </w:r>
      <w:r>
        <w:rPr>
          <w:noProof/>
        </w:rPr>
        <w:instrText xml:space="preserve"> PAGEREF _Toc467272000 \h </w:instrText>
      </w:r>
      <w:r>
        <w:rPr>
          <w:noProof/>
        </w:rPr>
      </w:r>
      <w:r>
        <w:rPr>
          <w:noProof/>
        </w:rPr>
        <w:fldChar w:fldCharType="separate"/>
      </w:r>
      <w:r>
        <w:rPr>
          <w:noProof/>
        </w:rPr>
        <w:t>13</w:t>
      </w:r>
      <w:r>
        <w:rPr>
          <w:noProof/>
        </w:rPr>
        <w:fldChar w:fldCharType="end"/>
      </w:r>
    </w:p>
    <w:p w14:paraId="57DF0F5C" w14:textId="77777777" w:rsidR="00C34ED1" w:rsidRDefault="00A628CE">
      <w:pPr>
        <w:pStyle w:val="TableofFigures"/>
        <w:tabs>
          <w:tab w:val="right" w:leader="dot" w:pos="9350"/>
        </w:tabs>
        <w:rPr>
          <w:rFonts w:asciiTheme="minorHAnsi" w:eastAsiaTheme="minorEastAsia" w:hAnsiTheme="minorHAnsi" w:cstheme="minorBidi"/>
          <w:noProof/>
          <w:sz w:val="22"/>
          <w:szCs w:val="22"/>
        </w:rPr>
      </w:pPr>
      <w:r>
        <w:rPr>
          <w:noProof/>
        </w:rPr>
        <w:t>Figure 11. Measure Data Criteria and Supplemental Data Elements</w:t>
      </w:r>
      <w:r>
        <w:rPr>
          <w:noProof/>
        </w:rPr>
        <w:tab/>
      </w:r>
      <w:r>
        <w:rPr>
          <w:noProof/>
        </w:rPr>
        <w:fldChar w:fldCharType="begin"/>
      </w:r>
      <w:r>
        <w:rPr>
          <w:noProof/>
        </w:rPr>
        <w:instrText xml:space="preserve"> PAGEREF _Toc467272001 \h </w:instrText>
      </w:r>
      <w:r>
        <w:rPr>
          <w:noProof/>
        </w:rPr>
      </w:r>
      <w:r>
        <w:rPr>
          <w:noProof/>
        </w:rPr>
        <w:fldChar w:fldCharType="separate"/>
      </w:r>
      <w:r>
        <w:rPr>
          <w:noProof/>
        </w:rPr>
        <w:t>14</w:t>
      </w:r>
      <w:r>
        <w:rPr>
          <w:noProof/>
        </w:rPr>
        <w:fldChar w:fldCharType="end"/>
      </w:r>
    </w:p>
    <w:p w14:paraId="235D19DC" w14:textId="77777777" w:rsidR="00C34ED1" w:rsidRDefault="00A628CE">
      <w:pPr>
        <w:pStyle w:val="TableofFigures"/>
        <w:tabs>
          <w:tab w:val="right" w:leader="dot" w:pos="9350"/>
        </w:tabs>
        <w:rPr>
          <w:rFonts w:asciiTheme="minorHAnsi" w:eastAsiaTheme="minorEastAsia" w:hAnsiTheme="minorHAnsi" w:cstheme="minorBidi"/>
          <w:noProof/>
          <w:sz w:val="22"/>
          <w:szCs w:val="22"/>
        </w:rPr>
      </w:pPr>
      <w:r>
        <w:rPr>
          <w:noProof/>
        </w:rPr>
        <w:t>Figure 12. Expanded Results View</w:t>
      </w:r>
      <w:r>
        <w:rPr>
          <w:noProof/>
        </w:rPr>
        <w:tab/>
      </w:r>
      <w:r>
        <w:rPr>
          <w:noProof/>
        </w:rPr>
        <w:fldChar w:fldCharType="begin"/>
      </w:r>
      <w:r>
        <w:rPr>
          <w:noProof/>
        </w:rPr>
        <w:instrText xml:space="preserve"> PAGEREF _Toc467272002 \h </w:instrText>
      </w:r>
      <w:r>
        <w:rPr>
          <w:noProof/>
        </w:rPr>
      </w:r>
      <w:r>
        <w:rPr>
          <w:noProof/>
        </w:rPr>
        <w:fldChar w:fldCharType="separate"/>
      </w:r>
      <w:r>
        <w:rPr>
          <w:noProof/>
        </w:rPr>
        <w:t>15</w:t>
      </w:r>
      <w:r>
        <w:rPr>
          <w:noProof/>
        </w:rPr>
        <w:fldChar w:fldCharType="end"/>
      </w:r>
    </w:p>
    <w:p w14:paraId="45B5D3CE" w14:textId="77777777" w:rsidR="00C34ED1" w:rsidRDefault="00A628CE">
      <w:pPr>
        <w:pStyle w:val="TableofFigures"/>
        <w:tabs>
          <w:tab w:val="right" w:leader="dot" w:pos="9350"/>
        </w:tabs>
        <w:rPr>
          <w:rFonts w:asciiTheme="minorHAnsi" w:eastAsiaTheme="minorEastAsia" w:hAnsiTheme="minorHAnsi" w:cstheme="minorBidi"/>
          <w:noProof/>
          <w:sz w:val="22"/>
          <w:szCs w:val="22"/>
        </w:rPr>
      </w:pPr>
      <w:r>
        <w:rPr>
          <w:noProof/>
        </w:rPr>
        <w:t>Figure 13. Logic Calculation Highlight – Passing Results</w:t>
      </w:r>
      <w:r>
        <w:rPr>
          <w:noProof/>
        </w:rPr>
        <w:tab/>
      </w:r>
      <w:r>
        <w:rPr>
          <w:noProof/>
        </w:rPr>
        <w:fldChar w:fldCharType="begin"/>
      </w:r>
      <w:r>
        <w:rPr>
          <w:noProof/>
        </w:rPr>
        <w:instrText xml:space="preserve"> PAGEREF _Toc467272003 \h </w:instrText>
      </w:r>
      <w:r>
        <w:rPr>
          <w:noProof/>
        </w:rPr>
      </w:r>
      <w:r>
        <w:rPr>
          <w:noProof/>
        </w:rPr>
        <w:fldChar w:fldCharType="separate"/>
      </w:r>
      <w:r>
        <w:rPr>
          <w:noProof/>
        </w:rPr>
        <w:t>16</w:t>
      </w:r>
      <w:r>
        <w:rPr>
          <w:noProof/>
        </w:rPr>
        <w:fldChar w:fldCharType="end"/>
      </w:r>
    </w:p>
    <w:p w14:paraId="6B8B593B" w14:textId="77777777" w:rsidR="00C34ED1" w:rsidRDefault="00A628CE">
      <w:pPr>
        <w:pStyle w:val="TableofFigures"/>
        <w:tabs>
          <w:tab w:val="right" w:leader="dot" w:pos="9350"/>
        </w:tabs>
        <w:rPr>
          <w:rFonts w:asciiTheme="minorHAnsi" w:eastAsiaTheme="minorEastAsia" w:hAnsiTheme="minorHAnsi" w:cstheme="minorBidi"/>
          <w:noProof/>
          <w:sz w:val="22"/>
          <w:szCs w:val="22"/>
        </w:rPr>
      </w:pPr>
      <w:r>
        <w:rPr>
          <w:noProof/>
        </w:rPr>
        <w:t>Figure 14. Logic Calculation Highlight – Failing Results</w:t>
      </w:r>
      <w:r>
        <w:rPr>
          <w:noProof/>
        </w:rPr>
        <w:tab/>
      </w:r>
      <w:r>
        <w:rPr>
          <w:noProof/>
        </w:rPr>
        <w:fldChar w:fldCharType="begin"/>
      </w:r>
      <w:r>
        <w:rPr>
          <w:noProof/>
        </w:rPr>
        <w:instrText xml:space="preserve"> PAGEREF _Toc467272004 \h </w:instrText>
      </w:r>
      <w:r>
        <w:rPr>
          <w:noProof/>
        </w:rPr>
      </w:r>
      <w:r>
        <w:rPr>
          <w:noProof/>
        </w:rPr>
        <w:fldChar w:fldCharType="separate"/>
      </w:r>
      <w:r>
        <w:rPr>
          <w:noProof/>
        </w:rPr>
        <w:t>17</w:t>
      </w:r>
      <w:r>
        <w:rPr>
          <w:noProof/>
        </w:rPr>
        <w:fldChar w:fldCharType="end"/>
      </w:r>
    </w:p>
    <w:p w14:paraId="5BEB0CA4" w14:textId="77777777" w:rsidR="00C34ED1" w:rsidRDefault="00A628CE">
      <w:pPr>
        <w:pStyle w:val="TableofFigures"/>
        <w:tabs>
          <w:tab w:val="right" w:leader="dot" w:pos="9350"/>
        </w:tabs>
        <w:rPr>
          <w:rFonts w:asciiTheme="minorHAnsi" w:eastAsiaTheme="minorEastAsia" w:hAnsiTheme="minorHAnsi" w:cstheme="minorBidi"/>
          <w:noProof/>
          <w:sz w:val="22"/>
          <w:szCs w:val="22"/>
        </w:rPr>
      </w:pPr>
      <w:r>
        <w:rPr>
          <w:noProof/>
        </w:rPr>
        <w:t>Figure 15. Patient Builder View</w:t>
      </w:r>
      <w:r>
        <w:rPr>
          <w:noProof/>
        </w:rPr>
        <w:tab/>
      </w:r>
      <w:r>
        <w:rPr>
          <w:noProof/>
        </w:rPr>
        <w:fldChar w:fldCharType="begin"/>
      </w:r>
      <w:r>
        <w:rPr>
          <w:noProof/>
        </w:rPr>
        <w:instrText xml:space="preserve"> PAGEREF _Toc467272005 \h </w:instrText>
      </w:r>
      <w:r>
        <w:rPr>
          <w:noProof/>
        </w:rPr>
      </w:r>
      <w:r>
        <w:rPr>
          <w:noProof/>
        </w:rPr>
        <w:fldChar w:fldCharType="separate"/>
      </w:r>
      <w:r>
        <w:rPr>
          <w:noProof/>
        </w:rPr>
        <w:t>19</w:t>
      </w:r>
      <w:r>
        <w:rPr>
          <w:noProof/>
        </w:rPr>
        <w:fldChar w:fldCharType="end"/>
      </w:r>
    </w:p>
    <w:p w14:paraId="6350D21B" w14:textId="77777777" w:rsidR="00C34ED1" w:rsidRDefault="00A628CE">
      <w:pPr>
        <w:pStyle w:val="TableofFigures"/>
        <w:tabs>
          <w:tab w:val="right" w:leader="dot" w:pos="9350"/>
        </w:tabs>
        <w:rPr>
          <w:rFonts w:asciiTheme="minorHAnsi" w:eastAsiaTheme="minorEastAsia" w:hAnsiTheme="minorHAnsi" w:cstheme="minorBidi"/>
          <w:noProof/>
          <w:sz w:val="22"/>
          <w:szCs w:val="22"/>
        </w:rPr>
      </w:pPr>
      <w:r>
        <w:rPr>
          <w:noProof/>
        </w:rPr>
        <w:t>Figure 16. Continuous Variable Measures Expected Populations</w:t>
      </w:r>
      <w:r>
        <w:rPr>
          <w:noProof/>
        </w:rPr>
        <w:tab/>
      </w:r>
      <w:r>
        <w:rPr>
          <w:noProof/>
        </w:rPr>
        <w:fldChar w:fldCharType="begin"/>
      </w:r>
      <w:r>
        <w:rPr>
          <w:noProof/>
        </w:rPr>
        <w:instrText xml:space="preserve"> PAGEREF _Toc467272006 \h </w:instrText>
      </w:r>
      <w:r>
        <w:rPr>
          <w:noProof/>
        </w:rPr>
      </w:r>
      <w:r>
        <w:rPr>
          <w:noProof/>
        </w:rPr>
        <w:fldChar w:fldCharType="separate"/>
      </w:r>
      <w:r>
        <w:rPr>
          <w:noProof/>
        </w:rPr>
        <w:t>21</w:t>
      </w:r>
      <w:r>
        <w:rPr>
          <w:noProof/>
        </w:rPr>
        <w:fldChar w:fldCharType="end"/>
      </w:r>
    </w:p>
    <w:p w14:paraId="2E99508B" w14:textId="77777777" w:rsidR="00C34ED1" w:rsidRDefault="00A628CE">
      <w:pPr>
        <w:pStyle w:val="TableofFigures"/>
        <w:tabs>
          <w:tab w:val="right" w:leader="dot" w:pos="9350"/>
        </w:tabs>
        <w:rPr>
          <w:rFonts w:asciiTheme="minorHAnsi" w:eastAsiaTheme="minorEastAsia" w:hAnsiTheme="minorHAnsi" w:cstheme="minorBidi"/>
          <w:noProof/>
          <w:sz w:val="22"/>
          <w:szCs w:val="22"/>
        </w:rPr>
      </w:pPr>
      <w:r>
        <w:rPr>
          <w:noProof/>
        </w:rPr>
        <w:t>Figure 17. Building Patient History, including Edit Clinical Element View</w:t>
      </w:r>
      <w:r>
        <w:rPr>
          <w:noProof/>
        </w:rPr>
        <w:tab/>
      </w:r>
      <w:r>
        <w:rPr>
          <w:noProof/>
        </w:rPr>
        <w:fldChar w:fldCharType="begin"/>
      </w:r>
      <w:r>
        <w:rPr>
          <w:noProof/>
        </w:rPr>
        <w:instrText xml:space="preserve"> PAGEREF _Toc467272007 \h </w:instrText>
      </w:r>
      <w:r>
        <w:rPr>
          <w:noProof/>
        </w:rPr>
      </w:r>
      <w:r>
        <w:rPr>
          <w:noProof/>
        </w:rPr>
        <w:fldChar w:fldCharType="separate"/>
      </w:r>
      <w:r>
        <w:rPr>
          <w:noProof/>
        </w:rPr>
        <w:t>22</w:t>
      </w:r>
      <w:r>
        <w:rPr>
          <w:noProof/>
        </w:rPr>
        <w:fldChar w:fldCharType="end"/>
      </w:r>
    </w:p>
    <w:p w14:paraId="4AB3AC34" w14:textId="77777777" w:rsidR="00C34ED1" w:rsidRDefault="00A628CE">
      <w:pPr>
        <w:pStyle w:val="TableofFigures"/>
        <w:tabs>
          <w:tab w:val="right" w:leader="dot" w:pos="9350"/>
        </w:tabs>
        <w:rPr>
          <w:rFonts w:asciiTheme="minorHAnsi" w:eastAsiaTheme="minorEastAsia" w:hAnsiTheme="minorHAnsi" w:cstheme="minorBidi"/>
          <w:noProof/>
          <w:sz w:val="22"/>
          <w:szCs w:val="22"/>
        </w:rPr>
      </w:pPr>
      <w:r>
        <w:rPr>
          <w:noProof/>
        </w:rPr>
        <w:t>Figure 18. References Section of the Patient History Builder</w:t>
      </w:r>
      <w:r>
        <w:rPr>
          <w:noProof/>
        </w:rPr>
        <w:tab/>
      </w:r>
      <w:r>
        <w:rPr>
          <w:noProof/>
        </w:rPr>
        <w:fldChar w:fldCharType="begin"/>
      </w:r>
      <w:r>
        <w:rPr>
          <w:noProof/>
        </w:rPr>
        <w:instrText xml:space="preserve"> PAGEREF _Toc467272008 \h </w:instrText>
      </w:r>
      <w:r>
        <w:rPr>
          <w:noProof/>
        </w:rPr>
      </w:r>
      <w:r>
        <w:rPr>
          <w:noProof/>
        </w:rPr>
        <w:fldChar w:fldCharType="separate"/>
      </w:r>
      <w:r>
        <w:rPr>
          <w:noProof/>
        </w:rPr>
        <w:t>23</w:t>
      </w:r>
      <w:r>
        <w:rPr>
          <w:noProof/>
        </w:rPr>
        <w:fldChar w:fldCharType="end"/>
      </w:r>
    </w:p>
    <w:p w14:paraId="69E21A35" w14:textId="77777777" w:rsidR="00C34ED1" w:rsidRDefault="00A628CE">
      <w:pPr>
        <w:pStyle w:val="TableofFigures"/>
        <w:tabs>
          <w:tab w:val="right" w:leader="dot" w:pos="9350"/>
        </w:tabs>
        <w:rPr>
          <w:rFonts w:asciiTheme="minorHAnsi" w:eastAsiaTheme="minorEastAsia" w:hAnsiTheme="minorHAnsi" w:cstheme="minorBidi"/>
          <w:noProof/>
          <w:sz w:val="22"/>
          <w:szCs w:val="22"/>
        </w:rPr>
      </w:pPr>
      <w:r>
        <w:rPr>
          <w:noProof/>
        </w:rPr>
        <w:t>Figure 19. Editing a Medication</w:t>
      </w:r>
      <w:r>
        <w:rPr>
          <w:noProof/>
        </w:rPr>
        <w:tab/>
      </w:r>
      <w:r>
        <w:rPr>
          <w:noProof/>
        </w:rPr>
        <w:fldChar w:fldCharType="begin"/>
      </w:r>
      <w:r>
        <w:rPr>
          <w:noProof/>
        </w:rPr>
        <w:instrText xml:space="preserve"> PAGEREF _Toc467272009 \h </w:instrText>
      </w:r>
      <w:r>
        <w:rPr>
          <w:noProof/>
        </w:rPr>
      </w:r>
      <w:r>
        <w:rPr>
          <w:noProof/>
        </w:rPr>
        <w:fldChar w:fldCharType="separate"/>
      </w:r>
      <w:r>
        <w:rPr>
          <w:noProof/>
        </w:rPr>
        <w:t>24</w:t>
      </w:r>
      <w:r>
        <w:rPr>
          <w:noProof/>
        </w:rPr>
        <w:fldChar w:fldCharType="end"/>
      </w:r>
    </w:p>
    <w:p w14:paraId="221462DC" w14:textId="77777777" w:rsidR="00C34ED1" w:rsidRDefault="00A628CE">
      <w:pPr>
        <w:pStyle w:val="TableofFigures"/>
        <w:tabs>
          <w:tab w:val="right" w:leader="dot" w:pos="9350"/>
        </w:tabs>
        <w:rPr>
          <w:rFonts w:asciiTheme="minorHAnsi" w:eastAsiaTheme="minorEastAsia" w:hAnsiTheme="minorHAnsi" w:cstheme="minorBidi"/>
          <w:noProof/>
          <w:sz w:val="22"/>
          <w:szCs w:val="22"/>
        </w:rPr>
      </w:pPr>
      <w:r>
        <w:rPr>
          <w:noProof/>
        </w:rPr>
        <w:t>Figure 20. Error Message for Outdated Patient Codes</w:t>
      </w:r>
      <w:r>
        <w:rPr>
          <w:noProof/>
        </w:rPr>
        <w:tab/>
      </w:r>
      <w:r>
        <w:rPr>
          <w:noProof/>
        </w:rPr>
        <w:fldChar w:fldCharType="begin"/>
      </w:r>
      <w:r>
        <w:rPr>
          <w:noProof/>
        </w:rPr>
        <w:instrText xml:space="preserve"> PAGEREF _Toc467272010 \h </w:instrText>
      </w:r>
      <w:r>
        <w:rPr>
          <w:noProof/>
        </w:rPr>
      </w:r>
      <w:r>
        <w:rPr>
          <w:noProof/>
        </w:rPr>
        <w:fldChar w:fldCharType="separate"/>
      </w:r>
      <w:r>
        <w:rPr>
          <w:noProof/>
        </w:rPr>
        <w:t>25</w:t>
      </w:r>
      <w:r>
        <w:rPr>
          <w:noProof/>
        </w:rPr>
        <w:fldChar w:fldCharType="end"/>
      </w:r>
    </w:p>
    <w:p w14:paraId="03215237" w14:textId="77777777" w:rsidR="00C34ED1" w:rsidRDefault="00A628CE">
      <w:pPr>
        <w:pStyle w:val="TableofFigures"/>
        <w:tabs>
          <w:tab w:val="right" w:leader="dot" w:pos="9350"/>
        </w:tabs>
        <w:rPr>
          <w:rFonts w:asciiTheme="minorHAnsi" w:eastAsiaTheme="minorEastAsia" w:hAnsiTheme="minorHAnsi" w:cstheme="minorBidi"/>
          <w:noProof/>
          <w:sz w:val="22"/>
          <w:szCs w:val="22"/>
        </w:rPr>
      </w:pPr>
      <w:r>
        <w:rPr>
          <w:noProof/>
        </w:rPr>
        <w:t>Figure 21</w:t>
      </w:r>
      <w:r>
        <w:rPr>
          <w:bCs/>
          <w:noProof/>
        </w:rPr>
        <w:t>.</w:t>
      </w:r>
      <w:r>
        <w:rPr>
          <w:noProof/>
        </w:rPr>
        <w:t xml:space="preserve"> Patient Dashboard View</w:t>
      </w:r>
      <w:r>
        <w:rPr>
          <w:noProof/>
        </w:rPr>
        <w:tab/>
      </w:r>
      <w:r>
        <w:rPr>
          <w:noProof/>
        </w:rPr>
        <w:fldChar w:fldCharType="begin"/>
      </w:r>
      <w:r>
        <w:rPr>
          <w:noProof/>
        </w:rPr>
        <w:instrText xml:space="preserve"> PAGEREF _Toc467272011 \h </w:instrText>
      </w:r>
      <w:r>
        <w:rPr>
          <w:noProof/>
        </w:rPr>
      </w:r>
      <w:r>
        <w:rPr>
          <w:noProof/>
        </w:rPr>
        <w:fldChar w:fldCharType="separate"/>
      </w:r>
      <w:r>
        <w:rPr>
          <w:noProof/>
        </w:rPr>
        <w:t>27</w:t>
      </w:r>
      <w:r>
        <w:rPr>
          <w:noProof/>
        </w:rPr>
        <w:fldChar w:fldCharType="end"/>
      </w:r>
    </w:p>
    <w:p w14:paraId="305BB59D" w14:textId="77777777" w:rsidR="00C34ED1" w:rsidRDefault="00A628CE">
      <w:pPr>
        <w:pStyle w:val="TableofFigures"/>
        <w:tabs>
          <w:tab w:val="right" w:leader="dot" w:pos="9350"/>
        </w:tabs>
        <w:rPr>
          <w:rFonts w:asciiTheme="minorHAnsi" w:eastAsiaTheme="minorEastAsia" w:hAnsiTheme="minorHAnsi" w:cstheme="minorBidi"/>
          <w:noProof/>
          <w:sz w:val="22"/>
          <w:szCs w:val="22"/>
        </w:rPr>
      </w:pPr>
      <w:r>
        <w:rPr>
          <w:noProof/>
        </w:rPr>
        <w:t>Figure 22</w:t>
      </w:r>
      <w:r>
        <w:rPr>
          <w:bCs/>
          <w:noProof/>
        </w:rPr>
        <w:t>.</w:t>
      </w:r>
      <w:r>
        <w:rPr>
          <w:noProof/>
        </w:rPr>
        <w:t xml:space="preserve"> Patient Dashboard Logic</w:t>
      </w:r>
      <w:r>
        <w:rPr>
          <w:noProof/>
        </w:rPr>
        <w:tab/>
      </w:r>
      <w:r>
        <w:rPr>
          <w:noProof/>
        </w:rPr>
        <w:fldChar w:fldCharType="begin"/>
      </w:r>
      <w:r>
        <w:rPr>
          <w:noProof/>
        </w:rPr>
        <w:instrText xml:space="preserve"> PAGEREF _Toc467272012 \h </w:instrText>
      </w:r>
      <w:r>
        <w:rPr>
          <w:noProof/>
        </w:rPr>
      </w:r>
      <w:r>
        <w:rPr>
          <w:noProof/>
        </w:rPr>
        <w:fldChar w:fldCharType="separate"/>
      </w:r>
      <w:r>
        <w:rPr>
          <w:noProof/>
        </w:rPr>
        <w:t>28</w:t>
      </w:r>
      <w:r>
        <w:rPr>
          <w:noProof/>
        </w:rPr>
        <w:fldChar w:fldCharType="end"/>
      </w:r>
    </w:p>
    <w:p w14:paraId="49531344" w14:textId="77777777" w:rsidR="00C34ED1" w:rsidRDefault="00A628CE">
      <w:pPr>
        <w:pStyle w:val="TableofFigures"/>
        <w:tabs>
          <w:tab w:val="right" w:leader="dot" w:pos="9350"/>
        </w:tabs>
        <w:rPr>
          <w:rFonts w:asciiTheme="minorHAnsi" w:eastAsiaTheme="minorEastAsia" w:hAnsiTheme="minorHAnsi" w:cstheme="minorBidi"/>
          <w:noProof/>
          <w:sz w:val="22"/>
          <w:szCs w:val="22"/>
        </w:rPr>
      </w:pPr>
      <w:r>
        <w:rPr>
          <w:noProof/>
        </w:rPr>
        <w:t>Figure 23. Patient Dashboard Options</w:t>
      </w:r>
      <w:r>
        <w:rPr>
          <w:noProof/>
        </w:rPr>
        <w:tab/>
      </w:r>
      <w:r>
        <w:rPr>
          <w:noProof/>
        </w:rPr>
        <w:fldChar w:fldCharType="begin"/>
      </w:r>
      <w:r>
        <w:rPr>
          <w:noProof/>
        </w:rPr>
        <w:instrText xml:space="preserve"> PAGEREF _Toc467272013 \h </w:instrText>
      </w:r>
      <w:r>
        <w:rPr>
          <w:noProof/>
        </w:rPr>
      </w:r>
      <w:r>
        <w:rPr>
          <w:noProof/>
        </w:rPr>
        <w:fldChar w:fldCharType="separate"/>
      </w:r>
      <w:r>
        <w:rPr>
          <w:noProof/>
        </w:rPr>
        <w:t>28</w:t>
      </w:r>
      <w:r>
        <w:rPr>
          <w:noProof/>
        </w:rPr>
        <w:fldChar w:fldCharType="end"/>
      </w:r>
    </w:p>
    <w:p w14:paraId="1316F045" w14:textId="77777777" w:rsidR="00C34ED1" w:rsidRDefault="00A628CE">
      <w:pPr>
        <w:pStyle w:val="TableofFigures"/>
        <w:tabs>
          <w:tab w:val="right" w:leader="dot" w:pos="9350"/>
        </w:tabs>
        <w:rPr>
          <w:rFonts w:asciiTheme="minorHAnsi" w:eastAsiaTheme="minorEastAsia" w:hAnsiTheme="minorHAnsi" w:cstheme="minorBidi"/>
          <w:noProof/>
          <w:sz w:val="22"/>
          <w:szCs w:val="22"/>
        </w:rPr>
      </w:pPr>
      <w:r>
        <w:rPr>
          <w:noProof/>
        </w:rPr>
        <w:t>Figure 24. Patient Dashboard Inline Edit</w:t>
      </w:r>
      <w:r>
        <w:rPr>
          <w:noProof/>
        </w:rPr>
        <w:tab/>
      </w:r>
      <w:r>
        <w:rPr>
          <w:noProof/>
        </w:rPr>
        <w:fldChar w:fldCharType="begin"/>
      </w:r>
      <w:r>
        <w:rPr>
          <w:noProof/>
        </w:rPr>
        <w:instrText xml:space="preserve"> PAGEREF _Toc467272014 \h </w:instrText>
      </w:r>
      <w:r>
        <w:rPr>
          <w:noProof/>
        </w:rPr>
      </w:r>
      <w:r>
        <w:rPr>
          <w:noProof/>
        </w:rPr>
        <w:fldChar w:fldCharType="separate"/>
      </w:r>
      <w:r>
        <w:rPr>
          <w:noProof/>
        </w:rPr>
        <w:t>28</w:t>
      </w:r>
      <w:r>
        <w:rPr>
          <w:noProof/>
        </w:rPr>
        <w:fldChar w:fldCharType="end"/>
      </w:r>
    </w:p>
    <w:p w14:paraId="720C555D" w14:textId="77777777" w:rsidR="00C34ED1" w:rsidRDefault="00A628CE">
      <w:pPr>
        <w:pStyle w:val="TableofFigures"/>
        <w:tabs>
          <w:tab w:val="right" w:leader="dot" w:pos="9350"/>
        </w:tabs>
        <w:rPr>
          <w:rFonts w:asciiTheme="minorHAnsi" w:eastAsiaTheme="minorEastAsia" w:hAnsiTheme="minorHAnsi" w:cstheme="minorBidi"/>
          <w:noProof/>
          <w:sz w:val="22"/>
          <w:szCs w:val="22"/>
        </w:rPr>
      </w:pPr>
      <w:r>
        <w:rPr>
          <w:noProof/>
        </w:rPr>
        <w:t>Figure 25. Navigating to the CQL Learning Tool</w:t>
      </w:r>
      <w:r>
        <w:rPr>
          <w:noProof/>
        </w:rPr>
        <w:tab/>
      </w:r>
      <w:r>
        <w:rPr>
          <w:noProof/>
        </w:rPr>
        <w:fldChar w:fldCharType="begin"/>
      </w:r>
      <w:r>
        <w:rPr>
          <w:noProof/>
        </w:rPr>
        <w:instrText xml:space="preserve"> PAGEREF _Toc467272015 \h </w:instrText>
      </w:r>
      <w:r>
        <w:rPr>
          <w:noProof/>
        </w:rPr>
      </w:r>
      <w:r>
        <w:rPr>
          <w:noProof/>
        </w:rPr>
        <w:fldChar w:fldCharType="separate"/>
      </w:r>
      <w:r>
        <w:rPr>
          <w:noProof/>
        </w:rPr>
        <w:t>30</w:t>
      </w:r>
      <w:r>
        <w:rPr>
          <w:noProof/>
        </w:rPr>
        <w:fldChar w:fldCharType="end"/>
      </w:r>
    </w:p>
    <w:p w14:paraId="5E33C9DE" w14:textId="77777777" w:rsidR="00C34ED1" w:rsidRDefault="00A628CE">
      <w:pPr>
        <w:pStyle w:val="TableofFigures"/>
        <w:tabs>
          <w:tab w:val="right" w:leader="dot" w:pos="9350"/>
        </w:tabs>
        <w:rPr>
          <w:rFonts w:asciiTheme="minorHAnsi" w:eastAsiaTheme="minorEastAsia" w:hAnsiTheme="minorHAnsi" w:cstheme="minorBidi"/>
          <w:noProof/>
          <w:sz w:val="22"/>
          <w:szCs w:val="22"/>
        </w:rPr>
      </w:pPr>
      <w:r>
        <w:rPr>
          <w:noProof/>
        </w:rPr>
        <w:t>Figure 26. CQL Learning Tool</w:t>
      </w:r>
      <w:r>
        <w:rPr>
          <w:noProof/>
        </w:rPr>
        <w:tab/>
      </w:r>
      <w:r>
        <w:rPr>
          <w:noProof/>
        </w:rPr>
        <w:fldChar w:fldCharType="begin"/>
      </w:r>
      <w:r>
        <w:rPr>
          <w:noProof/>
        </w:rPr>
        <w:instrText xml:space="preserve"> PAGEREF _Toc467272016 \h </w:instrText>
      </w:r>
      <w:r>
        <w:rPr>
          <w:noProof/>
        </w:rPr>
      </w:r>
      <w:r>
        <w:rPr>
          <w:noProof/>
        </w:rPr>
        <w:fldChar w:fldCharType="separate"/>
      </w:r>
      <w:r>
        <w:rPr>
          <w:noProof/>
        </w:rPr>
        <w:t>31</w:t>
      </w:r>
      <w:r>
        <w:rPr>
          <w:noProof/>
        </w:rPr>
        <w:fldChar w:fldCharType="end"/>
      </w:r>
    </w:p>
    <w:p w14:paraId="03D437DF" w14:textId="77777777" w:rsidR="00C34ED1" w:rsidRDefault="00A628CE">
      <w:pPr>
        <w:pStyle w:val="TableofFigures"/>
        <w:tabs>
          <w:tab w:val="right" w:leader="dot" w:pos="9350"/>
        </w:tabs>
        <w:rPr>
          <w:rFonts w:asciiTheme="minorHAnsi" w:eastAsiaTheme="minorEastAsia" w:hAnsiTheme="minorHAnsi" w:cstheme="minorBidi"/>
          <w:noProof/>
          <w:sz w:val="22"/>
          <w:szCs w:val="22"/>
        </w:rPr>
      </w:pPr>
      <w:r>
        <w:rPr>
          <w:noProof/>
        </w:rPr>
        <w:t>Figure 27. CQL Learning Tool after Evaluation</w:t>
      </w:r>
      <w:r>
        <w:rPr>
          <w:noProof/>
        </w:rPr>
        <w:tab/>
      </w:r>
      <w:r>
        <w:rPr>
          <w:noProof/>
        </w:rPr>
        <w:fldChar w:fldCharType="begin"/>
      </w:r>
      <w:r>
        <w:rPr>
          <w:noProof/>
        </w:rPr>
        <w:instrText xml:space="preserve"> PAGEREF _Toc467272017 \h </w:instrText>
      </w:r>
      <w:r>
        <w:rPr>
          <w:noProof/>
        </w:rPr>
      </w:r>
      <w:r>
        <w:rPr>
          <w:noProof/>
        </w:rPr>
        <w:fldChar w:fldCharType="separate"/>
      </w:r>
      <w:r>
        <w:rPr>
          <w:noProof/>
        </w:rPr>
        <w:t>32</w:t>
      </w:r>
      <w:r>
        <w:rPr>
          <w:noProof/>
        </w:rPr>
        <w:fldChar w:fldCharType="end"/>
      </w:r>
    </w:p>
    <w:p w14:paraId="7F7020E7" w14:textId="77777777" w:rsidR="00C34ED1" w:rsidRDefault="00A628CE">
      <w:pPr>
        <w:pStyle w:val="TableofFigures"/>
        <w:tabs>
          <w:tab w:val="right" w:leader="dot" w:pos="9350"/>
        </w:tabs>
        <w:rPr>
          <w:rFonts w:asciiTheme="minorHAnsi" w:eastAsiaTheme="minorEastAsia" w:hAnsiTheme="minorHAnsi" w:cstheme="minorBidi"/>
          <w:noProof/>
          <w:sz w:val="22"/>
          <w:szCs w:val="22"/>
        </w:rPr>
      </w:pPr>
      <w:r>
        <w:rPr>
          <w:noProof/>
        </w:rPr>
        <w:t>Figure 28. Patient Bank View</w:t>
      </w:r>
      <w:r>
        <w:rPr>
          <w:noProof/>
        </w:rPr>
        <w:tab/>
      </w:r>
      <w:r>
        <w:rPr>
          <w:noProof/>
        </w:rPr>
        <w:fldChar w:fldCharType="begin"/>
      </w:r>
      <w:r>
        <w:rPr>
          <w:noProof/>
        </w:rPr>
        <w:instrText xml:space="preserve"> PAGEREF _Toc467272018 \h </w:instrText>
      </w:r>
      <w:r>
        <w:rPr>
          <w:noProof/>
        </w:rPr>
      </w:r>
      <w:r>
        <w:rPr>
          <w:noProof/>
        </w:rPr>
        <w:fldChar w:fldCharType="separate"/>
      </w:r>
      <w:r>
        <w:rPr>
          <w:noProof/>
        </w:rPr>
        <w:t>34</w:t>
      </w:r>
      <w:r>
        <w:rPr>
          <w:noProof/>
        </w:rPr>
        <w:fldChar w:fldCharType="end"/>
      </w:r>
    </w:p>
    <w:p w14:paraId="0BAB3548" w14:textId="77777777" w:rsidR="00C34ED1" w:rsidRDefault="00A628CE">
      <w:pPr>
        <w:pStyle w:val="TableofFigures"/>
        <w:tabs>
          <w:tab w:val="right" w:leader="dot" w:pos="9350"/>
        </w:tabs>
        <w:rPr>
          <w:rFonts w:asciiTheme="minorHAnsi" w:eastAsiaTheme="minorEastAsia" w:hAnsiTheme="minorHAnsi" w:cstheme="minorBidi"/>
          <w:noProof/>
          <w:sz w:val="22"/>
          <w:szCs w:val="22"/>
        </w:rPr>
      </w:pPr>
      <w:r>
        <w:rPr>
          <w:noProof/>
        </w:rPr>
        <w:t>Figure 29. Patient Listing Example</w:t>
      </w:r>
      <w:r>
        <w:rPr>
          <w:noProof/>
        </w:rPr>
        <w:tab/>
      </w:r>
      <w:r>
        <w:rPr>
          <w:noProof/>
        </w:rPr>
        <w:fldChar w:fldCharType="begin"/>
      </w:r>
      <w:r>
        <w:rPr>
          <w:noProof/>
        </w:rPr>
        <w:instrText xml:space="preserve"> PAGEREF _Toc467272019 \h </w:instrText>
      </w:r>
      <w:r>
        <w:rPr>
          <w:noProof/>
        </w:rPr>
      </w:r>
      <w:r>
        <w:rPr>
          <w:noProof/>
        </w:rPr>
        <w:fldChar w:fldCharType="separate"/>
      </w:r>
      <w:r>
        <w:rPr>
          <w:noProof/>
        </w:rPr>
        <w:t>34</w:t>
      </w:r>
      <w:r>
        <w:rPr>
          <w:noProof/>
        </w:rPr>
        <w:fldChar w:fldCharType="end"/>
      </w:r>
    </w:p>
    <w:p w14:paraId="4227CC45" w14:textId="77777777" w:rsidR="00C34ED1" w:rsidRDefault="00A628CE">
      <w:pPr>
        <w:pStyle w:val="TableofFigures"/>
        <w:tabs>
          <w:tab w:val="right" w:leader="dot" w:pos="9350"/>
        </w:tabs>
        <w:rPr>
          <w:rFonts w:asciiTheme="minorHAnsi" w:eastAsiaTheme="minorEastAsia" w:hAnsiTheme="minorHAnsi" w:cstheme="minorBidi"/>
          <w:noProof/>
          <w:sz w:val="22"/>
          <w:szCs w:val="22"/>
        </w:rPr>
      </w:pPr>
      <w:r>
        <w:rPr>
          <w:noProof/>
        </w:rPr>
        <w:t>Figure 30. Example Filter Usage</w:t>
      </w:r>
      <w:r>
        <w:rPr>
          <w:noProof/>
        </w:rPr>
        <w:tab/>
      </w:r>
      <w:r>
        <w:rPr>
          <w:noProof/>
        </w:rPr>
        <w:fldChar w:fldCharType="begin"/>
      </w:r>
      <w:r>
        <w:rPr>
          <w:noProof/>
        </w:rPr>
        <w:instrText xml:space="preserve"> PAGEREF _Toc467272020 \h </w:instrText>
      </w:r>
      <w:r>
        <w:rPr>
          <w:noProof/>
        </w:rPr>
      </w:r>
      <w:r>
        <w:rPr>
          <w:noProof/>
        </w:rPr>
        <w:fldChar w:fldCharType="separate"/>
      </w:r>
      <w:r>
        <w:rPr>
          <w:noProof/>
        </w:rPr>
        <w:t>35</w:t>
      </w:r>
      <w:r>
        <w:rPr>
          <w:noProof/>
        </w:rPr>
        <w:fldChar w:fldCharType="end"/>
      </w:r>
    </w:p>
    <w:p w14:paraId="0BD446FD" w14:textId="77777777" w:rsidR="00C34ED1" w:rsidRDefault="00A628CE">
      <w:pPr>
        <w:pStyle w:val="TableofFigures"/>
        <w:tabs>
          <w:tab w:val="right" w:leader="dot" w:pos="9350"/>
        </w:tabs>
        <w:rPr>
          <w:rFonts w:asciiTheme="minorHAnsi" w:eastAsiaTheme="minorEastAsia" w:hAnsiTheme="minorHAnsi" w:cstheme="minorBidi"/>
          <w:noProof/>
          <w:sz w:val="22"/>
          <w:szCs w:val="22"/>
        </w:rPr>
      </w:pPr>
      <w:r>
        <w:rPr>
          <w:noProof/>
        </w:rPr>
        <w:t>Figure 31. Patient Result Details</w:t>
      </w:r>
      <w:r>
        <w:rPr>
          <w:noProof/>
        </w:rPr>
        <w:tab/>
      </w:r>
      <w:r>
        <w:rPr>
          <w:noProof/>
        </w:rPr>
        <w:fldChar w:fldCharType="begin"/>
      </w:r>
      <w:r>
        <w:rPr>
          <w:noProof/>
        </w:rPr>
        <w:instrText xml:space="preserve"> PAGEREF _Toc467272021 \h </w:instrText>
      </w:r>
      <w:r>
        <w:rPr>
          <w:noProof/>
        </w:rPr>
      </w:r>
      <w:r>
        <w:rPr>
          <w:noProof/>
        </w:rPr>
        <w:fldChar w:fldCharType="separate"/>
      </w:r>
      <w:r>
        <w:rPr>
          <w:noProof/>
        </w:rPr>
        <w:t>36</w:t>
      </w:r>
      <w:r>
        <w:rPr>
          <w:noProof/>
        </w:rPr>
        <w:fldChar w:fldCharType="end"/>
      </w:r>
    </w:p>
    <w:p w14:paraId="69B41C2B" w14:textId="77777777" w:rsidR="00C34ED1" w:rsidRDefault="00A628CE">
      <w:pPr>
        <w:pStyle w:val="TableofFigures"/>
        <w:tabs>
          <w:tab w:val="right" w:leader="dot" w:pos="9350"/>
        </w:tabs>
        <w:rPr>
          <w:rFonts w:asciiTheme="minorHAnsi" w:eastAsiaTheme="minorEastAsia" w:hAnsiTheme="minorHAnsi" w:cstheme="minorBidi"/>
          <w:noProof/>
          <w:sz w:val="22"/>
          <w:szCs w:val="22"/>
        </w:rPr>
      </w:pPr>
      <w:r>
        <w:rPr>
          <w:noProof/>
        </w:rPr>
        <w:lastRenderedPageBreak/>
        <w:t>Figure 32. Selected Patients</w:t>
      </w:r>
      <w:r>
        <w:rPr>
          <w:noProof/>
        </w:rPr>
        <w:tab/>
      </w:r>
      <w:r>
        <w:rPr>
          <w:noProof/>
        </w:rPr>
        <w:fldChar w:fldCharType="begin"/>
      </w:r>
      <w:r>
        <w:rPr>
          <w:noProof/>
        </w:rPr>
        <w:instrText xml:space="preserve"> PAGEREF _Toc467272022 \h </w:instrText>
      </w:r>
      <w:r>
        <w:rPr>
          <w:noProof/>
        </w:rPr>
      </w:r>
      <w:r>
        <w:rPr>
          <w:noProof/>
        </w:rPr>
        <w:fldChar w:fldCharType="separate"/>
      </w:r>
      <w:r>
        <w:rPr>
          <w:noProof/>
        </w:rPr>
        <w:t>36</w:t>
      </w:r>
      <w:r>
        <w:rPr>
          <w:noProof/>
        </w:rPr>
        <w:fldChar w:fldCharType="end"/>
      </w:r>
    </w:p>
    <w:p w14:paraId="3DA989AB" w14:textId="77777777" w:rsidR="00C34ED1" w:rsidRDefault="00A628CE">
      <w:pPr>
        <w:pStyle w:val="TableofFigures"/>
        <w:tabs>
          <w:tab w:val="right" w:leader="dot" w:pos="9350"/>
        </w:tabs>
        <w:rPr>
          <w:rFonts w:asciiTheme="minorHAnsi" w:eastAsiaTheme="minorEastAsia" w:hAnsiTheme="minorHAnsi" w:cstheme="minorBidi"/>
          <w:noProof/>
          <w:sz w:val="22"/>
          <w:szCs w:val="22"/>
        </w:rPr>
      </w:pPr>
      <w:r>
        <w:rPr>
          <w:noProof/>
        </w:rPr>
        <w:t>Figure 33. Selecting Sets of Measures to Compare</w:t>
      </w:r>
      <w:r>
        <w:rPr>
          <w:noProof/>
        </w:rPr>
        <w:tab/>
      </w:r>
      <w:r>
        <w:rPr>
          <w:noProof/>
        </w:rPr>
        <w:fldChar w:fldCharType="begin"/>
      </w:r>
      <w:r>
        <w:rPr>
          <w:noProof/>
        </w:rPr>
        <w:instrText xml:space="preserve"> PAGEREF _Toc467272023 \h </w:instrText>
      </w:r>
      <w:r>
        <w:rPr>
          <w:noProof/>
        </w:rPr>
      </w:r>
      <w:r>
        <w:rPr>
          <w:noProof/>
        </w:rPr>
        <w:fldChar w:fldCharType="separate"/>
      </w:r>
      <w:r>
        <w:rPr>
          <w:noProof/>
        </w:rPr>
        <w:t>38</w:t>
      </w:r>
      <w:r>
        <w:rPr>
          <w:noProof/>
        </w:rPr>
        <w:fldChar w:fldCharType="end"/>
      </w:r>
    </w:p>
    <w:p w14:paraId="2C133C1D" w14:textId="77777777" w:rsidR="00C34ED1" w:rsidRDefault="00A628CE">
      <w:pPr>
        <w:pStyle w:val="TableofFigures"/>
        <w:tabs>
          <w:tab w:val="right" w:leader="dot" w:pos="9350"/>
        </w:tabs>
        <w:rPr>
          <w:rFonts w:asciiTheme="minorHAnsi" w:eastAsiaTheme="minorEastAsia" w:hAnsiTheme="minorHAnsi" w:cstheme="minorBidi"/>
          <w:noProof/>
          <w:sz w:val="22"/>
          <w:szCs w:val="22"/>
        </w:rPr>
      </w:pPr>
      <w:r>
        <w:rPr>
          <w:noProof/>
        </w:rPr>
        <w:t>Figure 34. Complexity Graph</w:t>
      </w:r>
      <w:r>
        <w:rPr>
          <w:noProof/>
        </w:rPr>
        <w:tab/>
      </w:r>
      <w:r>
        <w:rPr>
          <w:noProof/>
        </w:rPr>
        <w:fldChar w:fldCharType="begin"/>
      </w:r>
      <w:r>
        <w:rPr>
          <w:noProof/>
        </w:rPr>
        <w:instrText xml:space="preserve"> PAGEREF _Toc467272024 \h </w:instrText>
      </w:r>
      <w:r>
        <w:rPr>
          <w:noProof/>
        </w:rPr>
      </w:r>
      <w:r>
        <w:rPr>
          <w:noProof/>
        </w:rPr>
        <w:fldChar w:fldCharType="separate"/>
      </w:r>
      <w:r>
        <w:rPr>
          <w:noProof/>
        </w:rPr>
        <w:t>38</w:t>
      </w:r>
      <w:r>
        <w:rPr>
          <w:noProof/>
        </w:rPr>
        <w:fldChar w:fldCharType="end"/>
      </w:r>
    </w:p>
    <w:p w14:paraId="78F5F9F3" w14:textId="77777777" w:rsidR="00C34ED1" w:rsidRDefault="00A628CE">
      <w:pPr>
        <w:pStyle w:val="TableofFigures"/>
        <w:tabs>
          <w:tab w:val="right" w:leader="dot" w:pos="9350"/>
        </w:tabs>
        <w:rPr>
          <w:rFonts w:asciiTheme="minorHAnsi" w:eastAsiaTheme="minorEastAsia" w:hAnsiTheme="minorHAnsi" w:cstheme="minorBidi"/>
          <w:noProof/>
          <w:sz w:val="22"/>
          <w:szCs w:val="22"/>
        </w:rPr>
      </w:pPr>
      <w:r>
        <w:rPr>
          <w:noProof/>
        </w:rPr>
        <w:t>Figure 35. Complexity Grid</w:t>
      </w:r>
      <w:r>
        <w:rPr>
          <w:noProof/>
        </w:rPr>
        <w:tab/>
      </w:r>
      <w:r>
        <w:rPr>
          <w:noProof/>
        </w:rPr>
        <w:fldChar w:fldCharType="begin"/>
      </w:r>
      <w:r>
        <w:rPr>
          <w:noProof/>
        </w:rPr>
        <w:instrText xml:space="preserve"> PAGEREF _Toc467272025 \h </w:instrText>
      </w:r>
      <w:r>
        <w:rPr>
          <w:noProof/>
        </w:rPr>
      </w:r>
      <w:r>
        <w:rPr>
          <w:noProof/>
        </w:rPr>
        <w:fldChar w:fldCharType="separate"/>
      </w:r>
      <w:r>
        <w:rPr>
          <w:noProof/>
        </w:rPr>
        <w:t>39</w:t>
      </w:r>
      <w:r>
        <w:rPr>
          <w:noProof/>
        </w:rPr>
        <w:fldChar w:fldCharType="end"/>
      </w:r>
    </w:p>
    <w:p w14:paraId="0F82E22E" w14:textId="77777777" w:rsidR="00C34ED1" w:rsidRDefault="00A628CE">
      <w:pPr>
        <w:pStyle w:val="TableofFigures"/>
        <w:tabs>
          <w:tab w:val="right" w:leader="dot" w:pos="9350"/>
        </w:tabs>
        <w:rPr>
          <w:rFonts w:asciiTheme="minorHAnsi" w:eastAsiaTheme="minorEastAsia" w:hAnsiTheme="minorHAnsi" w:cstheme="minorBidi"/>
          <w:noProof/>
          <w:sz w:val="22"/>
          <w:szCs w:val="22"/>
        </w:rPr>
      </w:pPr>
      <w:r>
        <w:rPr>
          <w:noProof/>
        </w:rPr>
        <w:t>Figure 36. Measure Complexity Change Details</w:t>
      </w:r>
      <w:r>
        <w:rPr>
          <w:noProof/>
        </w:rPr>
        <w:tab/>
      </w:r>
      <w:r>
        <w:rPr>
          <w:noProof/>
        </w:rPr>
        <w:fldChar w:fldCharType="begin"/>
      </w:r>
      <w:r>
        <w:rPr>
          <w:noProof/>
        </w:rPr>
        <w:instrText xml:space="preserve"> PAGEREF _Toc467272026 \h </w:instrText>
      </w:r>
      <w:r>
        <w:rPr>
          <w:noProof/>
        </w:rPr>
      </w:r>
      <w:r>
        <w:rPr>
          <w:noProof/>
        </w:rPr>
        <w:fldChar w:fldCharType="separate"/>
      </w:r>
      <w:r>
        <w:rPr>
          <w:noProof/>
        </w:rPr>
        <w:t>39</w:t>
      </w:r>
      <w:r>
        <w:rPr>
          <w:noProof/>
        </w:rPr>
        <w:fldChar w:fldCharType="end"/>
      </w:r>
    </w:p>
    <w:p w14:paraId="2B2BBEC7" w14:textId="77777777" w:rsidR="00C34ED1" w:rsidRDefault="00A628CE">
      <w:pPr>
        <w:pStyle w:val="TableofFigures"/>
        <w:tabs>
          <w:tab w:val="right" w:leader="dot" w:pos="9350"/>
        </w:tabs>
        <w:rPr>
          <w:rFonts w:asciiTheme="minorHAnsi" w:eastAsiaTheme="minorEastAsia" w:hAnsiTheme="minorHAnsi" w:cstheme="minorBidi"/>
          <w:noProof/>
          <w:sz w:val="22"/>
          <w:szCs w:val="22"/>
        </w:rPr>
      </w:pPr>
      <w:r>
        <w:rPr>
          <w:noProof/>
        </w:rPr>
        <w:t>Figure 37. Measure Difference Sorted by Size</w:t>
      </w:r>
      <w:r>
        <w:rPr>
          <w:noProof/>
        </w:rPr>
        <w:tab/>
      </w:r>
      <w:r>
        <w:rPr>
          <w:noProof/>
        </w:rPr>
        <w:fldChar w:fldCharType="begin"/>
      </w:r>
      <w:r>
        <w:rPr>
          <w:noProof/>
        </w:rPr>
        <w:instrText xml:space="preserve"> PAGEREF _Toc467272027 \h </w:instrText>
      </w:r>
      <w:r>
        <w:rPr>
          <w:noProof/>
        </w:rPr>
      </w:r>
      <w:r>
        <w:rPr>
          <w:noProof/>
        </w:rPr>
        <w:fldChar w:fldCharType="separate"/>
      </w:r>
      <w:r>
        <w:rPr>
          <w:noProof/>
        </w:rPr>
        <w:t>40</w:t>
      </w:r>
      <w:r>
        <w:rPr>
          <w:noProof/>
        </w:rPr>
        <w:fldChar w:fldCharType="end"/>
      </w:r>
    </w:p>
    <w:p w14:paraId="48429762" w14:textId="77777777" w:rsidR="00C34ED1" w:rsidRDefault="00A628CE">
      <w:pPr>
        <w:pStyle w:val="TableofFigures"/>
        <w:tabs>
          <w:tab w:val="right" w:leader="dot" w:pos="9350"/>
        </w:tabs>
        <w:rPr>
          <w:rFonts w:asciiTheme="minorHAnsi" w:eastAsiaTheme="minorEastAsia" w:hAnsiTheme="minorHAnsi" w:cstheme="minorBidi"/>
          <w:noProof/>
          <w:sz w:val="22"/>
          <w:szCs w:val="22"/>
        </w:rPr>
      </w:pPr>
      <w:r>
        <w:rPr>
          <w:noProof/>
        </w:rPr>
        <w:t>Figure 38. User Group Link on Bonnie Splash Page</w:t>
      </w:r>
      <w:r>
        <w:rPr>
          <w:noProof/>
        </w:rPr>
        <w:tab/>
      </w:r>
      <w:r>
        <w:rPr>
          <w:noProof/>
        </w:rPr>
        <w:fldChar w:fldCharType="begin"/>
      </w:r>
      <w:r>
        <w:rPr>
          <w:noProof/>
        </w:rPr>
        <w:instrText xml:space="preserve"> PAGEREF _Toc467272028 \h </w:instrText>
      </w:r>
      <w:r>
        <w:rPr>
          <w:noProof/>
        </w:rPr>
      </w:r>
      <w:r>
        <w:rPr>
          <w:noProof/>
        </w:rPr>
        <w:fldChar w:fldCharType="separate"/>
      </w:r>
      <w:r>
        <w:rPr>
          <w:noProof/>
        </w:rPr>
        <w:t>41</w:t>
      </w:r>
      <w:r>
        <w:rPr>
          <w:noProof/>
        </w:rPr>
        <w:fldChar w:fldCharType="end"/>
      </w:r>
    </w:p>
    <w:p w14:paraId="3DB66231" w14:textId="77777777" w:rsidR="00C34ED1" w:rsidRDefault="00A628CE">
      <w:pPr>
        <w:pStyle w:val="TableofFigures"/>
        <w:tabs>
          <w:tab w:val="right" w:leader="dot" w:pos="9350"/>
        </w:tabs>
        <w:rPr>
          <w:rFonts w:asciiTheme="minorHAnsi" w:eastAsiaTheme="minorEastAsia" w:hAnsiTheme="minorHAnsi" w:cstheme="minorBidi"/>
          <w:noProof/>
          <w:sz w:val="22"/>
          <w:szCs w:val="22"/>
        </w:rPr>
      </w:pPr>
      <w:r>
        <w:rPr>
          <w:noProof/>
        </w:rPr>
        <w:t>Figure 39. User Group Link in the Application Header</w:t>
      </w:r>
      <w:r>
        <w:rPr>
          <w:noProof/>
        </w:rPr>
        <w:tab/>
      </w:r>
      <w:r>
        <w:rPr>
          <w:noProof/>
        </w:rPr>
        <w:fldChar w:fldCharType="begin"/>
      </w:r>
      <w:r>
        <w:rPr>
          <w:noProof/>
        </w:rPr>
        <w:instrText xml:space="preserve"> PAGEREF _Toc467272029 \h </w:instrText>
      </w:r>
      <w:r>
        <w:rPr>
          <w:noProof/>
        </w:rPr>
      </w:r>
      <w:r>
        <w:rPr>
          <w:noProof/>
        </w:rPr>
        <w:fldChar w:fldCharType="separate"/>
      </w:r>
      <w:r>
        <w:rPr>
          <w:noProof/>
        </w:rPr>
        <w:t>41</w:t>
      </w:r>
      <w:r>
        <w:rPr>
          <w:noProof/>
        </w:rPr>
        <w:fldChar w:fldCharType="end"/>
      </w:r>
    </w:p>
    <w:p w14:paraId="18E1D89B" w14:textId="77777777" w:rsidR="00C34ED1" w:rsidRDefault="00A628CE">
      <w:pPr>
        <w:sectPr w:rsidR="00C34ED1">
          <w:headerReference w:type="first" r:id="rId21"/>
          <w:footerReference w:type="first" r:id="rId22"/>
          <w:pgSz w:w="12240" w:h="15840" w:code="1"/>
          <w:pgMar w:top="1440" w:right="1440" w:bottom="1440" w:left="1440" w:header="504" w:footer="504" w:gutter="0"/>
          <w:pgNumType w:fmt="lowerRoman"/>
          <w:cols w:space="720"/>
          <w:titlePg/>
        </w:sectPr>
      </w:pPr>
      <w:r>
        <w:rPr>
          <w:noProof/>
        </w:rPr>
        <w:fldChar w:fldCharType="end"/>
      </w:r>
    </w:p>
    <w:p w14:paraId="2B3F6DE1" w14:textId="77777777" w:rsidR="00C34ED1" w:rsidRDefault="00A628CE">
      <w:pPr>
        <w:pStyle w:val="Heading1"/>
      </w:pPr>
      <w:bookmarkStart w:id="16" w:name="_Toc510936693"/>
      <w:bookmarkStart w:id="17" w:name="_Toc510936873"/>
      <w:bookmarkStart w:id="18" w:name="_Toc510948564"/>
      <w:bookmarkStart w:id="19" w:name="_Toc467271944"/>
      <w:bookmarkStart w:id="20" w:name="_Toc497871702"/>
      <w:bookmarkStart w:id="21" w:name="_Toc497872046"/>
      <w:bookmarkStart w:id="22" w:name="_Toc497872814"/>
      <w:bookmarkStart w:id="23" w:name="_Toc497872969"/>
      <w:bookmarkStart w:id="24" w:name="_Toc497873017"/>
      <w:bookmarkEnd w:id="12"/>
      <w:bookmarkEnd w:id="13"/>
      <w:bookmarkEnd w:id="14"/>
      <w:bookmarkEnd w:id="15"/>
      <w:r>
        <w:lastRenderedPageBreak/>
        <w:t>Introduction</w:t>
      </w:r>
      <w:bookmarkEnd w:id="16"/>
      <w:bookmarkEnd w:id="17"/>
      <w:bookmarkEnd w:id="18"/>
      <w:bookmarkEnd w:id="19"/>
    </w:p>
    <w:p w14:paraId="3B6713BA" w14:textId="77777777" w:rsidR="00C34ED1" w:rsidRDefault="00A628CE">
      <w:pPr>
        <w:pStyle w:val="Heading2"/>
        <w:spacing w:before="0" w:after="120"/>
      </w:pPr>
      <w:bookmarkStart w:id="25" w:name="_Toc467271945"/>
      <w:r>
        <w:t>Background</w:t>
      </w:r>
      <w:bookmarkEnd w:id="25"/>
    </w:p>
    <w:p w14:paraId="7C6C88E1" w14:textId="77777777" w:rsidR="00C34ED1" w:rsidRDefault="00A628CE">
      <w:bookmarkStart w:id="26" w:name="_Toc498235586"/>
      <w:r>
        <w:t>Bonnie is a software tool that allows Meaningful Use (MU) electronic Clinical Quality Measure (eCQM) developers to test and verify the behavior of their CQM logic. The main goal of the Bonnie application is to reduce the number of defects in eCQMs by providing a robust and automated testing framework. The Bonnie application allows measure developers to independently load measures that they have constructed using the Measure Authoring Tool (MAT). Loading the measures into Bonnie converts the measures from their Extensible Markup Language (XML) eSpecifications into executable artifacts and measure metadata. Developers can then use the measure metadata to build a synthetic patient test deck for the measure from the clinical elements defined during the measure construction process. By using measure metadata as a basis for building synthetic patients, developers can quickly and efficiently create a test deck for a measure. The Bonnie application helps measure developers execute the measure logic against the constructed patient test deck and evaluate whether the logic aligns with the intent of the measure.</w:t>
      </w:r>
    </w:p>
    <w:p w14:paraId="6ACC166C" w14:textId="77777777" w:rsidR="00C34ED1" w:rsidRDefault="00A628CE">
      <w:r>
        <w:t>Bonnie has been designed to integrate with the nationally recognized data standards the Meaningful Use program uses for expressing CQM logic for machine-to-machine interoperability. This integration provides enormous value to the eCQM program and federal policy leaders and stakeholders. The Bonnie tool verifies that the new and evolving standards for the Meaningful Use eCQM program are flexible and can be implemented in software.</w:t>
      </w:r>
    </w:p>
    <w:p w14:paraId="328522A6" w14:textId="77777777" w:rsidR="00C34ED1" w:rsidRDefault="00A628CE">
      <w:r>
        <w:t>Bonnie was also designed to provide an intuitive and easy-to-use interface based on feedback from the broader measure developer community. A key goal of the Bonnie application is to deliver a user experience that provides an efficient and intuitive method for constructing synthetic patient records for testing and validating eCQMs.</w:t>
      </w:r>
    </w:p>
    <w:p w14:paraId="388F060F" w14:textId="77777777" w:rsidR="00C34ED1" w:rsidRDefault="00A628CE">
      <w:r>
        <w:t>Finally, the Bonnie software is freely available via an Apache 2.0 open source license. The Meaningful Use program makes all or parts of the Bonnie software available for inspection, verification, and even reuse by other government programs or federal contractors.</w:t>
      </w:r>
    </w:p>
    <w:p w14:paraId="61E8396D" w14:textId="77777777" w:rsidR="00C34ED1" w:rsidRDefault="00A628CE">
      <w:pPr>
        <w:pStyle w:val="Heading2"/>
      </w:pPr>
      <w:bookmarkStart w:id="27" w:name="_Toc467271946"/>
      <w:r>
        <w:t>Purpose</w:t>
      </w:r>
      <w:bookmarkEnd w:id="27"/>
    </w:p>
    <w:p w14:paraId="24EFEB7B" w14:textId="77777777" w:rsidR="00C34ED1" w:rsidRDefault="00A628CE">
      <w:r>
        <w:t>The purpose of this document is to describe the functionality of the Bonnie web application that allows measure developers to test and verify the behavior of their CQM logic. This document provides Bonnie users with step-by-step instructions for testing eCQMs by building synthetic patient records.</w:t>
      </w:r>
    </w:p>
    <w:p w14:paraId="2329A234" w14:textId="77777777" w:rsidR="00C34ED1" w:rsidRDefault="00A628CE">
      <w:pPr>
        <w:pStyle w:val="Heading2"/>
      </w:pPr>
      <w:bookmarkStart w:id="28" w:name="_Toc467271947"/>
      <w:bookmarkStart w:id="29" w:name="_Toc498235588"/>
      <w:bookmarkEnd w:id="26"/>
      <w:r>
        <w:t>Application Description</w:t>
      </w:r>
      <w:bookmarkEnd w:id="28"/>
    </w:p>
    <w:p w14:paraId="0F407A89" w14:textId="77777777" w:rsidR="00C34ED1" w:rsidRDefault="00A628CE">
      <w:r>
        <w:t>The Bonnie application provides the capability to import measures defined in Health Quality Measure Format (HQMF) XML. The HQMF specification provides the metadata and logic that describe the specifics of calculating a CQM. The Bonnie application can load the HQMF describing a measure and programmatically convert the HQMF specification into an executable format that allows calculation of the measure directly from the specification.</w:t>
      </w:r>
    </w:p>
    <w:p w14:paraId="37A9A4D9" w14:textId="77777777" w:rsidR="00C34ED1" w:rsidRDefault="00A628CE">
      <w:r>
        <w:lastRenderedPageBreak/>
        <w:t>The Centers for Medicare &amp; Medicaid Services (CMS) Measure Authoring Tool is the primary source for HQMF documents used by the Bonnie application. Measure developers use the MAT to build eCQMs and export those measures as measure bundles containing both the HQMF and value sets used as part of the calculation. These measure bundles can be downloaded from the MAT and loaded into the Bonnie user interface for measure testing.</w:t>
      </w:r>
    </w:p>
    <w:p w14:paraId="0225F2D3" w14:textId="77777777" w:rsidR="00C34ED1" w:rsidRDefault="00A628CE">
      <w:r>
        <w:t>Once an eCQM has been loaded into the Bonnie application, a user can inspect the measure logic and then build synthetic test records and set expectations on how those test records will calculate against a measure. This capability to build synthetic test patient records, set expectations against those records, and calculate the measures using those patient records provides an automated and efficient testing framework for eCQMs. Through the Bonnie-supported eCQM testing framework, measure developers can more clearly understand the behavior of the measure logic and validate that the measure logic encodes their intent, as well as validate multiple iterations of measure updates against a test deck.</w:t>
      </w:r>
    </w:p>
    <w:p w14:paraId="04E141E7" w14:textId="77777777" w:rsidR="00C34ED1" w:rsidRDefault="00A628CE">
      <w:r>
        <w:t>In addition, the development of a test deck as part of measure development provides benefits after the measures are finalized. For example, the test deck can demonstrate the intent of the measure through the patient examples in the deck. The systems in the test deck implement those measures with a means to validate their development through a base set of synthetic patient records with known expectations for calculating against the implemented measures. Finally, the test deck can provide input for the Meaningful Use certification program. If the synthetic patients are clinically valid, Cypress users can use them in addition to or instead of their own patients.</w:t>
      </w:r>
    </w:p>
    <w:p w14:paraId="50A9E5B4" w14:textId="77777777" w:rsidR="00C34ED1" w:rsidRDefault="00A628CE">
      <w:pPr>
        <w:sectPr w:rsidR="00C34ED1">
          <w:headerReference w:type="even" r:id="rId23"/>
          <w:headerReference w:type="default" r:id="rId24"/>
          <w:footerReference w:type="default" r:id="rId25"/>
          <w:headerReference w:type="first" r:id="rId26"/>
          <w:footerReference w:type="first" r:id="rId27"/>
          <w:pgSz w:w="12240" w:h="15840" w:code="1"/>
          <w:pgMar w:top="1440" w:right="1440" w:bottom="1440" w:left="1440" w:header="504" w:footer="504" w:gutter="0"/>
          <w:pgNumType w:start="1"/>
          <w:cols w:space="720"/>
          <w:titlePg/>
          <w:docGrid w:linePitch="360"/>
        </w:sectPr>
      </w:pPr>
      <w:r>
        <w:t xml:space="preserve"> </w:t>
      </w:r>
    </w:p>
    <w:p w14:paraId="20DE105C" w14:textId="77777777" w:rsidR="00C34ED1" w:rsidRDefault="00A628CE">
      <w:pPr>
        <w:pStyle w:val="Heading1"/>
      </w:pPr>
      <w:bookmarkStart w:id="30" w:name="_Toc467271948"/>
      <w:r>
        <w:lastRenderedPageBreak/>
        <w:t>User Account Creation</w:t>
      </w:r>
      <w:bookmarkEnd w:id="30"/>
    </w:p>
    <w:p w14:paraId="02266C26" w14:textId="77777777" w:rsidR="00C34ED1" w:rsidRDefault="00A628CE">
      <w:pPr>
        <w:pStyle w:val="Heading2"/>
      </w:pPr>
      <w:bookmarkStart w:id="31" w:name="_Toc467271949"/>
      <w:r>
        <w:t>Login Page</w:t>
      </w:r>
      <w:bookmarkEnd w:id="31"/>
    </w:p>
    <w:p w14:paraId="170F8F4D" w14:textId="12FE6FA7" w:rsidR="00C34ED1" w:rsidRDefault="00A628CE">
      <w:pPr>
        <w:spacing w:after="240"/>
      </w:pPr>
      <w:r>
        <w:t xml:space="preserve">Users require a valid account to access the Bonnie application. All measures loaded into the Bonnie application and all synthetic test patients are isolated by account. Therefore, users can only view, access, and modify data that they have loaded under their own account. </w:t>
      </w:r>
      <w:r w:rsidR="00C24DD3">
        <w:fldChar w:fldCharType="begin"/>
      </w:r>
      <w:r w:rsidR="00C24DD3">
        <w:instrText xml:space="preserve"> REF _Ref459207064 </w:instrText>
      </w:r>
      <w:r w:rsidR="00C24DD3">
        <w:fldChar w:fldCharType="separate"/>
      </w:r>
      <w:r w:rsidR="00551D04">
        <w:t xml:space="preserve">Figure </w:t>
      </w:r>
      <w:r w:rsidR="00551D04">
        <w:rPr>
          <w:noProof/>
        </w:rPr>
        <w:t>1</w:t>
      </w:r>
      <w:r w:rsidR="00C24DD3">
        <w:rPr>
          <w:noProof/>
        </w:rPr>
        <w:fldChar w:fldCharType="end"/>
      </w:r>
      <w:r>
        <w:t xml:space="preserve"> shows the login screen for the Bonnie application. To log in, a user must provide the email address and password for a valid account.</w:t>
      </w:r>
    </w:p>
    <w:p w14:paraId="4AF937DE" w14:textId="77777777" w:rsidR="00C34ED1" w:rsidRDefault="00A628CE">
      <w:pPr>
        <w:pStyle w:val="Figure"/>
        <w:rPr>
          <w:b w:val="0"/>
        </w:rPr>
      </w:pPr>
      <w:r>
        <w:rPr>
          <w:noProof/>
        </w:rPr>
        <w:drawing>
          <wp:inline distT="0" distB="0" distL="0" distR="0" wp14:anchorId="1E0BE562" wp14:editId="496BA443">
            <wp:extent cx="2177710" cy="2816352"/>
            <wp:effectExtent l="19050" t="19050" r="13335" b="22225"/>
            <wp:docPr id="3" name="Picture 3" descr="The top of the login page says, &quot;Bonnie, a testing tool for ECQMS.&quot;  Then there are fields for entering an email address and password followed by a login button.  Two links are displayed at the bottom of the page for &quot;forgot password?&quot; and &quot;register.&quot;" title="Figure 1: Bonnie Login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titled:private:var:folders:hw:l8kxxk_97cvccsd2p__plg8w3kd2bq:T:com.skitch.skitch:Bonnie__An_Open_Source_Clinical_Quality_Measure_Testing_Tool.png"/>
                    <pic:cNvPicPr>
                      <a:picLocks noChangeAspect="1" noChangeArrowheads="1"/>
                    </pic:cNvPicPr>
                  </pic:nvPicPr>
                  <pic:blipFill>
                    <a:blip r:embed="rId28" cstate="screen">
                      <a:extLst>
                        <a:ext uri="{28A0092B-C50C-407E-A947-70E740481C1C}">
                          <a14:useLocalDpi xmlns:a14="http://schemas.microsoft.com/office/drawing/2010/main"/>
                        </a:ext>
                      </a:extLst>
                    </a:blip>
                    <a:stretch>
                      <a:fillRect/>
                    </a:stretch>
                  </pic:blipFill>
                  <pic:spPr bwMode="auto">
                    <a:xfrm>
                      <a:off x="0" y="0"/>
                      <a:ext cx="2177710" cy="2816352"/>
                    </a:xfrm>
                    <a:prstGeom prst="rect">
                      <a:avLst/>
                    </a:prstGeom>
                    <a:noFill/>
                    <a:ln>
                      <a:solidFill>
                        <a:schemeClr val="tx1"/>
                      </a:solidFill>
                    </a:ln>
                  </pic:spPr>
                </pic:pic>
              </a:graphicData>
            </a:graphic>
          </wp:inline>
        </w:drawing>
      </w:r>
    </w:p>
    <w:p w14:paraId="55E127A6" w14:textId="5794B18E" w:rsidR="00C34ED1" w:rsidRDefault="00A628CE">
      <w:pPr>
        <w:pStyle w:val="FigureCaption"/>
      </w:pPr>
      <w:bookmarkStart w:id="32" w:name="_Ref459207064"/>
      <w:bookmarkStart w:id="33" w:name="_Toc467271991"/>
      <w:r>
        <w:t xml:space="preserve">Figure </w:t>
      </w:r>
      <w:r w:rsidR="00C24DD3">
        <w:fldChar w:fldCharType="begin"/>
      </w:r>
      <w:r w:rsidR="00C24DD3">
        <w:instrText xml:space="preserve"> SEQ Figure \* ARABIC </w:instrText>
      </w:r>
      <w:r w:rsidR="00C24DD3">
        <w:fldChar w:fldCharType="separate"/>
      </w:r>
      <w:r w:rsidR="00551D04">
        <w:rPr>
          <w:noProof/>
        </w:rPr>
        <w:t>1</w:t>
      </w:r>
      <w:r w:rsidR="00C24DD3">
        <w:rPr>
          <w:noProof/>
        </w:rPr>
        <w:fldChar w:fldCharType="end"/>
      </w:r>
      <w:bookmarkEnd w:id="32"/>
      <w:r>
        <w:t xml:space="preserve">. </w:t>
      </w:r>
      <w:bookmarkStart w:id="34" w:name="_Toc439152610"/>
      <w:bookmarkStart w:id="35" w:name="_Toc439152756"/>
      <w:bookmarkStart w:id="36" w:name="_Toc439154841"/>
      <w:r>
        <w:t>Bonnie Login Page</w:t>
      </w:r>
      <w:bookmarkEnd w:id="33"/>
      <w:bookmarkEnd w:id="34"/>
      <w:bookmarkEnd w:id="35"/>
      <w:bookmarkEnd w:id="36"/>
    </w:p>
    <w:p w14:paraId="39BAE9A4" w14:textId="77777777" w:rsidR="00C34ED1" w:rsidRDefault="00A628CE">
      <w:pPr>
        <w:pStyle w:val="Heading2"/>
      </w:pPr>
      <w:bookmarkStart w:id="37" w:name="_Toc439152897"/>
      <w:bookmarkStart w:id="38" w:name="_Toc439155293"/>
      <w:bookmarkStart w:id="39" w:name="_Toc439155655"/>
      <w:bookmarkStart w:id="40" w:name="_Toc439155735"/>
      <w:bookmarkStart w:id="41" w:name="_Toc439156644"/>
      <w:bookmarkStart w:id="42" w:name="_Toc439157810"/>
      <w:bookmarkStart w:id="43" w:name="_Toc439158054"/>
      <w:bookmarkStart w:id="44" w:name="_Toc439158236"/>
      <w:bookmarkStart w:id="45" w:name="_Toc439922475"/>
      <w:bookmarkStart w:id="46" w:name="_Toc439923945"/>
      <w:bookmarkStart w:id="47" w:name="_Toc439924014"/>
      <w:bookmarkStart w:id="48" w:name="_Toc467271950"/>
      <w:bookmarkEnd w:id="37"/>
      <w:bookmarkEnd w:id="38"/>
      <w:bookmarkEnd w:id="39"/>
      <w:bookmarkEnd w:id="40"/>
      <w:bookmarkEnd w:id="41"/>
      <w:bookmarkEnd w:id="42"/>
      <w:bookmarkEnd w:id="43"/>
      <w:bookmarkEnd w:id="44"/>
      <w:bookmarkEnd w:id="45"/>
      <w:bookmarkEnd w:id="46"/>
      <w:bookmarkEnd w:id="47"/>
      <w:r>
        <w:t>Creating a New User</w:t>
      </w:r>
      <w:bookmarkEnd w:id="48"/>
    </w:p>
    <w:p w14:paraId="52A2065A" w14:textId="5326F4BC" w:rsidR="00C34ED1" w:rsidRDefault="00A628CE">
      <w:r>
        <w:t xml:space="preserve">A user can create a new account by clicking the “register” link on the login page. The register link brings the user to account creation page shown in </w:t>
      </w:r>
      <w:r w:rsidR="00C24DD3">
        <w:fldChar w:fldCharType="begin"/>
      </w:r>
      <w:r w:rsidR="00C24DD3">
        <w:instrText xml:space="preserve"> REF _Ref459271439  \* MERGEFORMAT </w:instrText>
      </w:r>
      <w:r w:rsidR="00C24DD3">
        <w:fldChar w:fldCharType="separate"/>
      </w:r>
      <w:r w:rsidR="00551D04">
        <w:t>Figure 2</w:t>
      </w:r>
      <w:r w:rsidR="00C24DD3">
        <w:fldChar w:fldCharType="end"/>
      </w:r>
      <w:r>
        <w:t>. A user can create a new account by filling out the fields in the registration form and clicking the “REGISTER” button. Once an account has been created, the user can log in to the Bonnie application with the email address and password specified as part of account creation.</w:t>
      </w:r>
    </w:p>
    <w:p w14:paraId="2CDA995E" w14:textId="77777777" w:rsidR="00C34ED1" w:rsidRDefault="00A628CE">
      <w:pPr>
        <w:pStyle w:val="Figure"/>
        <w:rPr>
          <w:b w:val="0"/>
        </w:rPr>
      </w:pPr>
      <w:r>
        <w:rPr>
          <w:noProof/>
        </w:rPr>
        <w:lastRenderedPageBreak/>
        <w:drawing>
          <wp:inline distT="0" distB="0" distL="0" distR="0" wp14:anchorId="41897901" wp14:editId="51F3ECF6">
            <wp:extent cx="4759579" cy="2852928"/>
            <wp:effectExtent l="19050" t="19050" r="22225" b="24130"/>
            <wp:docPr id="1" name="Picture 1" descr="This is a screen shot of the registration page. There are fields for entering first and last name, email address, password, and phone number.  There is a terms and conditions statement and check box for signifying agreement to the Terms and Conditions.  At the bottom are two buttons, &quot;cancel&quot; and &quot;register&quot;, as well as links to the user's forgotten password and &quot;sign in.&quot;" title="Figure 2: Account Registration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titled:private:var:folders:hw:l8kxxk_97cvccsd2p__plg8w3kd2bq:T:com.skitch.skitch:Bonnie__An_Open_Source_Clinical_Quality_Measure_Testing_Tool-3.png"/>
                    <pic:cNvPicPr>
                      <a:picLocks noChangeAspect="1" noChangeArrowheads="1"/>
                    </pic:cNvPicPr>
                  </pic:nvPicPr>
                  <pic:blipFill>
                    <a:blip r:embed="rId29" cstate="screen">
                      <a:extLst>
                        <a:ext uri="{28A0092B-C50C-407E-A947-70E740481C1C}">
                          <a14:useLocalDpi xmlns:a14="http://schemas.microsoft.com/office/drawing/2010/main"/>
                        </a:ext>
                      </a:extLst>
                    </a:blip>
                    <a:stretch>
                      <a:fillRect/>
                    </a:stretch>
                  </pic:blipFill>
                  <pic:spPr bwMode="auto">
                    <a:xfrm>
                      <a:off x="0" y="0"/>
                      <a:ext cx="4759579" cy="2852928"/>
                    </a:xfrm>
                    <a:prstGeom prst="rect">
                      <a:avLst/>
                    </a:prstGeom>
                    <a:noFill/>
                    <a:ln>
                      <a:solidFill>
                        <a:schemeClr val="tx1"/>
                      </a:solidFill>
                    </a:ln>
                  </pic:spPr>
                </pic:pic>
              </a:graphicData>
            </a:graphic>
          </wp:inline>
        </w:drawing>
      </w:r>
    </w:p>
    <w:p w14:paraId="593A697D" w14:textId="63D7CD1D" w:rsidR="00C34ED1" w:rsidRDefault="00A628CE">
      <w:pPr>
        <w:pStyle w:val="FigureCaption"/>
      </w:pPr>
      <w:bookmarkStart w:id="49" w:name="_Ref459271439"/>
      <w:bookmarkStart w:id="50" w:name="_Toc467271992"/>
      <w:r>
        <w:t xml:space="preserve">Figure </w:t>
      </w:r>
      <w:r w:rsidR="00C24DD3">
        <w:fldChar w:fldCharType="begin"/>
      </w:r>
      <w:r w:rsidR="00C24DD3">
        <w:instrText xml:space="preserve"> SEQ Figure \* ARABIC </w:instrText>
      </w:r>
      <w:r w:rsidR="00C24DD3">
        <w:fldChar w:fldCharType="separate"/>
      </w:r>
      <w:r w:rsidR="00551D04">
        <w:rPr>
          <w:noProof/>
        </w:rPr>
        <w:t>2</w:t>
      </w:r>
      <w:r w:rsidR="00C24DD3">
        <w:rPr>
          <w:noProof/>
        </w:rPr>
        <w:fldChar w:fldCharType="end"/>
      </w:r>
      <w:bookmarkEnd w:id="49"/>
      <w:r>
        <w:rPr>
          <w:bCs/>
        </w:rPr>
        <w:t>.</w:t>
      </w:r>
      <w:r>
        <w:t xml:space="preserve"> Account Registration Page</w:t>
      </w:r>
      <w:bookmarkEnd w:id="50"/>
    </w:p>
    <w:p w14:paraId="30EDBF0C" w14:textId="77777777" w:rsidR="00C34ED1" w:rsidRDefault="00A628CE">
      <w:pPr>
        <w:pStyle w:val="Heading2"/>
      </w:pPr>
      <w:bookmarkStart w:id="51" w:name="_Toc439152899"/>
      <w:bookmarkStart w:id="52" w:name="_Toc439155295"/>
      <w:bookmarkStart w:id="53" w:name="_Toc439155657"/>
      <w:bookmarkStart w:id="54" w:name="_Toc439155737"/>
      <w:bookmarkStart w:id="55" w:name="_Toc439156646"/>
      <w:bookmarkStart w:id="56" w:name="_Toc439157812"/>
      <w:bookmarkStart w:id="57" w:name="_Toc439158056"/>
      <w:bookmarkStart w:id="58" w:name="_Toc439158238"/>
      <w:bookmarkStart w:id="59" w:name="_Toc439922477"/>
      <w:bookmarkStart w:id="60" w:name="_Toc439923947"/>
      <w:bookmarkStart w:id="61" w:name="_Toc439924016"/>
      <w:bookmarkStart w:id="62" w:name="_Toc439152900"/>
      <w:bookmarkStart w:id="63" w:name="_Toc439155296"/>
      <w:bookmarkStart w:id="64" w:name="_Toc439155658"/>
      <w:bookmarkStart w:id="65" w:name="_Toc439155738"/>
      <w:bookmarkStart w:id="66" w:name="_Toc439156647"/>
      <w:bookmarkStart w:id="67" w:name="_Toc439157813"/>
      <w:bookmarkStart w:id="68" w:name="_Toc439158057"/>
      <w:bookmarkStart w:id="69" w:name="_Toc439158239"/>
      <w:bookmarkStart w:id="70" w:name="_Toc439922478"/>
      <w:bookmarkStart w:id="71" w:name="_Toc439923948"/>
      <w:bookmarkStart w:id="72" w:name="_Toc439924017"/>
      <w:bookmarkStart w:id="73" w:name="_Toc467271951"/>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r>
        <w:t>Resetting a Password</w:t>
      </w:r>
      <w:bookmarkEnd w:id="73"/>
    </w:p>
    <w:p w14:paraId="2BC6F2A6" w14:textId="1FF4098F" w:rsidR="00C34ED1" w:rsidRDefault="00A628CE">
      <w:pPr>
        <w:spacing w:after="240"/>
      </w:pPr>
      <w:r>
        <w:t>If a user forgets a password or an account is locked, the user can reset the password using the password reset page shown in Figure 3. This page is accessed from the “forgot password?” link on the login page (</w:t>
      </w:r>
      <w:r>
        <w:fldChar w:fldCharType="begin"/>
      </w:r>
      <w:r>
        <w:instrText xml:space="preserve"> REF _Ref459207064</w:instrText>
      </w:r>
      <w:r>
        <w:fldChar w:fldCharType="separate"/>
      </w:r>
      <w:r w:rsidR="00551D04">
        <w:t xml:space="preserve">Figure </w:t>
      </w:r>
      <w:r w:rsidR="00551D04">
        <w:rPr>
          <w:noProof/>
        </w:rPr>
        <w:t>1</w:t>
      </w:r>
      <w:r>
        <w:fldChar w:fldCharType="end"/>
      </w:r>
      <w:r>
        <w:t>). On the password reset page, the user provides the email address associated with the account and then presses the “Send” button. This action sends an email to the registered email address for the account to facilitate resetting the user’s account password.</w:t>
      </w:r>
    </w:p>
    <w:p w14:paraId="0A578221" w14:textId="77777777" w:rsidR="00C34ED1" w:rsidRDefault="00A628CE">
      <w:pPr>
        <w:pStyle w:val="Figure"/>
        <w:rPr>
          <w:b w:val="0"/>
        </w:rPr>
      </w:pPr>
      <w:r>
        <w:rPr>
          <w:noProof/>
        </w:rPr>
        <w:drawing>
          <wp:inline distT="0" distB="0" distL="0" distR="0" wp14:anchorId="15D66BCB" wp14:editId="5DF1F6BA">
            <wp:extent cx="2902329" cy="2852928"/>
            <wp:effectExtent l="25400" t="25400" r="19050" b="17780"/>
            <wp:docPr id="11" name="Picture 11" descr="The Password Reset page recites , &quot;Everyone forgets.  Just enter your email address, and we'll send you a link to reset your password.&quot;  The page provides a field for entering an email address followed by a send button.  Links to &quot;register&quot; and &quot;sign in&quot; appear below the send button." title="Figure 3: Password Reset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titled:private:var:folders:hw:l8kxxk_97cvccsd2p__plg8w3kd2bq:T:com.skitch.skitch:Bonnie__An_Open_Source_Clinical_Quality_Measure_Testing_Tool-4.png"/>
                    <pic:cNvPicPr>
                      <a:picLocks noChangeAspect="1" noChangeArrowheads="1"/>
                    </pic:cNvPicPr>
                  </pic:nvPicPr>
                  <pic:blipFill>
                    <a:blip r:embed="rId30" cstate="screen">
                      <a:extLst>
                        <a:ext uri="{28A0092B-C50C-407E-A947-70E740481C1C}">
                          <a14:useLocalDpi xmlns:a14="http://schemas.microsoft.com/office/drawing/2010/main"/>
                        </a:ext>
                      </a:extLst>
                    </a:blip>
                    <a:stretch>
                      <a:fillRect/>
                    </a:stretch>
                  </pic:blipFill>
                  <pic:spPr bwMode="auto">
                    <a:xfrm>
                      <a:off x="0" y="0"/>
                      <a:ext cx="2902329" cy="2852928"/>
                    </a:xfrm>
                    <a:prstGeom prst="rect">
                      <a:avLst/>
                    </a:prstGeom>
                    <a:noFill/>
                    <a:ln>
                      <a:solidFill>
                        <a:schemeClr val="tx1"/>
                      </a:solidFill>
                    </a:ln>
                  </pic:spPr>
                </pic:pic>
              </a:graphicData>
            </a:graphic>
          </wp:inline>
        </w:drawing>
      </w:r>
    </w:p>
    <w:p w14:paraId="5A27EBD3" w14:textId="032928F8" w:rsidR="00C34ED1" w:rsidRDefault="00A628CE">
      <w:pPr>
        <w:pStyle w:val="FigureCaption"/>
      </w:pPr>
      <w:bookmarkStart w:id="74" w:name="_Toc467271993"/>
      <w:r>
        <w:t xml:space="preserve">Figure </w:t>
      </w:r>
      <w:r w:rsidR="00C24DD3">
        <w:fldChar w:fldCharType="begin"/>
      </w:r>
      <w:r w:rsidR="00C24DD3">
        <w:instrText xml:space="preserve"> SEQ Figure \* ARABIC </w:instrText>
      </w:r>
      <w:r w:rsidR="00C24DD3">
        <w:fldChar w:fldCharType="separate"/>
      </w:r>
      <w:r w:rsidR="00551D04">
        <w:rPr>
          <w:noProof/>
        </w:rPr>
        <w:t>3</w:t>
      </w:r>
      <w:r w:rsidR="00C24DD3">
        <w:rPr>
          <w:noProof/>
        </w:rPr>
        <w:fldChar w:fldCharType="end"/>
      </w:r>
      <w:r>
        <w:t xml:space="preserve">. </w:t>
      </w:r>
      <w:bookmarkStart w:id="75" w:name="_Toc439154842"/>
      <w:r>
        <w:t>Password Reset Page</w:t>
      </w:r>
      <w:bookmarkEnd w:id="74"/>
      <w:bookmarkEnd w:id="75"/>
    </w:p>
    <w:p w14:paraId="488EF490" w14:textId="77777777" w:rsidR="00C34ED1" w:rsidRDefault="00A628CE">
      <w:pPr>
        <w:pStyle w:val="Heading2"/>
      </w:pPr>
      <w:bookmarkStart w:id="76" w:name="_Toc439152902"/>
      <w:bookmarkStart w:id="77" w:name="_Toc439155298"/>
      <w:bookmarkStart w:id="78" w:name="_Toc439155660"/>
      <w:bookmarkStart w:id="79" w:name="_Toc439155740"/>
      <w:bookmarkStart w:id="80" w:name="_Toc439156649"/>
      <w:bookmarkStart w:id="81" w:name="_Toc439157815"/>
      <w:bookmarkStart w:id="82" w:name="_Toc439158059"/>
      <w:bookmarkStart w:id="83" w:name="_Toc439158241"/>
      <w:bookmarkStart w:id="84" w:name="_Toc439922480"/>
      <w:bookmarkStart w:id="85" w:name="_Toc439923950"/>
      <w:bookmarkStart w:id="86" w:name="_Toc439924019"/>
      <w:bookmarkStart w:id="87" w:name="_Toc467271952"/>
      <w:bookmarkEnd w:id="76"/>
      <w:bookmarkEnd w:id="77"/>
      <w:bookmarkEnd w:id="78"/>
      <w:bookmarkEnd w:id="79"/>
      <w:bookmarkEnd w:id="80"/>
      <w:bookmarkEnd w:id="81"/>
      <w:bookmarkEnd w:id="82"/>
      <w:bookmarkEnd w:id="83"/>
      <w:bookmarkEnd w:id="84"/>
      <w:bookmarkEnd w:id="85"/>
      <w:bookmarkEnd w:id="86"/>
      <w:r>
        <w:lastRenderedPageBreak/>
        <w:t>Account Management</w:t>
      </w:r>
      <w:bookmarkEnd w:id="87"/>
    </w:p>
    <w:p w14:paraId="2F491C45" w14:textId="62EF7D70" w:rsidR="00C34ED1" w:rsidRDefault="00A628CE">
      <w:pPr>
        <w:spacing w:after="240"/>
      </w:pPr>
      <w:r>
        <w:t xml:space="preserve">After logging into the application, the user can change the information associated with the account by accessing the account management page shown in Figure 4. The account management page can be opened by clicking the “Account” link in the application header shown at the top of </w:t>
      </w:r>
      <w:r w:rsidR="00C24DD3">
        <w:fldChar w:fldCharType="begin"/>
      </w:r>
      <w:r w:rsidR="00C24DD3">
        <w:instrText xml:space="preserve"> REF _Ref459099779 </w:instrText>
      </w:r>
      <w:r w:rsidR="00C24DD3">
        <w:instrText xml:space="preserve"> \* MERGEFORMAT </w:instrText>
      </w:r>
      <w:r w:rsidR="00C24DD3">
        <w:fldChar w:fldCharType="separate"/>
      </w:r>
      <w:r>
        <w:rPr>
          <w:bCs/>
        </w:rPr>
        <w:t>Figure 4</w:t>
      </w:r>
      <w:r w:rsidR="00C24DD3">
        <w:rPr>
          <w:bCs/>
        </w:rPr>
        <w:fldChar w:fldCharType="end"/>
      </w:r>
      <w:r>
        <w:t>. From this page, users can change the information provided during the registration process and select a new password for their account.</w:t>
      </w:r>
    </w:p>
    <w:p w14:paraId="22CE4262" w14:textId="77777777" w:rsidR="00C34ED1" w:rsidRDefault="00A628CE">
      <w:pPr>
        <w:pStyle w:val="Figure"/>
        <w:rPr>
          <w:b w:val="0"/>
        </w:rPr>
      </w:pPr>
      <w:r>
        <w:rPr>
          <w:noProof/>
        </w:rPr>
        <w:drawing>
          <wp:inline distT="0" distB="0" distL="0" distR="0" wp14:anchorId="26932F50" wp14:editId="778ADF8F">
            <wp:extent cx="4406265" cy="2131578"/>
            <wp:effectExtent l="19050" t="19050" r="13335" b="21590"/>
            <wp:docPr id="25" name="Picture 25" descr="The header of the Account Management page has three links for Dashboard, Help, and Logout. The page presents fields for Account Information, including entering first and last name, email address, phone number, and password.  At the bottom right are two buttons, &quot;cancel&quot; and &quot;save&quot;, as well as a link that to &quot;Delete your account.&quot;&#10;" title="Figure 4: Account Management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436754" cy="2146328"/>
                    </a:xfrm>
                    <a:prstGeom prst="rect">
                      <a:avLst/>
                    </a:prstGeom>
                    <a:ln>
                      <a:solidFill>
                        <a:schemeClr val="tx1"/>
                      </a:solidFill>
                    </a:ln>
                  </pic:spPr>
                </pic:pic>
              </a:graphicData>
            </a:graphic>
          </wp:inline>
        </w:drawing>
      </w:r>
    </w:p>
    <w:p w14:paraId="5DD56FBC" w14:textId="358D3753" w:rsidR="00C34ED1" w:rsidRDefault="00A628CE">
      <w:pPr>
        <w:pStyle w:val="FigureCaption"/>
      </w:pPr>
      <w:bookmarkStart w:id="88" w:name="_Toc467271994"/>
      <w:r>
        <w:t xml:space="preserve">Figure </w:t>
      </w:r>
      <w:r w:rsidR="00C24DD3">
        <w:fldChar w:fldCharType="begin"/>
      </w:r>
      <w:r w:rsidR="00C24DD3">
        <w:instrText xml:space="preserve"> SEQ Figure \* ARABIC </w:instrText>
      </w:r>
      <w:r w:rsidR="00C24DD3">
        <w:fldChar w:fldCharType="separate"/>
      </w:r>
      <w:r w:rsidR="00551D04">
        <w:rPr>
          <w:noProof/>
        </w:rPr>
        <w:t>4</w:t>
      </w:r>
      <w:r w:rsidR="00C24DD3">
        <w:rPr>
          <w:noProof/>
        </w:rPr>
        <w:fldChar w:fldCharType="end"/>
      </w:r>
      <w:r>
        <w:rPr>
          <w:noProof/>
        </w:rPr>
        <w:t>.</w:t>
      </w:r>
      <w:r>
        <w:t xml:space="preserve"> Account Management Page</w:t>
      </w:r>
      <w:bookmarkEnd w:id="88"/>
    </w:p>
    <w:p w14:paraId="602C59BC" w14:textId="77777777" w:rsidR="00C34ED1" w:rsidRDefault="00C34ED1"/>
    <w:p w14:paraId="207B645B" w14:textId="77777777" w:rsidR="00C34ED1" w:rsidRDefault="00C34ED1">
      <w:pPr>
        <w:sectPr w:rsidR="00C34ED1">
          <w:headerReference w:type="first" r:id="rId32"/>
          <w:footerReference w:type="first" r:id="rId33"/>
          <w:pgSz w:w="12240" w:h="15840" w:code="1"/>
          <w:pgMar w:top="1440" w:right="1440" w:bottom="1440" w:left="1440" w:header="504" w:footer="504" w:gutter="0"/>
          <w:cols w:space="720"/>
          <w:titlePg/>
          <w:docGrid w:linePitch="360"/>
        </w:sectPr>
      </w:pPr>
    </w:p>
    <w:p w14:paraId="38C5AF7B" w14:textId="77777777" w:rsidR="00C34ED1" w:rsidRDefault="00A628CE">
      <w:pPr>
        <w:pStyle w:val="Heading1"/>
      </w:pPr>
      <w:bookmarkStart w:id="89" w:name="_Toc467271953"/>
      <w:r>
        <w:lastRenderedPageBreak/>
        <w:t>Measure Dashboard</w:t>
      </w:r>
      <w:bookmarkEnd w:id="89"/>
    </w:p>
    <w:p w14:paraId="12E9D2E9" w14:textId="77777777" w:rsidR="00C34ED1" w:rsidRDefault="00A628CE">
      <w:pPr>
        <w:pStyle w:val="Heading2"/>
      </w:pPr>
      <w:bookmarkStart w:id="90" w:name="_Toc467271954"/>
      <w:r>
        <w:t>Overview</w:t>
      </w:r>
      <w:bookmarkEnd w:id="90"/>
    </w:p>
    <w:p w14:paraId="2F4CE43A" w14:textId="4DE36387" w:rsidR="00C34ED1" w:rsidRDefault="00A628CE">
      <w:pPr>
        <w:spacing w:after="240"/>
      </w:pPr>
      <w:r>
        <w:t xml:space="preserve">The Measure Dashboard page, as shown in </w:t>
      </w:r>
      <w:r w:rsidR="00C24DD3">
        <w:fldChar w:fldCharType="begin"/>
      </w:r>
      <w:r w:rsidR="00C24DD3">
        <w:instrText xml:space="preserve"> REF _Ref440185712 </w:instrText>
      </w:r>
      <w:r w:rsidR="00C24DD3">
        <w:fldChar w:fldCharType="separate"/>
      </w:r>
      <w:r>
        <w:t xml:space="preserve">Figure </w:t>
      </w:r>
      <w:r>
        <w:rPr>
          <w:noProof/>
        </w:rPr>
        <w:t>5</w:t>
      </w:r>
      <w:r w:rsidR="00C24DD3">
        <w:rPr>
          <w:noProof/>
        </w:rPr>
        <w:fldChar w:fldCharType="end"/>
      </w:r>
      <w:r>
        <w:t>, is the initial page presented to users when they log into the application. The Measure Dashboard shows the calculation status of each measure loaded into the system. The calculation status shows how many patient records have been built for the measure, whether the measure is currently passing or failing, and how many patients are passing or failing for each measure.</w:t>
      </w:r>
    </w:p>
    <w:p w14:paraId="33DC45A9" w14:textId="77777777" w:rsidR="00C34ED1" w:rsidRDefault="00A628CE">
      <w:pPr>
        <w:pStyle w:val="Figure"/>
        <w:rPr>
          <w:b w:val="0"/>
        </w:rPr>
      </w:pPr>
      <w:r>
        <w:rPr>
          <w:noProof/>
        </w:rPr>
        <w:drawing>
          <wp:inline distT="0" distB="0" distL="0" distR="0" wp14:anchorId="25AF6670" wp14:editId="54F9A955">
            <wp:extent cx="5760720" cy="2560320"/>
            <wp:effectExtent l="19050" t="19050" r="11430" b="11430"/>
            <wp:docPr id="39" name="Picture 39" descr="Figure 5 presents the Measure Dashboard View as described in the text immediately after the figure." title="Figure 5: Measure Dashboard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cbjones:Documents:Tacoma:bonnie-the-repo:doc:screenshots:from Sketch:Dashboard.png"/>
                    <pic:cNvPicPr>
                      <a:picLocks noChangeAspect="1" noChangeArrowheads="1"/>
                    </pic:cNvPicPr>
                  </pic:nvPicPr>
                  <pic:blipFill>
                    <a:blip r:embed="rId34" cstate="screen">
                      <a:extLst>
                        <a:ext uri="{28A0092B-C50C-407E-A947-70E740481C1C}">
                          <a14:useLocalDpi xmlns:a14="http://schemas.microsoft.com/office/drawing/2010/main"/>
                        </a:ext>
                      </a:extLst>
                    </a:blip>
                    <a:srcRect/>
                    <a:stretch>
                      <a:fillRect/>
                    </a:stretch>
                  </pic:blipFill>
                  <pic:spPr bwMode="auto">
                    <a:xfrm>
                      <a:off x="0" y="0"/>
                      <a:ext cx="5760720" cy="2560320"/>
                    </a:xfrm>
                    <a:prstGeom prst="rect">
                      <a:avLst/>
                    </a:prstGeom>
                    <a:noFill/>
                    <a:ln>
                      <a:solidFill>
                        <a:schemeClr val="tx1"/>
                      </a:solidFill>
                    </a:ln>
                  </pic:spPr>
                </pic:pic>
              </a:graphicData>
            </a:graphic>
          </wp:inline>
        </w:drawing>
      </w:r>
    </w:p>
    <w:p w14:paraId="24692DE7" w14:textId="1A9BA5FB" w:rsidR="00C34ED1" w:rsidRDefault="00A628CE">
      <w:pPr>
        <w:pStyle w:val="FigureCaption"/>
      </w:pPr>
      <w:bookmarkStart w:id="91" w:name="_Ref467148223"/>
      <w:bookmarkStart w:id="92" w:name="_Toc467271995"/>
      <w:r>
        <w:t xml:space="preserve">Figure </w:t>
      </w:r>
      <w:r w:rsidR="00C24DD3">
        <w:fldChar w:fldCharType="begin"/>
      </w:r>
      <w:r w:rsidR="00C24DD3">
        <w:instrText xml:space="preserve"> SEQ Figure \* ARABIC </w:instrText>
      </w:r>
      <w:r w:rsidR="00C24DD3">
        <w:fldChar w:fldCharType="separate"/>
      </w:r>
      <w:r w:rsidR="00551D04">
        <w:rPr>
          <w:noProof/>
        </w:rPr>
        <w:t>5</w:t>
      </w:r>
      <w:r w:rsidR="00C24DD3">
        <w:rPr>
          <w:noProof/>
        </w:rPr>
        <w:fldChar w:fldCharType="end"/>
      </w:r>
      <w:bookmarkEnd w:id="91"/>
      <w:r>
        <w:t>. Measure Dashboard View</w:t>
      </w:r>
      <w:bookmarkEnd w:id="92"/>
    </w:p>
    <w:p w14:paraId="7212B1A9" w14:textId="694C1A12" w:rsidR="00C34ED1" w:rsidRDefault="00A628CE">
      <w:r>
        <w:t xml:space="preserve">The Measure Dashboard View employs the following user interface (UI) elements (indicated by their item numbers in </w:t>
      </w:r>
      <w:r w:rsidR="00C24DD3">
        <w:fldChar w:fldCharType="begin"/>
      </w:r>
      <w:r w:rsidR="00C24DD3">
        <w:instrText xml:space="preserve"> REF _Ref440185712 </w:instrText>
      </w:r>
      <w:r w:rsidR="00C24DD3">
        <w:fldChar w:fldCharType="separate"/>
      </w:r>
      <w:r>
        <w:t xml:space="preserve">Figure </w:t>
      </w:r>
      <w:r>
        <w:rPr>
          <w:noProof/>
        </w:rPr>
        <w:t>5</w:t>
      </w:r>
      <w:r w:rsidR="00C24DD3">
        <w:rPr>
          <w:noProof/>
        </w:rPr>
        <w:fldChar w:fldCharType="end"/>
      </w:r>
      <w:r>
        <w:t>):</w:t>
      </w:r>
    </w:p>
    <w:p w14:paraId="523689D1" w14:textId="77777777" w:rsidR="00C34ED1" w:rsidRDefault="00A628CE">
      <w:pPr>
        <w:pStyle w:val="NumberedList"/>
        <w:numPr>
          <w:ilvl w:val="0"/>
          <w:numId w:val="39"/>
        </w:numPr>
      </w:pPr>
      <w:r>
        <w:t>Header – Allows the user to navigate to different parts of the application, access account information, send a support email (Contact), and log out of the application.</w:t>
      </w:r>
    </w:p>
    <w:p w14:paraId="115206A6" w14:textId="77777777" w:rsidR="00C34ED1" w:rsidRDefault="00A628CE">
      <w:pPr>
        <w:pStyle w:val="NumberedList"/>
        <w:numPr>
          <w:ilvl w:val="0"/>
          <w:numId w:val="39"/>
        </w:numPr>
      </w:pPr>
      <w:r>
        <w:t>Measure Period Date – Displays the measurement period used for calculating measures.</w:t>
      </w:r>
    </w:p>
    <w:p w14:paraId="12D5BB1D" w14:textId="77777777" w:rsidR="00C34ED1" w:rsidRDefault="00A628CE">
      <w:pPr>
        <w:pStyle w:val="NumberedList"/>
        <w:numPr>
          <w:ilvl w:val="0"/>
          <w:numId w:val="39"/>
        </w:numPr>
      </w:pPr>
      <w:r>
        <w:t>Measures Download Button – Allows the user to download a bundle containing all of their measures.</w:t>
      </w:r>
    </w:p>
    <w:p w14:paraId="2C7812D7" w14:textId="77777777" w:rsidR="00C34ED1" w:rsidRDefault="00A628CE">
      <w:pPr>
        <w:pStyle w:val="NumberedList"/>
        <w:numPr>
          <w:ilvl w:val="0"/>
          <w:numId w:val="39"/>
        </w:numPr>
      </w:pPr>
      <w:r>
        <w:t>Upload Button – Allows the user to upload a new measure.</w:t>
      </w:r>
    </w:p>
    <w:p w14:paraId="15778AA4" w14:textId="77777777" w:rsidR="00C34ED1" w:rsidRDefault="00A628CE">
      <w:pPr>
        <w:pStyle w:val="NumberedList"/>
        <w:numPr>
          <w:ilvl w:val="0"/>
          <w:numId w:val="39"/>
        </w:numPr>
      </w:pPr>
      <w:r>
        <w:t>Expected Column – Displays the percentage of passing patients for the measure.</w:t>
      </w:r>
    </w:p>
    <w:p w14:paraId="260E6276" w14:textId="77777777" w:rsidR="00C34ED1" w:rsidRDefault="00A628CE">
      <w:pPr>
        <w:pStyle w:val="NumberedList"/>
        <w:numPr>
          <w:ilvl w:val="0"/>
          <w:numId w:val="39"/>
        </w:numPr>
      </w:pPr>
      <w:r>
        <w:t>Status Column – Displays the current status of the measure (New, Pass, Fail)</w:t>
      </w:r>
    </w:p>
    <w:p w14:paraId="10E41B24" w14:textId="77777777" w:rsidR="00C34ED1" w:rsidRDefault="00A628CE">
      <w:pPr>
        <w:pStyle w:val="NumberedList"/>
        <w:numPr>
          <w:ilvl w:val="0"/>
          <w:numId w:val="39"/>
        </w:numPr>
      </w:pPr>
      <w:r>
        <w:t>Test Patient Column – Displays the number of patients passing out of the total number of patients.</w:t>
      </w:r>
    </w:p>
    <w:p w14:paraId="19F1F87E" w14:textId="77777777" w:rsidR="00C34ED1" w:rsidRDefault="00A628CE">
      <w:pPr>
        <w:pStyle w:val="NumberedList"/>
        <w:numPr>
          <w:ilvl w:val="0"/>
          <w:numId w:val="39"/>
        </w:numPr>
      </w:pPr>
      <w:r>
        <w:t>Measure Title – Displays the title for the measure and allows navigation to the measure view.</w:t>
      </w:r>
    </w:p>
    <w:p w14:paraId="72D6A707" w14:textId="77777777" w:rsidR="00C34ED1" w:rsidRDefault="00A628CE">
      <w:pPr>
        <w:pStyle w:val="NumberedList"/>
        <w:numPr>
          <w:ilvl w:val="0"/>
          <w:numId w:val="39"/>
        </w:numPr>
      </w:pPr>
      <w:r>
        <w:lastRenderedPageBreak/>
        <w:t>Subpopulation and stratification titles – Displays the titles for subpopulations or stratifications of a measure.</w:t>
      </w:r>
    </w:p>
    <w:p w14:paraId="2FD2ACA8" w14:textId="77777777" w:rsidR="00C34ED1" w:rsidRDefault="00A628CE">
      <w:pPr>
        <w:pStyle w:val="NumberedList"/>
        <w:numPr>
          <w:ilvl w:val="0"/>
          <w:numId w:val="39"/>
        </w:numPr>
      </w:pPr>
      <w:r>
        <w:t>Edit Title Button – Allows the user to rename a subpopulation or stratification.</w:t>
      </w:r>
    </w:p>
    <w:p w14:paraId="40367F46" w14:textId="77777777" w:rsidR="00C34ED1" w:rsidRDefault="00A628CE">
      <w:pPr>
        <w:pStyle w:val="NumberedList"/>
        <w:numPr>
          <w:ilvl w:val="0"/>
          <w:numId w:val="39"/>
        </w:numPr>
      </w:pPr>
      <w:r>
        <w:t>Update Button – Allows the user to update a previously loaded measure.</w:t>
      </w:r>
    </w:p>
    <w:p w14:paraId="05BD7CE5" w14:textId="77777777" w:rsidR="00C34ED1" w:rsidRDefault="00A628CE">
      <w:pPr>
        <w:pStyle w:val="NumberedList"/>
        <w:numPr>
          <w:ilvl w:val="0"/>
          <w:numId w:val="39"/>
        </w:numPr>
      </w:pPr>
      <w:r>
        <w:t>Add Patient Button – Allows the user to start building a new patient for a measure.</w:t>
      </w:r>
    </w:p>
    <w:p w14:paraId="516D1636" w14:textId="77777777" w:rsidR="00C34ED1" w:rsidRDefault="00A628CE">
      <w:pPr>
        <w:pStyle w:val="Heading2"/>
      </w:pPr>
      <w:bookmarkStart w:id="93" w:name="_Toc439155302"/>
      <w:bookmarkStart w:id="94" w:name="_Toc439155664"/>
      <w:bookmarkStart w:id="95" w:name="_Toc439155744"/>
      <w:bookmarkStart w:id="96" w:name="_Toc439156653"/>
      <w:bookmarkStart w:id="97" w:name="_Toc439157819"/>
      <w:bookmarkStart w:id="98" w:name="_Toc439158063"/>
      <w:bookmarkStart w:id="99" w:name="_Toc439158245"/>
      <w:bookmarkStart w:id="100" w:name="_Toc439922484"/>
      <w:bookmarkStart w:id="101" w:name="_Toc439923954"/>
      <w:bookmarkStart w:id="102" w:name="_Toc439924023"/>
      <w:bookmarkStart w:id="103" w:name="_Toc467271955"/>
      <w:bookmarkEnd w:id="93"/>
      <w:bookmarkEnd w:id="94"/>
      <w:bookmarkEnd w:id="95"/>
      <w:bookmarkEnd w:id="96"/>
      <w:bookmarkEnd w:id="97"/>
      <w:bookmarkEnd w:id="98"/>
      <w:bookmarkEnd w:id="99"/>
      <w:bookmarkEnd w:id="100"/>
      <w:bookmarkEnd w:id="101"/>
      <w:bookmarkEnd w:id="102"/>
      <w:r>
        <w:t>Loading a New Measure</w:t>
      </w:r>
      <w:bookmarkEnd w:id="103"/>
    </w:p>
    <w:p w14:paraId="60F9F839" w14:textId="77777777" w:rsidR="00C34ED1" w:rsidRDefault="00A628CE">
      <w:r>
        <w:t>When a user logs into the system for the first time, there will be no measures associated with the account. The user’s first step is to load a measure into the account to begin testing the measure with the Bonnie application. The New Measure dialog, as shown in Figure 6, prompts the user to upload a measure.</w:t>
      </w:r>
    </w:p>
    <w:p w14:paraId="70B47E0B" w14:textId="77777777" w:rsidR="00C34ED1" w:rsidRDefault="00A628CE">
      <w:r>
        <w:t>The user may either upload a measure at this time or close this display and upload a measure later. After one or more measures has been uploaded, this page displays the current set of measures the user has loaded into the system along with the subpopulations and stratifications associated with the measures. The Measure Dashboard allows users to navigate to the details of individual measures, upload a new measure, or update the definition of an existing measure.</w:t>
      </w:r>
    </w:p>
    <w:p w14:paraId="575455F2" w14:textId="77777777" w:rsidR="00C34ED1" w:rsidRDefault="00A628CE">
      <w:r>
        <w:t>There are two ways that a measure can be loaded into Bonnie. The first is to load the entire MAT package if it contains an Excel spreadsheet of value sets. If the user loads a package this way, the value sets contained in the Excel spreadsheet are what will be used in Bonnie; however, these value sets may be out of date with the value sets on the Value Set Authority Center (VSAC) website. The second way to load a measure is to unzip the MAT package and to load the XML file entitled with the CMS ID and version.</w:t>
      </w:r>
    </w:p>
    <w:p w14:paraId="5971F8C2" w14:textId="77777777" w:rsidR="00C34ED1" w:rsidRDefault="00A628CE">
      <w:r>
        <w:t>The steps for loading a new measure as an entire MAT package are as follows:</w:t>
      </w:r>
    </w:p>
    <w:p w14:paraId="04610E23" w14:textId="54019777" w:rsidR="00C34ED1" w:rsidRDefault="00A628CE">
      <w:pPr>
        <w:pStyle w:val="NumberedList"/>
        <w:numPr>
          <w:ilvl w:val="0"/>
          <w:numId w:val="32"/>
        </w:numPr>
      </w:pPr>
      <w:r>
        <w:t xml:space="preserve">Click the “Upload” button (item </w:t>
      </w:r>
      <w:r>
        <w:rPr>
          <w:rStyle w:val="numberreference"/>
          <w:rFonts w:ascii="Times New Roman" w:hAnsi="Times New Roman"/>
          <w:b w:val="0"/>
          <w:color w:val="auto"/>
        </w:rPr>
        <w:t xml:space="preserve">#4 in </w:t>
      </w:r>
      <w:r>
        <w:rPr>
          <w:rStyle w:val="numberreference"/>
          <w:rFonts w:ascii="Times New Roman" w:hAnsi="Times New Roman"/>
          <w:b w:val="0"/>
          <w:color w:val="auto"/>
        </w:rPr>
        <w:fldChar w:fldCharType="begin"/>
      </w:r>
      <w:r>
        <w:rPr>
          <w:rStyle w:val="numberreference"/>
          <w:rFonts w:ascii="Times New Roman" w:hAnsi="Times New Roman"/>
          <w:b w:val="0"/>
          <w:color w:val="auto"/>
        </w:rPr>
        <w:instrText xml:space="preserve"> REF _Ref467148223 \h </w:instrText>
      </w:r>
      <w:r>
        <w:rPr>
          <w:rStyle w:val="numberreference"/>
          <w:rFonts w:ascii="Times New Roman" w:hAnsi="Times New Roman"/>
          <w:b w:val="0"/>
          <w:color w:val="auto"/>
        </w:rPr>
      </w:r>
      <w:r>
        <w:rPr>
          <w:rStyle w:val="numberreference"/>
          <w:rFonts w:ascii="Times New Roman" w:hAnsi="Times New Roman"/>
          <w:b w:val="0"/>
          <w:color w:val="auto"/>
        </w:rPr>
        <w:fldChar w:fldCharType="separate"/>
      </w:r>
      <w:r w:rsidR="00551D04">
        <w:t xml:space="preserve">Figure </w:t>
      </w:r>
      <w:r w:rsidR="00551D04">
        <w:rPr>
          <w:noProof/>
        </w:rPr>
        <w:t>5</w:t>
      </w:r>
      <w:r>
        <w:rPr>
          <w:rStyle w:val="numberreference"/>
          <w:rFonts w:ascii="Times New Roman" w:hAnsi="Times New Roman"/>
          <w:b w:val="0"/>
          <w:color w:val="auto"/>
        </w:rPr>
        <w:fldChar w:fldCharType="end"/>
      </w:r>
      <w:r>
        <w:t>) on the Measure Dashboard, which opens the New Measure Dialog shown in Figure 6.</w:t>
      </w:r>
    </w:p>
    <w:p w14:paraId="1A67F829" w14:textId="77777777" w:rsidR="00C34ED1" w:rsidRDefault="00A628CE">
      <w:pPr>
        <w:pStyle w:val="NumberedList"/>
        <w:numPr>
          <w:ilvl w:val="0"/>
          <w:numId w:val="32"/>
        </w:numPr>
      </w:pPr>
      <w:r>
        <w:t>On the New Measure Dialog:</w:t>
      </w:r>
    </w:p>
    <w:p w14:paraId="21A7ED27" w14:textId="77777777" w:rsidR="00C34ED1" w:rsidRDefault="00A628CE">
      <w:pPr>
        <w:pStyle w:val="NumberedList2bulleted"/>
        <w:spacing w:before="0" w:after="120"/>
        <w:rPr>
          <w:rFonts w:cs="Times New Roman"/>
        </w:rPr>
      </w:pPr>
      <w:r>
        <w:rPr>
          <w:rFonts w:cs="Times New Roman"/>
        </w:rPr>
        <w:t>Choose a MAT export zip file.</w:t>
      </w:r>
    </w:p>
    <w:p w14:paraId="4241A3BF" w14:textId="77777777" w:rsidR="00C34ED1" w:rsidRDefault="00A628CE">
      <w:pPr>
        <w:pStyle w:val="NumberedList2bulleted"/>
        <w:spacing w:before="0" w:after="120"/>
        <w:rPr>
          <w:rFonts w:cs="Times New Roman"/>
        </w:rPr>
      </w:pPr>
      <w:r>
        <w:rPr>
          <w:rFonts w:cs="Times New Roman"/>
        </w:rPr>
        <w:t>Specify if the measure is eligible professional (EP) or eligible hospital (EH).</w:t>
      </w:r>
    </w:p>
    <w:p w14:paraId="6B33A12A" w14:textId="77777777" w:rsidR="00C34ED1" w:rsidRDefault="00A628CE">
      <w:pPr>
        <w:pStyle w:val="NumberedList2bulleted"/>
        <w:spacing w:before="0" w:after="120"/>
        <w:rPr>
          <w:rFonts w:cs="Times New Roman"/>
        </w:rPr>
      </w:pPr>
      <w:r>
        <w:rPr>
          <w:rFonts w:cs="Times New Roman"/>
        </w:rPr>
        <w:t>Specify if the measure is Patient-based or Episode of Care.</w:t>
      </w:r>
    </w:p>
    <w:p w14:paraId="36BAACBD" w14:textId="77777777" w:rsidR="00C34ED1" w:rsidRDefault="00A628CE">
      <w:pPr>
        <w:pStyle w:val="NumberedList2bulleted"/>
        <w:spacing w:before="0" w:after="120"/>
        <w:rPr>
          <w:rFonts w:cs="Times New Roman"/>
        </w:rPr>
      </w:pPr>
      <w:r>
        <w:rPr>
          <w:rFonts w:cs="Times New Roman"/>
        </w:rPr>
        <w:t>Click the “Load” button.</w:t>
      </w:r>
    </w:p>
    <w:p w14:paraId="32819877" w14:textId="77777777" w:rsidR="00C34ED1" w:rsidRDefault="00A628CE">
      <w:pPr>
        <w:pStyle w:val="Figure"/>
        <w:rPr>
          <w:b w:val="0"/>
        </w:rPr>
      </w:pPr>
      <w:r>
        <w:rPr>
          <w:noProof/>
        </w:rPr>
        <w:lastRenderedPageBreak/>
        <w:drawing>
          <wp:inline distT="0" distB="0" distL="0" distR="0" wp14:anchorId="08E20922" wp14:editId="62851C5D">
            <wp:extent cx="3754694" cy="2776498"/>
            <wp:effectExtent l="19050" t="19050" r="17780" b="24130"/>
            <wp:docPr id="40" name="Picture 40" descr="The New Measure dialog box has four lines for entering information.  The first, &quot;Measure Data,&quot; has a Browse button.  The next line,&quot; Type,&quot; offers the choice between Eligible Professional or Eligible Hospital.  The third line, &quot;Calculation,&quot; offers the choice &quot;Patient Based&quot; or &quot;Episode of Care.&quot;  And the last line, &quot;Rebuild Patients&quot;, has &quot;Yes&quot; and &quot;No&quot; buttons.  At the bottom are two buttons, &quot;Close&quot; and &quot;Load.&quot;" title="Figure 6: New Measure Dialog - MAT Pack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ntitled:private:var:folders:hw:l8kxxk_97cvccsd2p__plg8w3kd2bq:T:com.skitch.skitch:Bonnie-3.png"/>
                    <pic:cNvPicPr>
                      <a:picLocks noChangeAspect="1" noChangeArrowheads="1"/>
                    </pic:cNvPicPr>
                  </pic:nvPicPr>
                  <pic:blipFill>
                    <a:blip r:embed="rId35" cstate="screen">
                      <a:extLst>
                        <a:ext uri="{28A0092B-C50C-407E-A947-70E740481C1C}">
                          <a14:useLocalDpi xmlns:a14="http://schemas.microsoft.com/office/drawing/2010/main"/>
                        </a:ext>
                      </a:extLst>
                    </a:blip>
                    <a:stretch>
                      <a:fillRect/>
                    </a:stretch>
                  </pic:blipFill>
                  <pic:spPr bwMode="auto">
                    <a:xfrm>
                      <a:off x="0" y="0"/>
                      <a:ext cx="3754694" cy="2776498"/>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ext>
                    </a:extLst>
                  </pic:spPr>
                </pic:pic>
              </a:graphicData>
            </a:graphic>
          </wp:inline>
        </w:drawing>
      </w:r>
    </w:p>
    <w:p w14:paraId="30C2E3D9" w14:textId="4E023108" w:rsidR="00C34ED1" w:rsidRDefault="00A628CE">
      <w:pPr>
        <w:pStyle w:val="FigureCaption"/>
        <w:spacing w:before="0" w:after="120"/>
      </w:pPr>
      <w:bookmarkStart w:id="104" w:name="_Toc467271996"/>
      <w:r>
        <w:t xml:space="preserve">Figure </w:t>
      </w:r>
      <w:r w:rsidR="00C24DD3">
        <w:fldChar w:fldCharType="begin"/>
      </w:r>
      <w:r w:rsidR="00C24DD3">
        <w:instrText xml:space="preserve"> SEQ </w:instrText>
      </w:r>
      <w:r w:rsidR="00C24DD3">
        <w:instrText xml:space="preserve">Figure \* ARABIC </w:instrText>
      </w:r>
      <w:r w:rsidR="00C24DD3">
        <w:fldChar w:fldCharType="separate"/>
      </w:r>
      <w:r w:rsidR="00551D04">
        <w:rPr>
          <w:noProof/>
        </w:rPr>
        <w:t>6</w:t>
      </w:r>
      <w:r w:rsidR="00C24DD3">
        <w:rPr>
          <w:noProof/>
        </w:rPr>
        <w:fldChar w:fldCharType="end"/>
      </w:r>
      <w:r>
        <w:rPr>
          <w:noProof/>
        </w:rPr>
        <w:t>.</w:t>
      </w:r>
      <w:r>
        <w:t xml:space="preserve"> New Measure Dialog – MAT Package</w:t>
      </w:r>
      <w:bookmarkEnd w:id="104"/>
    </w:p>
    <w:p w14:paraId="3FABD4C6" w14:textId="77777777" w:rsidR="00C34ED1" w:rsidRDefault="00A628CE">
      <w:pPr>
        <w:pStyle w:val="NumberedList2bulleted"/>
        <w:numPr>
          <w:ilvl w:val="0"/>
          <w:numId w:val="0"/>
        </w:numPr>
        <w:spacing w:before="0" w:after="120"/>
        <w:ind w:left="360" w:hanging="360"/>
        <w:rPr>
          <w:rFonts w:cs="Times New Roman"/>
        </w:rPr>
      </w:pPr>
      <w:r>
        <w:rPr>
          <w:rFonts w:cs="Times New Roman"/>
        </w:rPr>
        <w:t>The steps for loading a new measure as an XML file are as follows:</w:t>
      </w:r>
    </w:p>
    <w:p w14:paraId="3E0E7AB5" w14:textId="6872193E" w:rsidR="00C34ED1" w:rsidRDefault="00A628CE">
      <w:pPr>
        <w:pStyle w:val="NumberedList"/>
        <w:numPr>
          <w:ilvl w:val="0"/>
          <w:numId w:val="50"/>
        </w:numPr>
      </w:pPr>
      <w:r>
        <w:t xml:space="preserve">Click the “Upload” button (item </w:t>
      </w:r>
      <w:r>
        <w:rPr>
          <w:rStyle w:val="numberreference"/>
          <w:rFonts w:ascii="Times New Roman" w:hAnsi="Times New Roman"/>
          <w:b w:val="0"/>
          <w:color w:val="auto"/>
        </w:rPr>
        <w:t xml:space="preserve">#4 in </w:t>
      </w:r>
      <w:r>
        <w:rPr>
          <w:rStyle w:val="numberreference"/>
          <w:rFonts w:ascii="Times New Roman" w:hAnsi="Times New Roman"/>
          <w:b w:val="0"/>
          <w:color w:val="auto"/>
        </w:rPr>
        <w:fldChar w:fldCharType="begin"/>
      </w:r>
      <w:r>
        <w:rPr>
          <w:rStyle w:val="numberreference"/>
          <w:rFonts w:ascii="Times New Roman" w:hAnsi="Times New Roman"/>
          <w:b w:val="0"/>
          <w:color w:val="auto"/>
        </w:rPr>
        <w:instrText xml:space="preserve"> REF _Ref467148223 \h </w:instrText>
      </w:r>
      <w:r>
        <w:rPr>
          <w:rStyle w:val="numberreference"/>
          <w:rFonts w:ascii="Times New Roman" w:hAnsi="Times New Roman"/>
          <w:b w:val="0"/>
          <w:color w:val="auto"/>
        </w:rPr>
      </w:r>
      <w:r>
        <w:rPr>
          <w:rStyle w:val="numberreference"/>
          <w:rFonts w:ascii="Times New Roman" w:hAnsi="Times New Roman"/>
          <w:b w:val="0"/>
          <w:color w:val="auto"/>
        </w:rPr>
        <w:fldChar w:fldCharType="separate"/>
      </w:r>
      <w:r w:rsidR="00551D04">
        <w:t xml:space="preserve">Figure </w:t>
      </w:r>
      <w:r w:rsidR="00551D04">
        <w:rPr>
          <w:noProof/>
        </w:rPr>
        <w:t>5</w:t>
      </w:r>
      <w:r>
        <w:rPr>
          <w:rStyle w:val="numberreference"/>
          <w:rFonts w:ascii="Times New Roman" w:hAnsi="Times New Roman"/>
          <w:b w:val="0"/>
          <w:color w:val="auto"/>
        </w:rPr>
        <w:fldChar w:fldCharType="end"/>
      </w:r>
      <w:r>
        <w:t>) on the Measure Dashboard, which opens the New Measure Dialog shown in Figure 7.</w:t>
      </w:r>
    </w:p>
    <w:p w14:paraId="4C86563B" w14:textId="77777777" w:rsidR="00C34ED1" w:rsidRDefault="00A628CE">
      <w:pPr>
        <w:pStyle w:val="NumberedList"/>
        <w:numPr>
          <w:ilvl w:val="0"/>
          <w:numId w:val="50"/>
        </w:numPr>
      </w:pPr>
      <w:r>
        <w:t>On the New Measure Dialog:</w:t>
      </w:r>
    </w:p>
    <w:p w14:paraId="58A70586" w14:textId="77777777" w:rsidR="00C34ED1" w:rsidRDefault="00A628CE">
      <w:pPr>
        <w:pStyle w:val="NumberedList"/>
        <w:numPr>
          <w:ilvl w:val="1"/>
          <w:numId w:val="50"/>
        </w:numPr>
        <w:ind w:left="1080"/>
      </w:pPr>
      <w:r>
        <w:t>Choose a measure XML file from a MAT package.</w:t>
      </w:r>
    </w:p>
    <w:p w14:paraId="1A8BDBB2" w14:textId="77777777" w:rsidR="00C34ED1" w:rsidRDefault="00A628CE">
      <w:pPr>
        <w:pStyle w:val="NumberedList"/>
        <w:numPr>
          <w:ilvl w:val="0"/>
          <w:numId w:val="0"/>
        </w:numPr>
        <w:ind w:left="1620" w:hanging="450"/>
      </w:pPr>
      <w:r>
        <w:t>(1)</w:t>
      </w:r>
      <w:r>
        <w:tab/>
        <w:t>The New Measure dialog will show VSAC Username and VSAC Password fields.</w:t>
      </w:r>
    </w:p>
    <w:p w14:paraId="0277F25E" w14:textId="77777777" w:rsidR="00C34ED1" w:rsidRDefault="00A628CE">
      <w:pPr>
        <w:pStyle w:val="NumberedList"/>
        <w:numPr>
          <w:ilvl w:val="1"/>
          <w:numId w:val="50"/>
        </w:numPr>
        <w:ind w:left="1080"/>
      </w:pPr>
      <w:r>
        <w:t>Enter your VSAC credentials.</w:t>
      </w:r>
    </w:p>
    <w:p w14:paraId="4E99A430" w14:textId="77777777" w:rsidR="00C34ED1" w:rsidRDefault="00A628CE">
      <w:pPr>
        <w:pStyle w:val="NumberedList"/>
        <w:numPr>
          <w:ilvl w:val="0"/>
          <w:numId w:val="0"/>
        </w:numPr>
        <w:ind w:left="1620" w:hanging="450"/>
      </w:pPr>
      <w:r>
        <w:t>(1)</w:t>
      </w:r>
      <w:r>
        <w:tab/>
        <w:t>If you do not already have VSAC credentials, click the link that says “Register for VSAC”, which will take you to the UMLS Terminology Services page to register for a UMLS License. The credentials entered here will serve as your VSAC credentials.</w:t>
      </w:r>
    </w:p>
    <w:p w14:paraId="773CAD70" w14:textId="77777777" w:rsidR="00C34ED1" w:rsidRDefault="00A628CE">
      <w:pPr>
        <w:pStyle w:val="NumberedList"/>
        <w:numPr>
          <w:ilvl w:val="1"/>
          <w:numId w:val="50"/>
        </w:numPr>
        <w:ind w:left="1080"/>
      </w:pPr>
      <w:r>
        <w:t>Specify if the measure is eligible professional (EP) or eligible hospital (EH).</w:t>
      </w:r>
    </w:p>
    <w:p w14:paraId="6DD69706" w14:textId="77777777" w:rsidR="00C34ED1" w:rsidRDefault="00A628CE">
      <w:pPr>
        <w:pStyle w:val="NumberedList"/>
        <w:numPr>
          <w:ilvl w:val="1"/>
          <w:numId w:val="50"/>
        </w:numPr>
        <w:ind w:left="1080"/>
      </w:pPr>
      <w:r>
        <w:t>Specify if the measure is Patient-based or Episode of Care.</w:t>
      </w:r>
    </w:p>
    <w:p w14:paraId="5C6CAC67" w14:textId="77777777" w:rsidR="00C34ED1" w:rsidRDefault="00A628CE">
      <w:pPr>
        <w:pStyle w:val="NumberedList"/>
        <w:numPr>
          <w:ilvl w:val="1"/>
          <w:numId w:val="50"/>
        </w:numPr>
        <w:ind w:left="1080"/>
      </w:pPr>
      <w:r>
        <w:t>Click the “Load” button.</w:t>
      </w:r>
    </w:p>
    <w:p w14:paraId="501EC28F" w14:textId="77777777" w:rsidR="00C34ED1" w:rsidRDefault="00A628CE">
      <w:pPr>
        <w:pStyle w:val="Figure"/>
        <w:rPr>
          <w:b w:val="0"/>
        </w:rPr>
      </w:pPr>
      <w:r>
        <w:rPr>
          <w:noProof/>
        </w:rPr>
        <w:lastRenderedPageBreak/>
        <w:drawing>
          <wp:inline distT="0" distB="0" distL="0" distR="0" wp14:anchorId="279E12C6" wp14:editId="7642FA7C">
            <wp:extent cx="3794819" cy="2712323"/>
            <wp:effectExtent l="0" t="0" r="0" b="0"/>
            <wp:docPr id="31" name="Picture 31" descr="This figure shows the New Measure Dialog. After clicking the &quot;Browse&quot; button and loading an XML file, The New Measure Dialog box changes and has six lines for entering information.  The first, &quot;Measure Data,&quot; has a &quot;Browse&quot; button. The next line, &quot;VSAC Username&quot; allows the user to enter their VSAC username. The third line, &quot;VSAC Password&quot; allows the user to enter their VSAC passord. Following the &quot;VSAC Password field, there is a link to register for VSAC credentials if the user does not already have credentials. The next line,&quot; Type,&quot; offers the choice between &quot;Eligible Professional&quot; or &quot;Eligible Hospital.&quot;  The fifth line, &quot;Calculation,&quot; offers the choice &quot;Patient Based&quot; or &quot;Episode of Care.&quot;  And the last line, &quot;Rebuild Patients&quot;, has &quot;Yes&quot; and &quot;No&quot; buttons.  At the bottom are two buttons, &quot;Close&quot; and &quot;Load.&quot;" title="Figure 7: New Measure Dialog - XML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827242" cy="2735497"/>
                    </a:xfrm>
                    <a:prstGeom prst="rect">
                      <a:avLst/>
                    </a:prstGeom>
                  </pic:spPr>
                </pic:pic>
              </a:graphicData>
            </a:graphic>
          </wp:inline>
        </w:drawing>
      </w:r>
    </w:p>
    <w:p w14:paraId="471ACB4E" w14:textId="77670CB3" w:rsidR="00C34ED1" w:rsidRDefault="00A628CE">
      <w:pPr>
        <w:pStyle w:val="FigureCaption"/>
      </w:pPr>
      <w:bookmarkStart w:id="105" w:name="_Toc467271997"/>
      <w:r>
        <w:t xml:space="preserve">Figure </w:t>
      </w:r>
      <w:r w:rsidR="00C24DD3">
        <w:fldChar w:fldCharType="begin"/>
      </w:r>
      <w:r w:rsidR="00C24DD3">
        <w:instrText xml:space="preserve"> SEQ Figure \* A</w:instrText>
      </w:r>
      <w:r w:rsidR="00C24DD3">
        <w:instrText xml:space="preserve">RABIC </w:instrText>
      </w:r>
      <w:r w:rsidR="00C24DD3">
        <w:fldChar w:fldCharType="separate"/>
      </w:r>
      <w:r w:rsidR="00551D04">
        <w:rPr>
          <w:noProof/>
        </w:rPr>
        <w:t>7</w:t>
      </w:r>
      <w:r w:rsidR="00C24DD3">
        <w:rPr>
          <w:noProof/>
        </w:rPr>
        <w:fldChar w:fldCharType="end"/>
      </w:r>
      <w:r>
        <w:t>. New Measure Dialog – XML File</w:t>
      </w:r>
      <w:bookmarkEnd w:id="105"/>
    </w:p>
    <w:p w14:paraId="69F643A1" w14:textId="639741A9" w:rsidR="00C34ED1" w:rsidRDefault="00A628CE">
      <w:pPr>
        <w:spacing w:after="240"/>
      </w:pPr>
      <w:r>
        <w:t xml:space="preserve">The action of clicking the “Load” button in the New Measure Dialog uploads the measure to the application for processing. If the measure loaded is Episode of Care or has multiple populations, the user is presented with the Finalize Measure Dialog shown in </w:t>
      </w:r>
      <w:r w:rsidR="00C24DD3">
        <w:fldChar w:fldCharType="begin"/>
      </w:r>
      <w:r w:rsidR="00C24DD3">
        <w:instrText xml:space="preserve"> REF _Ref459099953 </w:instrText>
      </w:r>
      <w:r w:rsidR="00C24DD3">
        <w:fldChar w:fldCharType="separate"/>
      </w:r>
      <w:r w:rsidR="00551D04">
        <w:t xml:space="preserve">Figure </w:t>
      </w:r>
      <w:r w:rsidR="00551D04">
        <w:rPr>
          <w:noProof/>
        </w:rPr>
        <w:t>8</w:t>
      </w:r>
      <w:r w:rsidR="00C24DD3">
        <w:rPr>
          <w:noProof/>
        </w:rPr>
        <w:fldChar w:fldCharType="end"/>
      </w:r>
      <w:r>
        <w:t>. This dialog allows the user to specify the episode(s) of care for the measure and provide titles for subpopulations. Once the Finalize Measure fields have been filled out, the user clicks the “Done” button to finish loading the measure. Once measure loading is complete, the application directs the user to the Measure Dashboard (</w:t>
      </w:r>
      <w:r>
        <w:fldChar w:fldCharType="begin"/>
      </w:r>
      <w:r>
        <w:instrText xml:space="preserve"> REF _Ref440185712</w:instrText>
      </w:r>
      <w:r>
        <w:fldChar w:fldCharType="separate"/>
      </w:r>
      <w:r>
        <w:t xml:space="preserve">Figure </w:t>
      </w:r>
      <w:r>
        <w:rPr>
          <w:noProof/>
        </w:rPr>
        <w:t>5</w:t>
      </w:r>
      <w:r>
        <w:fldChar w:fldCharType="end"/>
      </w:r>
      <w:r>
        <w:t>) with the new measure available. If the measure is not Episode of Care or does not have subpopulations, the user will not be presented with the Finalize Measure Dialog because no additional information is required to load the measure.</w:t>
      </w:r>
    </w:p>
    <w:p w14:paraId="278D5E97" w14:textId="77777777" w:rsidR="00C34ED1" w:rsidRDefault="00A628CE">
      <w:pPr>
        <w:pStyle w:val="Figure"/>
        <w:rPr>
          <w:b w:val="0"/>
        </w:rPr>
      </w:pPr>
      <w:r>
        <w:rPr>
          <w:noProof/>
        </w:rPr>
        <w:drawing>
          <wp:inline distT="0" distB="0" distL="0" distR="0" wp14:anchorId="02906EF9" wp14:editId="79FDE6BF">
            <wp:extent cx="3301602" cy="2441448"/>
            <wp:effectExtent l="19050" t="19050" r="13335" b="16510"/>
            <wp:docPr id="20" name="Picture 20" descr="The Finalize Measure Dialog box shows the example of &quot;Discharged on Antithrombotic Therapy.&quot;  It says, &quot;Please select which episode of care to use for this measure,&quot; and then the &quot;Episode of Care&quot; box lists four different types of care episodes.  Users can select multiple episodes by using control plus click.  At the bottom is a &quot;Done&quot; button." title="Figure 8: Finalize Measure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ntitled:private:var:folders:hw:l8kxxk_97cvccsd2p__plg8w3kd2bq:T:com.skitch.skitch:Bonnie-5.png"/>
                    <pic:cNvPicPr>
                      <a:picLocks noChangeAspect="1" noChangeArrowheads="1"/>
                    </pic:cNvPicPr>
                  </pic:nvPicPr>
                  <pic:blipFill>
                    <a:blip r:embed="rId37" cstate="screen">
                      <a:extLst>
                        <a:ext uri="{28A0092B-C50C-407E-A947-70E740481C1C}">
                          <a14:useLocalDpi xmlns:a14="http://schemas.microsoft.com/office/drawing/2010/main"/>
                        </a:ext>
                      </a:extLst>
                    </a:blip>
                    <a:stretch>
                      <a:fillRect/>
                    </a:stretch>
                  </pic:blipFill>
                  <pic:spPr bwMode="auto">
                    <a:xfrm>
                      <a:off x="0" y="0"/>
                      <a:ext cx="3301602" cy="2441448"/>
                    </a:xfrm>
                    <a:prstGeom prst="rect">
                      <a:avLst/>
                    </a:prstGeom>
                    <a:noFill/>
                    <a:ln>
                      <a:solidFill>
                        <a:schemeClr val="tx1"/>
                      </a:solidFill>
                    </a:ln>
                  </pic:spPr>
                </pic:pic>
              </a:graphicData>
            </a:graphic>
          </wp:inline>
        </w:drawing>
      </w:r>
    </w:p>
    <w:p w14:paraId="75729E4B" w14:textId="3C85F3C2" w:rsidR="00C34ED1" w:rsidRDefault="00A628CE">
      <w:pPr>
        <w:pStyle w:val="FigureCaption"/>
      </w:pPr>
      <w:bookmarkStart w:id="106" w:name="_Ref459099953"/>
      <w:bookmarkStart w:id="107" w:name="_Toc467271998"/>
      <w:r>
        <w:t xml:space="preserve">Figure </w:t>
      </w:r>
      <w:r w:rsidR="00C24DD3">
        <w:fldChar w:fldCharType="begin"/>
      </w:r>
      <w:r w:rsidR="00C24DD3">
        <w:instrText xml:space="preserve"> SEQ Figure \* ARABIC </w:instrText>
      </w:r>
      <w:r w:rsidR="00C24DD3">
        <w:fldChar w:fldCharType="separate"/>
      </w:r>
      <w:r w:rsidR="00551D04">
        <w:rPr>
          <w:noProof/>
        </w:rPr>
        <w:t>8</w:t>
      </w:r>
      <w:r w:rsidR="00C24DD3">
        <w:rPr>
          <w:noProof/>
        </w:rPr>
        <w:fldChar w:fldCharType="end"/>
      </w:r>
      <w:bookmarkEnd w:id="106"/>
      <w:r>
        <w:t xml:space="preserve">. </w:t>
      </w:r>
      <w:bookmarkStart w:id="108" w:name="_Toc439154844"/>
      <w:r>
        <w:t>Finalize Measure Dialog</w:t>
      </w:r>
      <w:bookmarkEnd w:id="107"/>
      <w:bookmarkEnd w:id="108"/>
    </w:p>
    <w:p w14:paraId="492FA279" w14:textId="77777777" w:rsidR="00C34ED1" w:rsidRDefault="00A628CE">
      <w:pPr>
        <w:pStyle w:val="Heading2"/>
      </w:pPr>
      <w:bookmarkStart w:id="109" w:name="_Toc439155304"/>
      <w:bookmarkStart w:id="110" w:name="_Toc439155666"/>
      <w:bookmarkStart w:id="111" w:name="_Toc439155746"/>
      <w:bookmarkStart w:id="112" w:name="_Toc439156655"/>
      <w:bookmarkStart w:id="113" w:name="_Toc439157821"/>
      <w:bookmarkStart w:id="114" w:name="_Toc439158065"/>
      <w:bookmarkStart w:id="115" w:name="_Toc439158247"/>
      <w:bookmarkStart w:id="116" w:name="_Toc439922486"/>
      <w:bookmarkStart w:id="117" w:name="_Toc439923956"/>
      <w:bookmarkStart w:id="118" w:name="_Toc439924025"/>
      <w:bookmarkStart w:id="119" w:name="_Toc467271956"/>
      <w:bookmarkEnd w:id="109"/>
      <w:bookmarkEnd w:id="110"/>
      <w:bookmarkEnd w:id="111"/>
      <w:bookmarkEnd w:id="112"/>
      <w:bookmarkEnd w:id="113"/>
      <w:bookmarkEnd w:id="114"/>
      <w:bookmarkEnd w:id="115"/>
      <w:bookmarkEnd w:id="116"/>
      <w:bookmarkEnd w:id="117"/>
      <w:bookmarkEnd w:id="118"/>
      <w:r>
        <w:lastRenderedPageBreak/>
        <w:t>Updating a Measure</w:t>
      </w:r>
      <w:bookmarkEnd w:id="119"/>
    </w:p>
    <w:p w14:paraId="4378E648" w14:textId="77777777" w:rsidR="00C34ED1" w:rsidRDefault="00A628CE">
      <w:r>
        <w:t>Once the measure has been loaded, the testing process may identify issues with the measure. When issues are identified, the logic must be updated in the MAT to resolve these issues. Alternatively, the measure could be updated in the MAT as part of an annual update. Once a measure has been updated in the MAT, it may be necessary to update that measure in Bonnie for testing. To update a measure, follow these steps:</w:t>
      </w:r>
    </w:p>
    <w:p w14:paraId="10272855" w14:textId="34CEF815" w:rsidR="00C34ED1" w:rsidRDefault="00A628CE">
      <w:pPr>
        <w:pStyle w:val="NumberedList"/>
        <w:numPr>
          <w:ilvl w:val="0"/>
          <w:numId w:val="40"/>
        </w:numPr>
      </w:pPr>
      <w:r>
        <w:t xml:space="preserve">Click the “Update” button (item </w:t>
      </w:r>
      <w:r>
        <w:rPr>
          <w:rStyle w:val="numberreference"/>
          <w:rFonts w:ascii="Times New Roman" w:hAnsi="Times New Roman"/>
          <w:b w:val="0"/>
          <w:color w:val="auto"/>
        </w:rPr>
        <w:t>#11 in Figure 5</w:t>
      </w:r>
      <w:r>
        <w:t xml:space="preserve">) on the Measure Dashboard, which displays the “Update Measure” dialog as shown in </w:t>
      </w:r>
      <w:r w:rsidR="00C24DD3">
        <w:fldChar w:fldCharType="begin"/>
      </w:r>
      <w:r w:rsidR="00C24DD3">
        <w:instrText xml:space="preserve"> REF _Ref459100171 </w:instrText>
      </w:r>
      <w:r w:rsidR="00C24DD3">
        <w:fldChar w:fldCharType="separate"/>
      </w:r>
      <w:r w:rsidR="00551D04">
        <w:t xml:space="preserve">Figure </w:t>
      </w:r>
      <w:r w:rsidR="00551D04">
        <w:rPr>
          <w:noProof/>
        </w:rPr>
        <w:t>9</w:t>
      </w:r>
      <w:r w:rsidR="00C24DD3">
        <w:rPr>
          <w:noProof/>
        </w:rPr>
        <w:fldChar w:fldCharType="end"/>
      </w:r>
      <w:r>
        <w:t>.</w:t>
      </w:r>
    </w:p>
    <w:p w14:paraId="494305FE" w14:textId="77777777" w:rsidR="00C34ED1" w:rsidRDefault="00A628CE">
      <w:pPr>
        <w:pStyle w:val="NumberedList"/>
        <w:numPr>
          <w:ilvl w:val="0"/>
          <w:numId w:val="32"/>
        </w:numPr>
      </w:pPr>
      <w:r>
        <w:t>Select a new MAT export zip with the updated measure definition.</w:t>
      </w:r>
    </w:p>
    <w:p w14:paraId="2B49B532" w14:textId="77777777" w:rsidR="00C34ED1" w:rsidRDefault="00A628CE">
      <w:pPr>
        <w:pStyle w:val="NumberedList"/>
        <w:numPr>
          <w:ilvl w:val="0"/>
          <w:numId w:val="32"/>
        </w:numPr>
      </w:pPr>
      <w:r>
        <w:t>Update the episode of care if it has changed.</w:t>
      </w:r>
    </w:p>
    <w:p w14:paraId="45B9036C" w14:textId="77777777" w:rsidR="00C34ED1" w:rsidRDefault="00A628CE">
      <w:pPr>
        <w:pStyle w:val="NumberedList"/>
        <w:spacing w:after="240"/>
      </w:pPr>
      <w:r>
        <w:t>Click the “Load” button to load the new version of the measure.</w:t>
      </w:r>
    </w:p>
    <w:p w14:paraId="65C53247" w14:textId="77777777" w:rsidR="00C34ED1" w:rsidRDefault="00A628CE">
      <w:pPr>
        <w:pStyle w:val="Figure"/>
        <w:rPr>
          <w:b w:val="0"/>
        </w:rPr>
      </w:pPr>
      <w:r>
        <w:rPr>
          <w:noProof/>
        </w:rPr>
        <w:drawing>
          <wp:inline distT="0" distB="0" distL="0" distR="0" wp14:anchorId="1C8A389C" wp14:editId="7DAA6F97">
            <wp:extent cx="4154286" cy="3063240"/>
            <wp:effectExtent l="19050" t="19050" r="17780" b="22860"/>
            <wp:docPr id="27" name="Picture 27" descr="Similar to the New Measure Dialog box (Figure 6), this Update Measure Dialog box shows the lines Measure Data, Type, Calculation, and Rebuild Patients using the example &quot;Discharged on Antithrombotic Therapy.&quot;  This box also includes an Episode of Care line that lists, &quot;Encounter Performed, Encounter Performed, Intervention Ordered, Intervention Performed.&quot;  At the bottom are two buttons, &quot;Close&quot; and &quot;Load.&quot;" title="Figure 9: Updating Measure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ntitled:private:var:folders:hw:l8kxxk_97cvccsd2p__plg8w3kd2bq:T:com.skitch.skitch:Bonnie.png"/>
                    <pic:cNvPicPr>
                      <a:picLocks noChangeAspect="1" noChangeArrowheads="1"/>
                    </pic:cNvPicPr>
                  </pic:nvPicPr>
                  <pic:blipFill>
                    <a:blip r:embed="rId38" cstate="screen">
                      <a:extLst>
                        <a:ext uri="{28A0092B-C50C-407E-A947-70E740481C1C}">
                          <a14:useLocalDpi xmlns:a14="http://schemas.microsoft.com/office/drawing/2010/main"/>
                        </a:ext>
                      </a:extLst>
                    </a:blip>
                    <a:stretch>
                      <a:fillRect/>
                    </a:stretch>
                  </pic:blipFill>
                  <pic:spPr bwMode="auto">
                    <a:xfrm>
                      <a:off x="0" y="0"/>
                      <a:ext cx="4154286" cy="3063240"/>
                    </a:xfrm>
                    <a:prstGeom prst="rect">
                      <a:avLst/>
                    </a:prstGeom>
                    <a:noFill/>
                    <a:ln>
                      <a:solidFill>
                        <a:schemeClr val="tx1"/>
                      </a:solidFill>
                    </a:ln>
                  </pic:spPr>
                </pic:pic>
              </a:graphicData>
            </a:graphic>
          </wp:inline>
        </w:drawing>
      </w:r>
    </w:p>
    <w:p w14:paraId="5926CB26" w14:textId="1AC7D9AE" w:rsidR="00C34ED1" w:rsidRDefault="00A628CE">
      <w:pPr>
        <w:pStyle w:val="FigureCaption"/>
      </w:pPr>
      <w:bookmarkStart w:id="120" w:name="_Ref459100171"/>
      <w:bookmarkStart w:id="121" w:name="_Toc467271999"/>
      <w:r>
        <w:t xml:space="preserve">Figure </w:t>
      </w:r>
      <w:r w:rsidR="00C24DD3">
        <w:fldChar w:fldCharType="begin"/>
      </w:r>
      <w:r w:rsidR="00C24DD3">
        <w:instrText xml:space="preserve"> SEQ Figure \* ARABIC </w:instrText>
      </w:r>
      <w:r w:rsidR="00C24DD3">
        <w:fldChar w:fldCharType="separate"/>
      </w:r>
      <w:r w:rsidR="00551D04">
        <w:rPr>
          <w:noProof/>
        </w:rPr>
        <w:t>9</w:t>
      </w:r>
      <w:r w:rsidR="00C24DD3">
        <w:rPr>
          <w:noProof/>
        </w:rPr>
        <w:fldChar w:fldCharType="end"/>
      </w:r>
      <w:bookmarkEnd w:id="120"/>
      <w:r>
        <w:t>. Updating Measure Dialog</w:t>
      </w:r>
      <w:bookmarkEnd w:id="121"/>
    </w:p>
    <w:p w14:paraId="404C4639" w14:textId="77777777" w:rsidR="00C34ED1" w:rsidRDefault="00A628CE">
      <w:pPr>
        <w:pStyle w:val="Heading2"/>
      </w:pPr>
      <w:bookmarkStart w:id="122" w:name="_Toc439155306"/>
      <w:bookmarkStart w:id="123" w:name="_Toc439155668"/>
      <w:bookmarkStart w:id="124" w:name="_Toc439155748"/>
      <w:bookmarkStart w:id="125" w:name="_Toc439156657"/>
      <w:bookmarkStart w:id="126" w:name="_Toc439157823"/>
      <w:bookmarkStart w:id="127" w:name="_Toc439158067"/>
      <w:bookmarkStart w:id="128" w:name="_Toc439158249"/>
      <w:bookmarkStart w:id="129" w:name="_Toc439922488"/>
      <w:bookmarkStart w:id="130" w:name="_Toc439923958"/>
      <w:bookmarkStart w:id="131" w:name="_Toc439924027"/>
      <w:bookmarkStart w:id="132" w:name="_Toc467271957"/>
      <w:bookmarkEnd w:id="122"/>
      <w:bookmarkEnd w:id="123"/>
      <w:bookmarkEnd w:id="124"/>
      <w:bookmarkEnd w:id="125"/>
      <w:bookmarkEnd w:id="126"/>
      <w:bookmarkEnd w:id="127"/>
      <w:bookmarkEnd w:id="128"/>
      <w:bookmarkEnd w:id="129"/>
      <w:bookmarkEnd w:id="130"/>
      <w:bookmarkEnd w:id="131"/>
      <w:r>
        <w:t>Creating Synthetic Test Records</w:t>
      </w:r>
      <w:bookmarkEnd w:id="132"/>
    </w:p>
    <w:p w14:paraId="492ED53E" w14:textId="0DD7D520" w:rsidR="00C34ED1" w:rsidRDefault="00A628CE">
      <w:pPr>
        <w:rPr>
          <w:i/>
        </w:rPr>
      </w:pPr>
      <w:r>
        <w:t>Once a set of measures has been loaded into the Bonnie application, users can start building test patients for the measures. To build a test patient from the Measure Dashboard (</w:t>
      </w:r>
      <w:r w:rsidR="00C24DD3">
        <w:fldChar w:fldCharType="begin"/>
      </w:r>
      <w:r w:rsidR="00C24DD3">
        <w:instrText xml:space="preserve"> REF _Ref440185712 </w:instrText>
      </w:r>
      <w:r w:rsidR="00C24DD3">
        <w:fldChar w:fldCharType="separate"/>
      </w:r>
      <w:r>
        <w:t xml:space="preserve">Figure </w:t>
      </w:r>
      <w:r>
        <w:rPr>
          <w:noProof/>
        </w:rPr>
        <w:t>5</w:t>
      </w:r>
      <w:r w:rsidR="00C24DD3">
        <w:rPr>
          <w:noProof/>
        </w:rPr>
        <w:fldChar w:fldCharType="end"/>
      </w:r>
      <w:r>
        <w:t xml:space="preserve">), click the “Add Patient” button (item </w:t>
      </w:r>
      <w:r>
        <w:rPr>
          <w:rStyle w:val="numberreference"/>
          <w:rFonts w:ascii="Times New Roman" w:hAnsi="Times New Roman"/>
          <w:b w:val="0"/>
          <w:color w:val="auto"/>
        </w:rPr>
        <w:t xml:space="preserve">#12 </w:t>
      </w:r>
      <w:r>
        <w:t xml:space="preserve">in </w:t>
      </w:r>
      <w:r w:rsidR="00C24DD3">
        <w:fldChar w:fldCharType="begin"/>
      </w:r>
      <w:r w:rsidR="00C24DD3">
        <w:instrText xml:space="preserve"> REF _Ref440185712 </w:instrText>
      </w:r>
      <w:r w:rsidR="00C24DD3">
        <w:fldChar w:fldCharType="separate"/>
      </w:r>
      <w:r>
        <w:t xml:space="preserve">Figure </w:t>
      </w:r>
      <w:r>
        <w:rPr>
          <w:noProof/>
        </w:rPr>
        <w:t>5</w:t>
      </w:r>
      <w:r w:rsidR="00C24DD3">
        <w:rPr>
          <w:noProof/>
        </w:rPr>
        <w:fldChar w:fldCharType="end"/>
      </w:r>
      <w:r>
        <w:t xml:space="preserve">). This action opens the patient builder screen as shown in </w:t>
      </w:r>
      <w:ins w:id="133" w:author="Tohline, Chris" w:date="2016-12-02T15:38:00Z">
        <w:r w:rsidR="00551D04">
          <w:fldChar w:fldCharType="begin"/>
        </w:r>
        <w:r w:rsidR="00551D04">
          <w:instrText xml:space="preserve"> REF _Ref468456447 </w:instrText>
        </w:r>
      </w:ins>
      <w:r w:rsidR="00551D04">
        <w:fldChar w:fldCharType="separate"/>
      </w:r>
      <w:ins w:id="134" w:author="Tohline, Chris" w:date="2016-12-02T15:38:00Z">
        <w:r w:rsidR="00551D04">
          <w:t xml:space="preserve">Figure </w:t>
        </w:r>
        <w:r w:rsidR="00551D04">
          <w:rPr>
            <w:noProof/>
          </w:rPr>
          <w:t>16</w:t>
        </w:r>
        <w:r w:rsidR="00551D04">
          <w:fldChar w:fldCharType="end"/>
        </w:r>
      </w:ins>
      <w:r w:rsidR="00C24DD3">
        <w:fldChar w:fldCharType="begin"/>
      </w:r>
      <w:r w:rsidR="00C24DD3">
        <w:instrText xml:space="preserve"> REF _Re</w:instrText>
      </w:r>
      <w:r w:rsidR="00C24DD3">
        <w:instrText xml:space="preserve">f440364143  </w:instrText>
      </w:r>
      <w:r w:rsidR="00C24DD3">
        <w:fldChar w:fldCharType="separate"/>
      </w:r>
      <w:del w:id="135" w:author="Tohline, Chris" w:date="2016-12-02T15:36:00Z">
        <w:r w:rsidDel="00551D04">
          <w:delText xml:space="preserve">Figure </w:delText>
        </w:r>
        <w:r w:rsidDel="00551D04">
          <w:rPr>
            <w:noProof/>
          </w:rPr>
          <w:delText>15</w:delText>
        </w:r>
      </w:del>
      <w:r w:rsidR="00C24DD3">
        <w:rPr>
          <w:noProof/>
        </w:rPr>
        <w:fldChar w:fldCharType="end"/>
      </w:r>
      <w:r>
        <w:t xml:space="preserve">. For more information, reference Section </w:t>
      </w:r>
      <w:r w:rsidR="00C24DD3">
        <w:fldChar w:fldCharType="begin"/>
      </w:r>
      <w:r w:rsidR="00C24DD3">
        <w:instrText xml:space="preserve"> REF _Ref459208168 \r  </w:instrText>
      </w:r>
      <w:r w:rsidR="00C24DD3">
        <w:fldChar w:fldCharType="separate"/>
      </w:r>
      <w:r w:rsidR="00551D04">
        <w:t>5</w:t>
      </w:r>
      <w:r w:rsidR="00C24DD3">
        <w:fldChar w:fldCharType="end"/>
      </w:r>
      <w:r>
        <w:t xml:space="preserve">, </w:t>
      </w:r>
      <w:r>
        <w:rPr>
          <w:i/>
        </w:rPr>
        <w:t>Building a Patient Test Record.</w:t>
      </w:r>
    </w:p>
    <w:p w14:paraId="24B791E1" w14:textId="1D1CC0CE" w:rsidR="00C34ED1" w:rsidRDefault="00A628CE">
      <w:r>
        <w:t>After the user creates synthetic test patients for measures, the Measure Dashboard will display summary calculation results of the patients associated with each measure loaded by the user (</w:t>
      </w:r>
      <w:r w:rsidR="00C24DD3">
        <w:fldChar w:fldCharType="begin"/>
      </w:r>
      <w:r w:rsidR="00C24DD3">
        <w:instrText xml:space="preserve"> REF _Ref440185712 </w:instrText>
      </w:r>
      <w:r w:rsidR="00C24DD3">
        <w:fldChar w:fldCharType="separate"/>
      </w:r>
      <w:r>
        <w:t xml:space="preserve">Figure </w:t>
      </w:r>
      <w:r>
        <w:rPr>
          <w:noProof/>
        </w:rPr>
        <w:t>5</w:t>
      </w:r>
      <w:r w:rsidR="00C24DD3">
        <w:rPr>
          <w:noProof/>
        </w:rPr>
        <w:fldChar w:fldCharType="end"/>
      </w:r>
      <w:r>
        <w:t xml:space="preserve">). As shown in </w:t>
      </w:r>
      <w:r w:rsidR="00C24DD3">
        <w:fldChar w:fldCharType="begin"/>
      </w:r>
      <w:r w:rsidR="00C24DD3">
        <w:instrText xml:space="preserve"> REF _Ref440185712 </w:instrText>
      </w:r>
      <w:r w:rsidR="00C24DD3">
        <w:fldChar w:fldCharType="separate"/>
      </w:r>
      <w:r>
        <w:t xml:space="preserve">Figure </w:t>
      </w:r>
      <w:r>
        <w:rPr>
          <w:noProof/>
        </w:rPr>
        <w:t>5</w:t>
      </w:r>
      <w:r w:rsidR="00C24DD3">
        <w:rPr>
          <w:noProof/>
        </w:rPr>
        <w:fldChar w:fldCharType="end"/>
      </w:r>
      <w:r>
        <w:t xml:space="preserve">, UI elements </w:t>
      </w:r>
      <w:r>
        <w:rPr>
          <w:rStyle w:val="numberreference"/>
          <w:rFonts w:ascii="Times New Roman" w:hAnsi="Times New Roman"/>
          <w:b w:val="0"/>
          <w:color w:val="auto"/>
        </w:rPr>
        <w:t>#s5</w:t>
      </w:r>
      <w:r>
        <w:t xml:space="preserve">, </w:t>
      </w:r>
      <w:r>
        <w:rPr>
          <w:rStyle w:val="numberreference"/>
          <w:rFonts w:ascii="Times New Roman" w:hAnsi="Times New Roman"/>
          <w:b w:val="0"/>
          <w:color w:val="auto"/>
        </w:rPr>
        <w:t>6</w:t>
      </w:r>
      <w:r>
        <w:t xml:space="preserve">, and </w:t>
      </w:r>
      <w:r>
        <w:rPr>
          <w:rStyle w:val="numberreference"/>
          <w:rFonts w:ascii="Times New Roman" w:hAnsi="Times New Roman"/>
          <w:b w:val="0"/>
          <w:color w:val="auto"/>
        </w:rPr>
        <w:t xml:space="preserve">7 </w:t>
      </w:r>
      <w:r>
        <w:t xml:space="preserve">on the Measure Dashboard provide the summary results for each measure. In the “Expected” column (item </w:t>
      </w:r>
      <w:r>
        <w:rPr>
          <w:rStyle w:val="numberreference"/>
          <w:rFonts w:ascii="Times New Roman" w:hAnsi="Times New Roman"/>
          <w:b w:val="0"/>
          <w:color w:val="auto"/>
        </w:rPr>
        <w:t>#5</w:t>
      </w:r>
      <w:r>
        <w:t xml:space="preserve">), the UI displays the </w:t>
      </w:r>
      <w:r>
        <w:lastRenderedPageBreak/>
        <w:t xml:space="preserve">percentage of patients associated with the measure whose calculated values meet the expectations set for the patient. The “Status” column (item </w:t>
      </w:r>
      <w:r>
        <w:rPr>
          <w:rStyle w:val="numberreference"/>
          <w:rFonts w:ascii="Times New Roman" w:hAnsi="Times New Roman"/>
          <w:b w:val="0"/>
          <w:color w:val="auto"/>
        </w:rPr>
        <w:t>#6</w:t>
      </w:r>
      <w:r>
        <w:t>) indicates the current state of the measure—whether it is passing, failing, or new. A measure is in the passing state if all associated patients are meeting expectations. If one or more patients are not meeting expectations, then the measure is in a failing state. Any measure is in the new state when there are no patients associated with it. Finally, the “Test Patients” column (</w:t>
      </w:r>
      <w:r>
        <w:rPr>
          <w:rStyle w:val="numberreference"/>
          <w:rFonts w:ascii="Times New Roman" w:hAnsi="Times New Roman"/>
          <w:b w:val="0"/>
          <w:color w:val="auto"/>
        </w:rPr>
        <w:t>#7</w:t>
      </w:r>
      <w:r>
        <w:t xml:space="preserve">) displays the number of passing patients over the total number of patients as a fraction. The measure view, as represented in </w:t>
      </w:r>
      <w:r w:rsidR="00C24DD3">
        <w:fldChar w:fldCharType="begin"/>
      </w:r>
      <w:r w:rsidR="00C24DD3">
        <w:instrText xml:space="preserve"> REF _Ref459100358 </w:instrText>
      </w:r>
      <w:r w:rsidR="00C24DD3">
        <w:fldChar w:fldCharType="separate"/>
      </w:r>
      <w:r w:rsidR="00551D04">
        <w:t xml:space="preserve">Figure </w:t>
      </w:r>
      <w:r w:rsidR="00551D04">
        <w:rPr>
          <w:noProof/>
        </w:rPr>
        <w:t>10</w:t>
      </w:r>
      <w:r w:rsidR="00C24DD3">
        <w:rPr>
          <w:noProof/>
        </w:rPr>
        <w:fldChar w:fldCharType="end"/>
      </w:r>
      <w:r>
        <w:t xml:space="preserve"> in Section </w:t>
      </w:r>
      <w:r w:rsidR="00C24DD3">
        <w:fldChar w:fldCharType="begin"/>
      </w:r>
      <w:r w:rsidR="00C24DD3">
        <w:instrText xml:space="preserve"> REF _Ref459208213 \r  </w:instrText>
      </w:r>
      <w:r w:rsidR="00C24DD3">
        <w:fldChar w:fldCharType="separate"/>
      </w:r>
      <w:r w:rsidR="00551D04">
        <w:t>4</w:t>
      </w:r>
      <w:r w:rsidR="00C24DD3">
        <w:fldChar w:fldCharType="end"/>
      </w:r>
      <w:r>
        <w:t>, shows more detailed results for a measure.</w:t>
      </w:r>
    </w:p>
    <w:p w14:paraId="31641CDC" w14:textId="77777777" w:rsidR="00C34ED1" w:rsidRDefault="00C34ED1"/>
    <w:p w14:paraId="68B3FFA2" w14:textId="77777777" w:rsidR="00C34ED1" w:rsidRDefault="00C34ED1">
      <w:pPr>
        <w:sectPr w:rsidR="00C34ED1">
          <w:pgSz w:w="12240" w:h="15840" w:code="1"/>
          <w:pgMar w:top="1440" w:right="1440" w:bottom="1440" w:left="1440" w:header="504" w:footer="504" w:gutter="0"/>
          <w:cols w:space="720"/>
          <w:titlePg/>
          <w:docGrid w:linePitch="360"/>
        </w:sectPr>
      </w:pPr>
    </w:p>
    <w:p w14:paraId="5C62D047" w14:textId="77777777" w:rsidR="00C34ED1" w:rsidRDefault="00A628CE">
      <w:pPr>
        <w:pStyle w:val="Heading1"/>
      </w:pPr>
      <w:bookmarkStart w:id="136" w:name="_Toc465345867"/>
      <w:bookmarkStart w:id="137" w:name="_Toc465345868"/>
      <w:bookmarkStart w:id="138" w:name="_Ref459207928"/>
      <w:bookmarkStart w:id="139" w:name="_Ref459208213"/>
      <w:bookmarkStart w:id="140" w:name="_Toc467271958"/>
      <w:bookmarkEnd w:id="136"/>
      <w:bookmarkEnd w:id="137"/>
      <w:r>
        <w:lastRenderedPageBreak/>
        <w:t>Measure Results View</w:t>
      </w:r>
      <w:bookmarkEnd w:id="138"/>
      <w:bookmarkEnd w:id="139"/>
      <w:bookmarkEnd w:id="140"/>
    </w:p>
    <w:p w14:paraId="55DD193F" w14:textId="77777777" w:rsidR="00C34ED1" w:rsidRDefault="00A628CE">
      <w:pPr>
        <w:pStyle w:val="Heading2"/>
      </w:pPr>
      <w:bookmarkStart w:id="141" w:name="_Toc467271959"/>
      <w:r>
        <w:t>Overview</w:t>
      </w:r>
      <w:bookmarkEnd w:id="141"/>
    </w:p>
    <w:p w14:paraId="1E1E5D7B" w14:textId="58C8F2B6" w:rsidR="00C34ED1" w:rsidRDefault="00A628CE">
      <w:r>
        <w:t xml:space="preserve">As shown in </w:t>
      </w:r>
      <w:r w:rsidR="00C24DD3">
        <w:fldChar w:fldCharType="begin"/>
      </w:r>
      <w:r w:rsidR="00C24DD3">
        <w:instrText xml:space="preserve"> REF _Ref459100358   \* MERGEFORMAT </w:instrText>
      </w:r>
      <w:r w:rsidR="00C24DD3">
        <w:fldChar w:fldCharType="separate"/>
      </w:r>
      <w:r w:rsidR="00551D04">
        <w:t xml:space="preserve">Figure </w:t>
      </w:r>
      <w:r w:rsidR="00551D04">
        <w:rPr>
          <w:noProof/>
        </w:rPr>
        <w:t>10</w:t>
      </w:r>
      <w:r w:rsidR="00C24DD3">
        <w:rPr>
          <w:noProof/>
        </w:rPr>
        <w:fldChar w:fldCharType="end"/>
      </w:r>
      <w:r>
        <w:t xml:space="preserve">, the Measure View page displays the detailed information, associated patients, and calculation results for a single measure. In this view, users can add new patients to a measure, update a measure, and delete a measure. To access the Measure View, click on the “Measure Title” link (item </w:t>
      </w:r>
      <w:r>
        <w:rPr>
          <w:rStyle w:val="numberreference"/>
          <w:rFonts w:ascii="Times New Roman" w:hAnsi="Times New Roman"/>
          <w:b w:val="0"/>
          <w:color w:val="auto"/>
        </w:rPr>
        <w:t>#8</w:t>
      </w:r>
      <w:r>
        <w:t xml:space="preserve">) on the Measure Dashboard, as shown in </w:t>
      </w:r>
      <w:r w:rsidR="00C24DD3">
        <w:fldChar w:fldCharType="begin"/>
      </w:r>
      <w:r w:rsidR="00C24DD3">
        <w:instrText xml:space="preserve"> REF _Ref440185712   \* MERGEFORMAT </w:instrText>
      </w:r>
      <w:r w:rsidR="00C24DD3">
        <w:fldChar w:fldCharType="separate"/>
      </w:r>
      <w:r>
        <w:t xml:space="preserve">Figure </w:t>
      </w:r>
      <w:r>
        <w:rPr>
          <w:noProof/>
        </w:rPr>
        <w:t>5</w:t>
      </w:r>
      <w:r w:rsidR="00C24DD3">
        <w:rPr>
          <w:noProof/>
        </w:rPr>
        <w:fldChar w:fldCharType="end"/>
      </w:r>
      <w:r>
        <w:t>.</w:t>
      </w:r>
    </w:p>
    <w:p w14:paraId="0DF4F820" w14:textId="77777777" w:rsidR="00C34ED1" w:rsidRDefault="00A628CE">
      <w:r>
        <w:t>The Measure View page presents the title and description of the measure, the logic for the measure, and a measure complexity indicator. The page lists the current set of test patients associated with the measure in the column on the right-hand side of the page. This column displays the summary calculation results for the patient test deck associated with the measure along with the list of patients and the individual calculation results for each. This page also shows the results of calculation for a single patient along with an overlay of the calculation results on the measure logic.</w:t>
      </w:r>
    </w:p>
    <w:p w14:paraId="09DF9F32" w14:textId="2F9989A2" w:rsidR="00C34ED1" w:rsidRDefault="00A628CE">
      <w:r>
        <w:t xml:space="preserve">The following UI elements appear at the top of the Measure View page (indicated by their item numbers in </w:t>
      </w:r>
      <w:r w:rsidR="00C24DD3">
        <w:fldChar w:fldCharType="begin"/>
      </w:r>
      <w:r w:rsidR="00C24DD3">
        <w:instrText xml:space="preserve"> REF _Ref459100358  \* MERGEFORMAT </w:instrText>
      </w:r>
      <w:r w:rsidR="00C24DD3">
        <w:fldChar w:fldCharType="separate"/>
      </w:r>
      <w:r w:rsidR="00551D04">
        <w:t xml:space="preserve">Figure </w:t>
      </w:r>
      <w:r w:rsidR="00551D04">
        <w:rPr>
          <w:noProof/>
        </w:rPr>
        <w:t>10</w:t>
      </w:r>
      <w:r w:rsidR="00C24DD3">
        <w:rPr>
          <w:noProof/>
        </w:rPr>
        <w:fldChar w:fldCharType="end"/>
      </w:r>
      <w:r>
        <w:t>):</w:t>
      </w:r>
    </w:p>
    <w:p w14:paraId="62EB0426" w14:textId="77777777" w:rsidR="00C34ED1" w:rsidRDefault="00A628CE">
      <w:pPr>
        <w:pStyle w:val="NumberedList"/>
        <w:numPr>
          <w:ilvl w:val="0"/>
          <w:numId w:val="41"/>
        </w:numPr>
      </w:pPr>
      <w:r>
        <w:t>Measure Title – Displays the title and description of the measure.</w:t>
      </w:r>
    </w:p>
    <w:p w14:paraId="6D0B0E7A" w14:textId="77777777" w:rsidR="00C34ED1" w:rsidRDefault="00A628CE">
      <w:pPr>
        <w:pStyle w:val="NumberedList"/>
        <w:numPr>
          <w:ilvl w:val="0"/>
          <w:numId w:val="32"/>
        </w:numPr>
      </w:pPr>
      <w:r>
        <w:t>Measure Actions – Allows the user to delete or update a measure definition, activate an alternate view of the measure logic, or open the Beta Clinical Quality Language (CQL) Learning Tool.</w:t>
      </w:r>
    </w:p>
    <w:p w14:paraId="5C375501" w14:textId="77777777" w:rsidR="00C34ED1" w:rsidRDefault="00A628CE">
      <w:pPr>
        <w:pStyle w:val="NumberedList"/>
        <w:numPr>
          <w:ilvl w:val="0"/>
          <w:numId w:val="32"/>
        </w:numPr>
      </w:pPr>
      <w:r>
        <w:t>Measure Complexity – Indicates the measure’s degree of complexity.</w:t>
      </w:r>
    </w:p>
    <w:p w14:paraId="51C4FCC6" w14:textId="77777777" w:rsidR="00C34ED1" w:rsidRDefault="00A628CE">
      <w:pPr>
        <w:pStyle w:val="NumberedList"/>
        <w:numPr>
          <w:ilvl w:val="0"/>
          <w:numId w:val="32"/>
        </w:numPr>
      </w:pPr>
      <w:r>
        <w:t>Measure Subpopulations or Stratifications – Allows access to different subpopulations or stratifications in the measure.</w:t>
      </w:r>
    </w:p>
    <w:p w14:paraId="0D2229F9" w14:textId="77777777" w:rsidR="00C34ED1" w:rsidRDefault="00A628CE">
      <w:pPr>
        <w:pStyle w:val="NumberedList"/>
        <w:numPr>
          <w:ilvl w:val="0"/>
          <w:numId w:val="32"/>
        </w:numPr>
      </w:pPr>
      <w:r>
        <w:t>Measure Logic – Displays a representation of the logic for the measure.</w:t>
      </w:r>
    </w:p>
    <w:p w14:paraId="72B0FA77" w14:textId="77777777" w:rsidR="00C34ED1" w:rsidRDefault="00A628CE">
      <w:pPr>
        <w:pStyle w:val="NumberedList"/>
        <w:numPr>
          <w:ilvl w:val="0"/>
          <w:numId w:val="32"/>
        </w:numPr>
      </w:pPr>
      <w:r>
        <w:t>Logic Highlighted With Coverage – Displays the logic for the measure, highlighting which lines of the measure are covered by the test patients.</w:t>
      </w:r>
    </w:p>
    <w:p w14:paraId="0A858C3D" w14:textId="77777777" w:rsidR="00C34ED1" w:rsidRDefault="00A628CE">
      <w:pPr>
        <w:pStyle w:val="NumberedList"/>
        <w:numPr>
          <w:ilvl w:val="0"/>
          <w:numId w:val="32"/>
        </w:numPr>
      </w:pPr>
      <w:r>
        <w:t>Patient Actions – Allows the user to export patient records and access the Patient Bank.</w:t>
      </w:r>
    </w:p>
    <w:p w14:paraId="4061ADF1" w14:textId="77777777" w:rsidR="00C34ED1" w:rsidRDefault="00A628CE">
      <w:pPr>
        <w:pStyle w:val="NumberedList"/>
        <w:numPr>
          <w:ilvl w:val="0"/>
          <w:numId w:val="32"/>
        </w:numPr>
      </w:pPr>
      <w:r>
        <w:t>Percent Successful – Displays the percent of patients currently meeting expectations for the measure.</w:t>
      </w:r>
    </w:p>
    <w:p w14:paraId="7E5ACFB6" w14:textId="77777777" w:rsidR="00C34ED1" w:rsidRDefault="00A628CE">
      <w:pPr>
        <w:pStyle w:val="NumberedList"/>
        <w:numPr>
          <w:ilvl w:val="0"/>
          <w:numId w:val="32"/>
        </w:numPr>
      </w:pPr>
      <w:r>
        <w:t>Patients Passing Count – Displays the current number of patients meeting expectations over the total number of patients in the test deck for the measure.</w:t>
      </w:r>
    </w:p>
    <w:p w14:paraId="7CDF7F29" w14:textId="77777777" w:rsidR="00C34ED1" w:rsidRDefault="00A628CE">
      <w:pPr>
        <w:pStyle w:val="NumberedList"/>
        <w:numPr>
          <w:ilvl w:val="0"/>
          <w:numId w:val="32"/>
        </w:numPr>
      </w:pPr>
      <w:r>
        <w:t>Test Coverage – Displays the percentage of the measure logic that has evaluated to true for the patient test deck. This measure provides a method for determining how much of the logic has been tested.</w:t>
      </w:r>
    </w:p>
    <w:p w14:paraId="15817BAD" w14:textId="559789D6" w:rsidR="00B51125" w:rsidRDefault="00A628CE" w:rsidP="00CB4914">
      <w:pPr>
        <w:pStyle w:val="NumberedList"/>
        <w:numPr>
          <w:ilvl w:val="0"/>
          <w:numId w:val="32"/>
        </w:numPr>
      </w:pPr>
      <w:r>
        <w:t>Add Patient – Allows the addition of a new patient to the test deck for this measure.</w:t>
      </w:r>
    </w:p>
    <w:p w14:paraId="237263C8" w14:textId="77777777" w:rsidR="00C34ED1" w:rsidRDefault="00A628CE">
      <w:pPr>
        <w:pStyle w:val="NumberedList"/>
        <w:numPr>
          <w:ilvl w:val="0"/>
          <w:numId w:val="32"/>
        </w:numPr>
      </w:pPr>
      <w:r>
        <w:t>Failing Patient – Displays an example of a patient that is not currently meeting expectations for the measure.</w:t>
      </w:r>
    </w:p>
    <w:p w14:paraId="766AB184" w14:textId="77777777" w:rsidR="00C34ED1" w:rsidRDefault="00A628CE">
      <w:pPr>
        <w:pStyle w:val="NumberedList"/>
        <w:numPr>
          <w:ilvl w:val="0"/>
          <w:numId w:val="32"/>
        </w:numPr>
      </w:pPr>
      <w:r>
        <w:t>Passing Patient – Displays an example of a patient that is meeting expectations.</w:t>
      </w:r>
    </w:p>
    <w:p w14:paraId="76290831" w14:textId="77777777" w:rsidR="00C34ED1" w:rsidRDefault="00A628CE">
      <w:pPr>
        <w:pStyle w:val="NumberedList"/>
        <w:numPr>
          <w:ilvl w:val="0"/>
          <w:numId w:val="32"/>
        </w:numPr>
      </w:pPr>
      <w:r>
        <w:lastRenderedPageBreak/>
        <w:t>Patient Name – Displays the name given to the patient.</w:t>
      </w:r>
    </w:p>
    <w:p w14:paraId="1F2C27BB" w14:textId="77777777" w:rsidR="00C34ED1" w:rsidRDefault="00A628CE">
      <w:pPr>
        <w:pStyle w:val="NumberedList"/>
        <w:numPr>
          <w:ilvl w:val="0"/>
          <w:numId w:val="32"/>
        </w:numPr>
      </w:pPr>
      <w:r>
        <w:t>Patient Status – Displays PASS or FAIL to indicate if the patient is meeting expectations.</w:t>
      </w:r>
    </w:p>
    <w:p w14:paraId="7BFCE202" w14:textId="77777777" w:rsidR="00C34ED1" w:rsidRDefault="00A628CE">
      <w:pPr>
        <w:pStyle w:val="NumberedList"/>
      </w:pPr>
      <w:r>
        <w:t>Expand Patient Results Button – Displays the calculation details of a patient. This display will show the expected and actual values for the patient against the measure.</w:t>
      </w:r>
    </w:p>
    <w:p w14:paraId="2F7765F5" w14:textId="77777777" w:rsidR="00C34ED1" w:rsidRDefault="00A628CE">
      <w:pPr>
        <w:pStyle w:val="NumberedList"/>
      </w:pPr>
      <w:r>
        <w:t>Measure Details – Clicking this button navigates the user to the Measure Details view. This is the current view.</w:t>
      </w:r>
    </w:p>
    <w:p w14:paraId="128F2BF8" w14:textId="5E9165D9" w:rsidR="00C34ED1" w:rsidRDefault="00A628CE">
      <w:pPr>
        <w:pStyle w:val="NumberedList"/>
        <w:spacing w:after="240"/>
        <w:rPr>
          <w:ins w:id="142" w:author="Tohline, Chris" w:date="2016-12-09T17:41:00Z"/>
        </w:rPr>
      </w:pPr>
      <w:r>
        <w:t>Patient Dashboard – Clicking this button navigates the user to the Patient Dashboard view. This view is explained in greater detail in Section</w:t>
      </w:r>
      <w:ins w:id="143" w:author="Tohline, Chris" w:date="2016-12-09T17:45:00Z">
        <w:r w:rsidR="00CB4914">
          <w:t xml:space="preserve"> </w:t>
        </w:r>
      </w:ins>
      <w:del w:id="144" w:author="Tohline, Chris" w:date="2016-12-09T17:45:00Z">
        <w:r w:rsidDel="00CB4914">
          <w:delText xml:space="preserve"> </w:delText>
        </w:r>
        <w:r w:rsidDel="00CB4914">
          <w:fldChar w:fldCharType="begin"/>
        </w:r>
        <w:r w:rsidDel="00CB4914">
          <w:delInstrText xml:space="preserve"> REF _Ref464544871 \w \h </w:delInstrText>
        </w:r>
        <w:r w:rsidDel="00CB4914">
          <w:fldChar w:fldCharType="separate"/>
        </w:r>
        <w:r w:rsidR="00551D04" w:rsidDel="00CB4914">
          <w:delText>6</w:delText>
        </w:r>
        <w:r w:rsidDel="00CB4914">
          <w:fldChar w:fldCharType="end"/>
        </w:r>
      </w:del>
      <w:ins w:id="145" w:author="Tohline, Chris" w:date="2016-12-09T17:45:00Z">
        <w:r w:rsidR="00CB4914">
          <w:fldChar w:fldCharType="begin"/>
        </w:r>
        <w:r w:rsidR="00CB4914">
          <w:instrText xml:space="preserve"> REF _Ref469068854 \r </w:instrText>
        </w:r>
      </w:ins>
      <w:r w:rsidR="00CB4914">
        <w:fldChar w:fldCharType="separate"/>
      </w:r>
      <w:ins w:id="146" w:author="Tohline, Chris" w:date="2016-12-09T17:45:00Z">
        <w:r w:rsidR="00CB4914">
          <w:t>7</w:t>
        </w:r>
        <w:r w:rsidR="00CB4914">
          <w:fldChar w:fldCharType="end"/>
        </w:r>
      </w:ins>
      <w:r>
        <w:t>.</w:t>
      </w:r>
    </w:p>
    <w:p w14:paraId="44ADA008" w14:textId="5F5A9955" w:rsidR="00CB4914" w:rsidRDefault="00CB4914" w:rsidP="00CB4914">
      <w:pPr>
        <w:pStyle w:val="NumberedList"/>
      </w:pPr>
      <w:ins w:id="147" w:author="Tohline, Chris" w:date="2016-12-09T17:42:00Z">
        <w:r w:rsidRPr="00CB4914">
          <w:t>Measure Upload History – Displays a list of each time the measure was uploaded, and whether the patients passed or failed at that point in time.</w:t>
        </w:r>
      </w:ins>
      <w:ins w:id="148" w:author="Tohline, Chris" w:date="2016-12-09T17:44:00Z">
        <w:r>
          <w:t xml:space="preserve"> This view is explained in greater detail in Section </w:t>
        </w:r>
        <w:r>
          <w:fldChar w:fldCharType="begin"/>
        </w:r>
        <w:r>
          <w:instrText xml:space="preserve"> REF _Ref469068821 \r </w:instrText>
        </w:r>
      </w:ins>
      <w:r>
        <w:fldChar w:fldCharType="separate"/>
      </w:r>
      <w:ins w:id="149" w:author="Tohline, Chris" w:date="2016-12-09T17:44:00Z">
        <w:r>
          <w:t>6</w:t>
        </w:r>
        <w:r>
          <w:fldChar w:fldCharType="end"/>
        </w:r>
        <w:r>
          <w:t>.</w:t>
        </w:r>
      </w:ins>
    </w:p>
    <w:p w14:paraId="199672E8" w14:textId="226A4FAA" w:rsidR="00C34ED1" w:rsidRDefault="00C6554A">
      <w:pPr>
        <w:pStyle w:val="Figure"/>
        <w:rPr>
          <w:b w:val="0"/>
        </w:rPr>
      </w:pPr>
      <w:ins w:id="150" w:author="Tohline, Chris" w:date="2016-12-09T17:54:00Z">
        <w:r>
          <w:rPr>
            <w:noProof/>
          </w:rPr>
          <w:lastRenderedPageBreak/>
          <w:drawing>
            <wp:inline distT="0" distB="0" distL="0" distR="0" wp14:anchorId="07CE606C" wp14:editId="27250DCB">
              <wp:extent cx="6135624" cy="3950208"/>
              <wp:effectExtent l="19050" t="19050" r="17780" b="1270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35624" cy="3950208"/>
                      </a:xfrm>
                      <a:prstGeom prst="rect">
                        <a:avLst/>
                      </a:prstGeom>
                      <a:ln>
                        <a:solidFill>
                          <a:schemeClr val="tx1"/>
                        </a:solidFill>
                      </a:ln>
                    </pic:spPr>
                  </pic:pic>
                </a:graphicData>
              </a:graphic>
            </wp:inline>
          </w:drawing>
        </w:r>
      </w:ins>
      <w:del w:id="151" w:author="Tohline, Chris" w:date="2016-12-09T17:55:00Z">
        <w:r w:rsidR="00A628CE" w:rsidDel="00C6554A">
          <w:rPr>
            <w:noProof/>
          </w:rPr>
          <w:drawing>
            <wp:inline distT="0" distB="0" distL="0" distR="0" wp14:anchorId="426A83AD" wp14:editId="637EEBB2">
              <wp:extent cx="6134735" cy="3770633"/>
              <wp:effectExtent l="25400" t="25400" r="37465" b="13970"/>
              <wp:docPr id="34" name="Picture 34" descr="This figure depicts the UI elements in the Measure View page in Bonnie as described in the text immediately preceding the figure." title="Figure 10: Measure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51822" cy="3781135"/>
                      </a:xfrm>
                      <a:prstGeom prst="rect">
                        <a:avLst/>
                      </a:prstGeom>
                      <a:ln>
                        <a:solidFill>
                          <a:schemeClr val="tx1"/>
                        </a:solidFill>
                      </a:ln>
                    </pic:spPr>
                  </pic:pic>
                </a:graphicData>
              </a:graphic>
            </wp:inline>
          </w:drawing>
        </w:r>
      </w:del>
    </w:p>
    <w:p w14:paraId="3BC2EF65" w14:textId="7DD5EAEB" w:rsidR="00C34ED1" w:rsidRDefault="00A628CE">
      <w:pPr>
        <w:pStyle w:val="FigureCaption"/>
      </w:pPr>
      <w:bookmarkStart w:id="152" w:name="_Ref459100358"/>
      <w:bookmarkStart w:id="153" w:name="_Ref459109233"/>
      <w:bookmarkStart w:id="154" w:name="_Toc467272000"/>
      <w:r>
        <w:t xml:space="preserve">Figure </w:t>
      </w:r>
      <w:r w:rsidR="00C24DD3">
        <w:fldChar w:fldCharType="begin"/>
      </w:r>
      <w:r w:rsidR="00C24DD3">
        <w:instrText xml:space="preserve"> SEQ Figure \* ARABIC </w:instrText>
      </w:r>
      <w:r w:rsidR="00C24DD3">
        <w:fldChar w:fldCharType="separate"/>
      </w:r>
      <w:r w:rsidR="00551D04">
        <w:rPr>
          <w:noProof/>
        </w:rPr>
        <w:t>10</w:t>
      </w:r>
      <w:r w:rsidR="00C24DD3">
        <w:rPr>
          <w:noProof/>
        </w:rPr>
        <w:fldChar w:fldCharType="end"/>
      </w:r>
      <w:bookmarkEnd w:id="152"/>
      <w:r>
        <w:t>. Measure View</w:t>
      </w:r>
      <w:bookmarkEnd w:id="153"/>
      <w:bookmarkEnd w:id="154"/>
    </w:p>
    <w:p w14:paraId="4066C99D" w14:textId="6025584B" w:rsidR="00C34ED1" w:rsidRDefault="00A628CE">
      <w:r>
        <w:lastRenderedPageBreak/>
        <w:t xml:space="preserve">The following UI elements (indicated by their item numbers in </w:t>
      </w:r>
      <w:r w:rsidR="00C24DD3">
        <w:fldChar w:fldCharType="begin"/>
      </w:r>
      <w:r w:rsidR="00C24DD3">
        <w:instrText xml:space="preserve"> REF _Ref459100555 </w:instrText>
      </w:r>
      <w:r w:rsidR="00C24DD3">
        <w:fldChar w:fldCharType="separate"/>
      </w:r>
      <w:r w:rsidR="00551D04">
        <w:t xml:space="preserve">Figure </w:t>
      </w:r>
      <w:r w:rsidR="00551D04">
        <w:rPr>
          <w:noProof/>
        </w:rPr>
        <w:t>11</w:t>
      </w:r>
      <w:r w:rsidR="00C24DD3">
        <w:rPr>
          <w:noProof/>
        </w:rPr>
        <w:fldChar w:fldCharType="end"/>
      </w:r>
      <w:r>
        <w:t>) appear at the bottom of the Measure View Page:</w:t>
      </w:r>
    </w:p>
    <w:p w14:paraId="4251504C" w14:textId="77777777" w:rsidR="00C34ED1" w:rsidRDefault="00A628CE">
      <w:pPr>
        <w:pStyle w:val="NumberedList"/>
        <w:numPr>
          <w:ilvl w:val="0"/>
          <w:numId w:val="52"/>
        </w:numPr>
      </w:pPr>
      <w:r>
        <w:t>Data Criteria – Displays the data elements that can be associated with a patient for a given measure. Clicking on any one of these data elements will show the list of codes associated with that data element.</w:t>
      </w:r>
    </w:p>
    <w:p w14:paraId="4482394B" w14:textId="77777777" w:rsidR="00C34ED1" w:rsidRDefault="00A628CE">
      <w:pPr>
        <w:pStyle w:val="NumberedList"/>
      </w:pPr>
      <w:r>
        <w:t>Supplemental Data Elements – Any additional data elements that can be associated with a patient for a given measure. Generally, this includes non-medical patient demographic information.</w:t>
      </w:r>
    </w:p>
    <w:p w14:paraId="52DCC93D" w14:textId="77777777" w:rsidR="00C34ED1" w:rsidRDefault="00A628CE">
      <w:pPr>
        <w:pStyle w:val="Figure"/>
        <w:rPr>
          <w:b w:val="0"/>
        </w:rPr>
      </w:pPr>
      <w:r>
        <w:rPr>
          <w:noProof/>
        </w:rPr>
        <w:drawing>
          <wp:inline distT="0" distB="0" distL="0" distR="0" wp14:anchorId="720771AB" wp14:editId="22A096B2">
            <wp:extent cx="5447774" cy="3283797"/>
            <wp:effectExtent l="19050" t="19050" r="19685" b="12065"/>
            <wp:docPr id="35" name="Picture 35" descr="This figure depicts the measure data criteria and supplemental data elements in the Measure View page in Bonnie as described in the text immediately preceding the figure." title="Figure 11: Measure Data Criteria and Supplemental Data Ele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52517" cy="3286656"/>
                    </a:xfrm>
                    <a:prstGeom prst="rect">
                      <a:avLst/>
                    </a:prstGeom>
                    <a:ln>
                      <a:solidFill>
                        <a:schemeClr val="tx1"/>
                      </a:solidFill>
                    </a:ln>
                  </pic:spPr>
                </pic:pic>
              </a:graphicData>
            </a:graphic>
          </wp:inline>
        </w:drawing>
      </w:r>
    </w:p>
    <w:p w14:paraId="7B20FE93" w14:textId="6FF318AC" w:rsidR="00C34ED1" w:rsidRDefault="00A628CE">
      <w:pPr>
        <w:pStyle w:val="FigureCaption"/>
      </w:pPr>
      <w:bookmarkStart w:id="155" w:name="_Ref459100555"/>
      <w:bookmarkStart w:id="156" w:name="_Toc467272001"/>
      <w:r>
        <w:t xml:space="preserve">Figure </w:t>
      </w:r>
      <w:r w:rsidR="00C24DD3">
        <w:fldChar w:fldCharType="begin"/>
      </w:r>
      <w:r w:rsidR="00C24DD3">
        <w:instrText xml:space="preserve"> SEQ Figure \* ARABIC </w:instrText>
      </w:r>
      <w:r w:rsidR="00C24DD3">
        <w:fldChar w:fldCharType="separate"/>
      </w:r>
      <w:r w:rsidR="00551D04">
        <w:rPr>
          <w:noProof/>
        </w:rPr>
        <w:t>11</w:t>
      </w:r>
      <w:r w:rsidR="00C24DD3">
        <w:rPr>
          <w:noProof/>
        </w:rPr>
        <w:fldChar w:fldCharType="end"/>
      </w:r>
      <w:bookmarkEnd w:id="155"/>
      <w:r>
        <w:t>. Measure Data Criteria and Supplemental Data Elements</w:t>
      </w:r>
      <w:bookmarkEnd w:id="156"/>
    </w:p>
    <w:p w14:paraId="3BD3504D" w14:textId="77777777" w:rsidR="00C34ED1" w:rsidRDefault="00A628CE">
      <w:pPr>
        <w:pStyle w:val="Heading2"/>
      </w:pPr>
      <w:bookmarkStart w:id="157" w:name="_Toc439158071"/>
      <w:bookmarkStart w:id="158" w:name="_Toc439158253"/>
      <w:bookmarkStart w:id="159" w:name="_Toc439922492"/>
      <w:bookmarkStart w:id="160" w:name="_Toc439923962"/>
      <w:bookmarkStart w:id="161" w:name="_Toc439924031"/>
      <w:bookmarkStart w:id="162" w:name="_Toc439158072"/>
      <w:bookmarkStart w:id="163" w:name="_Toc439158102"/>
      <w:bookmarkStart w:id="164" w:name="_Toc439158254"/>
      <w:bookmarkStart w:id="165" w:name="_Toc439158284"/>
      <w:bookmarkStart w:id="166" w:name="_Toc439158300"/>
      <w:bookmarkStart w:id="167" w:name="_Toc439158872"/>
      <w:bookmarkStart w:id="168" w:name="_Toc439226574"/>
      <w:bookmarkStart w:id="169" w:name="_Toc439685373"/>
      <w:bookmarkStart w:id="170" w:name="_Toc439685389"/>
      <w:bookmarkStart w:id="171" w:name="_Toc439919289"/>
      <w:bookmarkStart w:id="172" w:name="_Toc439919370"/>
      <w:bookmarkStart w:id="173" w:name="_Toc439922457"/>
      <w:bookmarkStart w:id="174" w:name="_Toc439922493"/>
      <w:bookmarkStart w:id="175" w:name="_Toc439922525"/>
      <w:bookmarkStart w:id="176" w:name="_Toc439923963"/>
      <w:bookmarkStart w:id="177" w:name="_Toc439923995"/>
      <w:bookmarkStart w:id="178" w:name="_Toc439924032"/>
      <w:bookmarkStart w:id="179" w:name="_Toc439924063"/>
      <w:bookmarkStart w:id="180" w:name="_Toc467271960"/>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r>
        <w:t>Measure Logic</w:t>
      </w:r>
      <w:bookmarkEnd w:id="180"/>
    </w:p>
    <w:p w14:paraId="34BC8067" w14:textId="77777777" w:rsidR="00C34ED1" w:rsidRDefault="00A628CE">
      <w:r>
        <w:t>The left-hand side of the Measure View contains the measure title, description, and a representation of the logic. The representation of the measure logic is similar to the human-readable display for the measure provided in the MAT measure exports. Some differences in the structure of the logic are a result of restructuring while parsing the measure logic from the HQMF specification. The most notable difference is that relative timings applied to logical groups are distributed down into the statements of the logical group rather than displayed at the level of the grouping.</w:t>
      </w:r>
    </w:p>
    <w:p w14:paraId="3E96AE82" w14:textId="40B7CBCE" w:rsidR="00C34ED1" w:rsidRDefault="00A628CE">
      <w:r>
        <w:t xml:space="preserve">The measure logic section can be used to verify that the measure logic was properly loaded from the HQMF without the loss of any logical conditions. The logic can also be used to evaluate the nature of the calculation of a test patient against the logic (please refer to subsection </w:t>
      </w:r>
      <w:r w:rsidR="00C24DD3">
        <w:fldChar w:fldCharType="begin"/>
      </w:r>
      <w:r w:rsidR="00C24DD3">
        <w:instrText xml:space="preserve"> REF _Ref459208249 \r  </w:instrText>
      </w:r>
      <w:r w:rsidR="00C24DD3">
        <w:fldChar w:fldCharType="separate"/>
      </w:r>
      <w:r w:rsidR="00551D04">
        <w:t>4.4</w:t>
      </w:r>
      <w:r w:rsidR="00C24DD3">
        <w:fldChar w:fldCharType="end"/>
      </w:r>
      <w:r>
        <w:t xml:space="preserve">, </w:t>
      </w:r>
      <w:r>
        <w:rPr>
          <w:i/>
        </w:rPr>
        <w:t>Calculation Results</w:t>
      </w:r>
      <w:r>
        <w:t>) and to visualize the test coverage of the measure logic.</w:t>
      </w:r>
    </w:p>
    <w:p w14:paraId="35B188D2" w14:textId="77777777" w:rsidR="00C34ED1" w:rsidRDefault="00A628CE">
      <w:pPr>
        <w:pStyle w:val="Heading2"/>
      </w:pPr>
      <w:bookmarkStart w:id="181" w:name="_Toc467271961"/>
      <w:r>
        <w:lastRenderedPageBreak/>
        <w:t>Creating a New Test Record</w:t>
      </w:r>
      <w:bookmarkEnd w:id="181"/>
    </w:p>
    <w:p w14:paraId="76DAA0B9" w14:textId="771EEDD1" w:rsidR="00C34ED1" w:rsidRDefault="00A628CE">
      <w:r>
        <w:t>To create a new test record, begin by clicking the “Add Patient” button (item #11) in the Measure View (</w:t>
      </w:r>
      <w:r w:rsidR="00C24DD3">
        <w:fldChar w:fldCharType="begin"/>
      </w:r>
      <w:r w:rsidR="00C24DD3">
        <w:instrText xml:space="preserve"> REF _Ref459100358  </w:instrText>
      </w:r>
      <w:r w:rsidR="00C24DD3">
        <w:fldChar w:fldCharType="separate"/>
      </w:r>
      <w:r w:rsidR="00551D04">
        <w:t xml:space="preserve">Figure </w:t>
      </w:r>
      <w:r w:rsidR="00551D04">
        <w:rPr>
          <w:noProof/>
        </w:rPr>
        <w:t>10</w:t>
      </w:r>
      <w:r w:rsidR="00C24DD3">
        <w:rPr>
          <w:noProof/>
        </w:rPr>
        <w:fldChar w:fldCharType="end"/>
      </w:r>
      <w:r>
        <w:t xml:space="preserve">). This action opens the Patient Builder (shown in </w:t>
      </w:r>
      <w:ins w:id="182" w:author="Tohline, Chris" w:date="2016-12-02T15:40:00Z">
        <w:r w:rsidR="00551D04">
          <w:fldChar w:fldCharType="begin"/>
        </w:r>
        <w:r w:rsidR="00551D04">
          <w:instrText xml:space="preserve"> REF _Ref468456447 </w:instrText>
        </w:r>
      </w:ins>
      <w:r w:rsidR="00551D04">
        <w:fldChar w:fldCharType="separate"/>
      </w:r>
      <w:ins w:id="183" w:author="Tohline, Chris" w:date="2016-12-02T15:40:00Z">
        <w:r w:rsidR="00551D04">
          <w:t xml:space="preserve">Figure </w:t>
        </w:r>
        <w:r w:rsidR="00551D04">
          <w:rPr>
            <w:noProof/>
          </w:rPr>
          <w:t>16</w:t>
        </w:r>
        <w:r w:rsidR="00551D04">
          <w:fldChar w:fldCharType="end"/>
        </w:r>
      </w:ins>
      <w:r w:rsidR="00C24DD3">
        <w:fldChar w:fldCharType="begin"/>
      </w:r>
      <w:r w:rsidR="00C24DD3">
        <w:instrText xml:space="preserve"> REF _Ref440364143  </w:instrText>
      </w:r>
      <w:r w:rsidR="00C24DD3">
        <w:fldChar w:fldCharType="separate"/>
      </w:r>
      <w:del w:id="184" w:author="Tohline, Chris" w:date="2016-12-02T15:34:00Z">
        <w:r w:rsidDel="00551D04">
          <w:delText xml:space="preserve">Figure </w:delText>
        </w:r>
        <w:r w:rsidDel="00551D04">
          <w:rPr>
            <w:noProof/>
          </w:rPr>
          <w:delText>15</w:delText>
        </w:r>
      </w:del>
      <w:r w:rsidR="00C24DD3">
        <w:rPr>
          <w:noProof/>
        </w:rPr>
        <w:fldChar w:fldCharType="end"/>
      </w:r>
      <w:r>
        <w:t>). Once a patient record has been created, the application returns the user to the Measure View where the user can evaluate the results of calculating the patient against the measure.</w:t>
      </w:r>
    </w:p>
    <w:p w14:paraId="3C54E181" w14:textId="77777777" w:rsidR="00C34ED1" w:rsidRDefault="00A628CE">
      <w:pPr>
        <w:pStyle w:val="Heading2"/>
        <w:keepLines/>
      </w:pPr>
      <w:bookmarkStart w:id="185" w:name="_Ref459207965"/>
      <w:bookmarkStart w:id="186" w:name="_Ref459208120"/>
      <w:bookmarkStart w:id="187" w:name="_Ref459208249"/>
      <w:bookmarkStart w:id="188" w:name="_Toc467271962"/>
      <w:r>
        <w:t>Calculation Results</w:t>
      </w:r>
      <w:bookmarkEnd w:id="185"/>
      <w:bookmarkEnd w:id="186"/>
      <w:bookmarkEnd w:id="187"/>
      <w:bookmarkEnd w:id="188"/>
    </w:p>
    <w:p w14:paraId="1F5BD4ED" w14:textId="0EEDF26D" w:rsidR="00C34ED1" w:rsidRDefault="00A628CE">
      <w:pPr>
        <w:keepNext/>
        <w:keepLines/>
      </w:pPr>
      <w:r>
        <w:t>Once the user has constructed a test patient record, the user can calculate that patient against the logic of the measure in the Measure View (</w:t>
      </w:r>
      <w:r w:rsidR="00C24DD3">
        <w:fldChar w:fldCharType="begin"/>
      </w:r>
      <w:r w:rsidR="00C24DD3">
        <w:instrText xml:space="preserve"> REF _Ref459100358 </w:instrText>
      </w:r>
      <w:r w:rsidR="00C24DD3">
        <w:fldChar w:fldCharType="separate"/>
      </w:r>
      <w:r w:rsidR="00551D04">
        <w:t xml:space="preserve">Figure </w:t>
      </w:r>
      <w:r w:rsidR="00551D04">
        <w:rPr>
          <w:noProof/>
        </w:rPr>
        <w:t>10</w:t>
      </w:r>
      <w:r w:rsidR="00C24DD3">
        <w:rPr>
          <w:noProof/>
        </w:rPr>
        <w:fldChar w:fldCharType="end"/>
      </w:r>
      <w:r>
        <w:t xml:space="preserve">). High-level results are calculated automatically when the Measure View is loaded. These high-level results appear under the test patients section on the right-hand side of the Measure View. These results include the percent of patients passing (item </w:t>
      </w:r>
      <w:r>
        <w:rPr>
          <w:rStyle w:val="numberreference"/>
          <w:rFonts w:ascii="Times New Roman" w:hAnsi="Times New Roman"/>
          <w:b w:val="0"/>
          <w:color w:val="auto"/>
        </w:rPr>
        <w:t>#8</w:t>
      </w:r>
      <w:r>
        <w:t xml:space="preserve">), the test coverage (item </w:t>
      </w:r>
      <w:r>
        <w:rPr>
          <w:rStyle w:val="numberreference"/>
          <w:rFonts w:ascii="Times New Roman" w:hAnsi="Times New Roman"/>
          <w:b w:val="0"/>
          <w:color w:val="auto"/>
        </w:rPr>
        <w:t>#10</w:t>
      </w:r>
      <w:r>
        <w:t xml:space="preserve">), individual statuses for each patient (items </w:t>
      </w:r>
      <w:r>
        <w:rPr>
          <w:rStyle w:val="numberreference"/>
          <w:rFonts w:ascii="Times New Roman" w:hAnsi="Times New Roman"/>
          <w:b w:val="0"/>
          <w:color w:val="auto"/>
        </w:rPr>
        <w:t>#12–16</w:t>
      </w:r>
      <w:r>
        <w:t xml:space="preserve">), and the passing patient count (item </w:t>
      </w:r>
      <w:r>
        <w:rPr>
          <w:rStyle w:val="numberreference"/>
          <w:rFonts w:ascii="Times New Roman" w:hAnsi="Times New Roman"/>
          <w:b w:val="0"/>
          <w:color w:val="auto"/>
        </w:rPr>
        <w:t>#9</w:t>
      </w:r>
      <w:r>
        <w:t>).</w:t>
      </w:r>
    </w:p>
    <w:p w14:paraId="21045161" w14:textId="77777777" w:rsidR="00C34ED1" w:rsidRDefault="00A628CE">
      <w:r>
        <w:t>In addition to these high-level results, detailed results can be displayed for an individual patient by clicking the “Expand Patient Results” button (</w:t>
      </w:r>
      <w:r>
        <w:rPr>
          <w:rStyle w:val="numberreference"/>
          <w:rFonts w:ascii="Times New Roman" w:hAnsi="Times New Roman"/>
          <w:b w:val="0"/>
          <w:color w:val="auto"/>
        </w:rPr>
        <w:t>#16</w:t>
      </w:r>
      <w:r>
        <w:t>). This displays a table of expected and actual results for the patient covering each population listed in the measure and shows whether that population currently meets or fails expectations.</w:t>
      </w:r>
    </w:p>
    <w:p w14:paraId="3DB2C271" w14:textId="26E7A83C" w:rsidR="00C34ED1" w:rsidRDefault="00A628CE">
      <w:r>
        <w:t xml:space="preserve">The Expanded Results View employs the following UI elements (as indicated by their item numbers in </w:t>
      </w:r>
      <w:r w:rsidR="00C24DD3">
        <w:fldChar w:fldCharType="begin"/>
      </w:r>
      <w:r w:rsidR="00C24DD3">
        <w:instrText xml:space="preserve"> REF _Ref459100788  </w:instrText>
      </w:r>
      <w:r w:rsidR="00C24DD3">
        <w:fldChar w:fldCharType="separate"/>
      </w:r>
      <w:r w:rsidR="00551D04">
        <w:t xml:space="preserve">Figure </w:t>
      </w:r>
      <w:r w:rsidR="00551D04">
        <w:rPr>
          <w:noProof/>
        </w:rPr>
        <w:t>12</w:t>
      </w:r>
      <w:r w:rsidR="00C24DD3">
        <w:rPr>
          <w:noProof/>
        </w:rPr>
        <w:fldChar w:fldCharType="end"/>
      </w:r>
      <w:r>
        <w:t>):</w:t>
      </w:r>
    </w:p>
    <w:p w14:paraId="0DDA387A" w14:textId="77777777" w:rsidR="00C34ED1" w:rsidRDefault="00A628CE">
      <w:pPr>
        <w:pStyle w:val="NumberedList"/>
        <w:numPr>
          <w:ilvl w:val="0"/>
          <w:numId w:val="42"/>
        </w:numPr>
      </w:pPr>
      <w:r>
        <w:t>Failing Population – A population for which the patient fails.</w:t>
      </w:r>
    </w:p>
    <w:p w14:paraId="07B5687B" w14:textId="77777777" w:rsidR="00C34ED1" w:rsidRDefault="00A628CE">
      <w:pPr>
        <w:pStyle w:val="NumberedList"/>
        <w:numPr>
          <w:ilvl w:val="0"/>
          <w:numId w:val="42"/>
        </w:numPr>
      </w:pPr>
      <w:r>
        <w:t>Passing Population – A population for which the patient passes.</w:t>
      </w:r>
    </w:p>
    <w:p w14:paraId="5575E716" w14:textId="77777777" w:rsidR="00C34ED1" w:rsidRDefault="00A628CE">
      <w:pPr>
        <w:pStyle w:val="NumberedList"/>
        <w:numPr>
          <w:ilvl w:val="0"/>
          <w:numId w:val="32"/>
        </w:numPr>
      </w:pPr>
      <w:r>
        <w:t>Population Column – A list of the population types.</w:t>
      </w:r>
    </w:p>
    <w:p w14:paraId="272F1DDF" w14:textId="77777777" w:rsidR="00C34ED1" w:rsidRDefault="00A628CE">
      <w:pPr>
        <w:pStyle w:val="NumberedList"/>
        <w:numPr>
          <w:ilvl w:val="0"/>
          <w:numId w:val="32"/>
        </w:numPr>
      </w:pPr>
      <w:r>
        <w:t>Expected Value – The user-defined expected value for the population.</w:t>
      </w:r>
    </w:p>
    <w:p w14:paraId="5599B68C" w14:textId="77777777" w:rsidR="00C34ED1" w:rsidRDefault="00A628CE">
      <w:pPr>
        <w:pStyle w:val="NumberedList"/>
        <w:numPr>
          <w:ilvl w:val="0"/>
          <w:numId w:val="32"/>
        </w:numPr>
      </w:pPr>
      <w:r>
        <w:t>Actual Value – The calculated value for that population.</w:t>
      </w:r>
    </w:p>
    <w:p w14:paraId="04FCFE17" w14:textId="77777777" w:rsidR="00C34ED1" w:rsidRDefault="00A628CE">
      <w:pPr>
        <w:pStyle w:val="NumberedList"/>
        <w:numPr>
          <w:ilvl w:val="0"/>
          <w:numId w:val="32"/>
        </w:numPr>
      </w:pPr>
      <w:r>
        <w:t>Edit Patient Button – Allows editing of the selected patient.</w:t>
      </w:r>
    </w:p>
    <w:p w14:paraId="78AC7B0A" w14:textId="77777777" w:rsidR="00C34ED1" w:rsidRDefault="00A628CE">
      <w:pPr>
        <w:pStyle w:val="NumberedList"/>
        <w:numPr>
          <w:ilvl w:val="0"/>
          <w:numId w:val="32"/>
        </w:numPr>
      </w:pPr>
      <w:r>
        <w:t>Clone Patient Button – Allows cloning of the selected patient.</w:t>
      </w:r>
    </w:p>
    <w:p w14:paraId="0BF921CD" w14:textId="77777777" w:rsidR="00C34ED1" w:rsidRDefault="00A628CE">
      <w:pPr>
        <w:pStyle w:val="NumberedList"/>
        <w:numPr>
          <w:ilvl w:val="0"/>
          <w:numId w:val="32"/>
        </w:numPr>
      </w:pPr>
      <w:r>
        <w:t>Delete Patient Button – Allows deleting of the selected patient.</w:t>
      </w:r>
    </w:p>
    <w:p w14:paraId="6F926FFD" w14:textId="77777777" w:rsidR="00C34ED1" w:rsidRDefault="00A628CE">
      <w:pPr>
        <w:pStyle w:val="NumberedList"/>
        <w:spacing w:after="240"/>
      </w:pPr>
      <w:r>
        <w:t>Share Patient Button – Allows sharing the selected patient to the Patient Bank. If already shared, this will display as “Unshare” and will allow the patient to be retracted from the Patient Bank.</w:t>
      </w:r>
    </w:p>
    <w:p w14:paraId="5FDF37CA" w14:textId="77777777" w:rsidR="00C34ED1" w:rsidRDefault="00A628CE">
      <w:pPr>
        <w:pStyle w:val="Figure"/>
        <w:rPr>
          <w:b w:val="0"/>
        </w:rPr>
      </w:pPr>
      <w:r>
        <w:rPr>
          <w:noProof/>
        </w:rPr>
        <w:lastRenderedPageBreak/>
        <w:drawing>
          <wp:inline distT="0" distB="0" distL="0" distR="0" wp14:anchorId="05C201F6" wp14:editId="7ED1DEEE">
            <wp:extent cx="2635681" cy="2583180"/>
            <wp:effectExtent l="25400" t="25400" r="31750" b="33020"/>
            <wp:docPr id="30" name="Picture 30" descr="This figure shows the Expanded Results View as described in the text immediately preceding the figure." title="Figure 12: Expanded Results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cbjones:Documents:Tacoma:bonnie-the-repo:doc:screenshots:from Sketch:ExpandedResults.png"/>
                    <pic:cNvPicPr>
                      <a:picLocks noChangeAspect="1" noChangeArrowheads="1"/>
                    </pic:cNvPicPr>
                  </pic:nvPicPr>
                  <pic:blipFill>
                    <a:blip r:embed="rId42">
                      <a:extLst>
                        <a:ext uri="{28A0092B-C50C-407E-A947-70E740481C1C}">
                          <a14:useLocalDpi xmlns:a14="http://schemas.microsoft.com/office/drawing/2010/main"/>
                        </a:ext>
                      </a:extLst>
                    </a:blip>
                    <a:srcRect/>
                    <a:stretch>
                      <a:fillRect/>
                    </a:stretch>
                  </pic:blipFill>
                  <pic:spPr bwMode="auto">
                    <a:xfrm>
                      <a:off x="0" y="0"/>
                      <a:ext cx="2636560" cy="2584041"/>
                    </a:xfrm>
                    <a:prstGeom prst="rect">
                      <a:avLst/>
                    </a:prstGeom>
                    <a:noFill/>
                    <a:ln>
                      <a:solidFill>
                        <a:schemeClr val="tx1"/>
                      </a:solidFill>
                    </a:ln>
                  </pic:spPr>
                </pic:pic>
              </a:graphicData>
            </a:graphic>
          </wp:inline>
        </w:drawing>
      </w:r>
    </w:p>
    <w:p w14:paraId="116C3C64" w14:textId="115AF9E8" w:rsidR="00C34ED1" w:rsidRDefault="00A628CE">
      <w:pPr>
        <w:pStyle w:val="FigureCaption"/>
      </w:pPr>
      <w:bookmarkStart w:id="189" w:name="_Ref459100788"/>
      <w:bookmarkStart w:id="190" w:name="_Toc467272002"/>
      <w:r>
        <w:t xml:space="preserve">Figure </w:t>
      </w:r>
      <w:r w:rsidR="00C24DD3">
        <w:fldChar w:fldCharType="begin"/>
      </w:r>
      <w:r w:rsidR="00C24DD3">
        <w:instrText xml:space="preserve"> SEQ Figure \* ARABIC </w:instrText>
      </w:r>
      <w:r w:rsidR="00C24DD3">
        <w:fldChar w:fldCharType="separate"/>
      </w:r>
      <w:r w:rsidR="00551D04">
        <w:rPr>
          <w:noProof/>
        </w:rPr>
        <w:t>12</w:t>
      </w:r>
      <w:r w:rsidR="00C24DD3">
        <w:rPr>
          <w:noProof/>
        </w:rPr>
        <w:fldChar w:fldCharType="end"/>
      </w:r>
      <w:bookmarkEnd w:id="189"/>
      <w:r>
        <w:t>. Expanded Results View</w:t>
      </w:r>
      <w:bookmarkEnd w:id="190"/>
    </w:p>
    <w:p w14:paraId="00559369" w14:textId="124372D2" w:rsidR="00C34ED1" w:rsidRDefault="00A628CE">
      <w:pPr>
        <w:spacing w:after="240"/>
      </w:pPr>
      <w:r>
        <w:t xml:space="preserve">Clicking the “Expand Patient Results” button also displays the patient results calculated against each line of logic. This information is displayed in the measure logic section of the view by highlighting the lines of logic. As shown in </w:t>
      </w:r>
      <w:r w:rsidR="00C24DD3">
        <w:fldChar w:fldCharType="begin"/>
      </w:r>
      <w:r w:rsidR="00C24DD3">
        <w:instrText xml:space="preserve"> REF _Ref459100814  </w:instrText>
      </w:r>
      <w:r w:rsidR="00C24DD3">
        <w:fldChar w:fldCharType="separate"/>
      </w:r>
      <w:r w:rsidR="00551D04">
        <w:t xml:space="preserve">Figure </w:t>
      </w:r>
      <w:r w:rsidR="00551D04">
        <w:rPr>
          <w:noProof/>
        </w:rPr>
        <w:t>13</w:t>
      </w:r>
      <w:r w:rsidR="00C24DD3">
        <w:rPr>
          <w:noProof/>
        </w:rPr>
        <w:fldChar w:fldCharType="end"/>
      </w:r>
      <w:r>
        <w:t xml:space="preserve"> and </w:t>
      </w:r>
      <w:r w:rsidR="00C24DD3">
        <w:fldChar w:fldCharType="begin"/>
      </w:r>
      <w:r w:rsidR="00C24DD3">
        <w:instrText xml:space="preserve"> REF _Ref459100823  </w:instrText>
      </w:r>
      <w:r w:rsidR="00C24DD3">
        <w:fldChar w:fldCharType="separate"/>
      </w:r>
      <w:r w:rsidR="00551D04">
        <w:t xml:space="preserve">Figure </w:t>
      </w:r>
      <w:r w:rsidR="00551D04">
        <w:rPr>
          <w:noProof/>
        </w:rPr>
        <w:t>14</w:t>
      </w:r>
      <w:r w:rsidR="00C24DD3">
        <w:rPr>
          <w:noProof/>
        </w:rPr>
        <w:fldChar w:fldCharType="end"/>
      </w:r>
      <w:r>
        <w:t>, a green highlight (accompanied by a check mark) indicates a passing result for the logic calculation, while a red highlight—accompanied by an “x” or an asterisk (“*”)</w:t>
      </w:r>
      <w:r>
        <w:rPr>
          <w:rFonts w:ascii="Helvetica" w:eastAsia="Helvetica" w:hAnsi="Helvetica" w:cs="Helvetica"/>
        </w:rPr>
        <w:t>—</w:t>
      </w:r>
      <w:r>
        <w:t>indicates a failing result over the applicable lines of text.</w:t>
      </w:r>
    </w:p>
    <w:p w14:paraId="6E04D6C5" w14:textId="77777777" w:rsidR="00C34ED1" w:rsidRDefault="00A628CE">
      <w:pPr>
        <w:pStyle w:val="Figure"/>
        <w:rPr>
          <w:b w:val="0"/>
        </w:rPr>
      </w:pPr>
      <w:r>
        <w:rPr>
          <w:noProof/>
        </w:rPr>
        <w:drawing>
          <wp:inline distT="0" distB="0" distL="0" distR="0" wp14:anchorId="546242E0" wp14:editId="58AC734D">
            <wp:extent cx="5486400" cy="2683819"/>
            <wp:effectExtent l="19050" t="19050" r="19050" b="21590"/>
            <wp:docPr id="16" name="Picture 16" descr="This figure depicts the logic calculation highlight (passing results) for the Initial Population as described in the paragraph following the image." title="Figure 13. Logic Calculation Highlight – Passing Resul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Untitled:private:var:folders:hw:l8kxxk_97cvccsd2p__plg8w3kd2bq:T:com.skitch.skitch:Bonnie-11.png"/>
                    <pic:cNvPicPr>
                      <a:picLocks noChangeAspect="1" noChangeArrowheads="1"/>
                    </pic:cNvPicPr>
                  </pic:nvPicPr>
                  <pic:blipFill>
                    <a:blip r:embed="rId43"/>
                    <a:stretch>
                      <a:fillRect/>
                    </a:stretch>
                  </pic:blipFill>
                  <pic:spPr bwMode="auto">
                    <a:xfrm>
                      <a:off x="0" y="0"/>
                      <a:ext cx="5486400" cy="2683819"/>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AB0232D" w14:textId="2C57514E" w:rsidR="00C34ED1" w:rsidRDefault="00A628CE">
      <w:pPr>
        <w:pStyle w:val="FigureCaption"/>
      </w:pPr>
      <w:bookmarkStart w:id="191" w:name="_Ref459100814"/>
      <w:bookmarkStart w:id="192" w:name="_Toc467272003"/>
      <w:r>
        <w:t xml:space="preserve">Figure </w:t>
      </w:r>
      <w:r w:rsidR="00C24DD3">
        <w:fldChar w:fldCharType="begin"/>
      </w:r>
      <w:r w:rsidR="00C24DD3">
        <w:instrText xml:space="preserve"> SEQ Figure \* ARABIC </w:instrText>
      </w:r>
      <w:r w:rsidR="00C24DD3">
        <w:fldChar w:fldCharType="separate"/>
      </w:r>
      <w:r w:rsidR="00551D04">
        <w:rPr>
          <w:noProof/>
        </w:rPr>
        <w:t>13</w:t>
      </w:r>
      <w:r w:rsidR="00C24DD3">
        <w:rPr>
          <w:noProof/>
        </w:rPr>
        <w:fldChar w:fldCharType="end"/>
      </w:r>
      <w:bookmarkEnd w:id="191"/>
      <w:r>
        <w:t xml:space="preserve">. </w:t>
      </w:r>
      <w:bookmarkStart w:id="193" w:name="_Toc439154846"/>
      <w:r>
        <w:t>Logic Calculation Highlight – Passing Results</w:t>
      </w:r>
      <w:bookmarkEnd w:id="192"/>
      <w:bookmarkEnd w:id="193"/>
    </w:p>
    <w:p w14:paraId="624254E1" w14:textId="11DFD16C" w:rsidR="00C34ED1" w:rsidRDefault="00C24DD3">
      <w:r>
        <w:fldChar w:fldCharType="begin"/>
      </w:r>
      <w:r>
        <w:instrText xml:space="preserve"> REF _Ref459100814 </w:instrText>
      </w:r>
      <w:r>
        <w:fldChar w:fldCharType="separate"/>
      </w:r>
      <w:r w:rsidR="00551D04">
        <w:t xml:space="preserve">Figure </w:t>
      </w:r>
      <w:r w:rsidR="00551D04">
        <w:rPr>
          <w:noProof/>
        </w:rPr>
        <w:t>13</w:t>
      </w:r>
      <w:r>
        <w:rPr>
          <w:noProof/>
        </w:rPr>
        <w:fldChar w:fldCharType="end"/>
      </w:r>
      <w:r w:rsidR="00A628CE">
        <w:t xml:space="preserve"> shows the results of a single patient calculated against the measure logic. The highlighting of the measure logic for calculation is intended to provide a clearer understanding of </w:t>
      </w:r>
      <w:r w:rsidR="00A628CE">
        <w:lastRenderedPageBreak/>
        <w:t>why a patient is calculating to a specific population. The highlighting of the logic text uses the following indications of status:</w:t>
      </w:r>
    </w:p>
    <w:p w14:paraId="25BF2C48" w14:textId="77777777" w:rsidR="00C34ED1" w:rsidRDefault="00A628CE">
      <w:pPr>
        <w:pStyle w:val="BulletListMultiple"/>
        <w:spacing w:before="0" w:after="120"/>
      </w:pPr>
      <w:r>
        <w:t>Logic evaluated to TRUE – Green highlighting along with a checkmark icon</w:t>
      </w:r>
    </w:p>
    <w:p w14:paraId="32129941" w14:textId="77777777" w:rsidR="00C34ED1" w:rsidRDefault="00A628CE">
      <w:pPr>
        <w:pStyle w:val="BulletListMultiple"/>
        <w:spacing w:before="0" w:after="120"/>
      </w:pPr>
      <w:r>
        <w:t>Logic evaluated to FALSE – Red highlighting along with an “x” icon</w:t>
      </w:r>
    </w:p>
    <w:p w14:paraId="0E8E16F4" w14:textId="77777777" w:rsidR="00C34ED1" w:rsidRDefault="00A628CE">
      <w:pPr>
        <w:pStyle w:val="BulletListMultipleLast"/>
      </w:pPr>
      <w:r>
        <w:t>Unaligned Specific Occurrences – Red highlighting along with a bold red asterisk icon (“</w:t>
      </w:r>
      <w:r>
        <w:rPr>
          <w:b/>
          <w:szCs w:val="24"/>
        </w:rPr>
        <w:t>*</w:t>
      </w:r>
      <w:r>
        <w:t>”)</w:t>
      </w:r>
    </w:p>
    <w:p w14:paraId="7C1334ED" w14:textId="67C86D2A" w:rsidR="00C34ED1" w:rsidRDefault="00A628CE">
      <w:r>
        <w:t xml:space="preserve">The results of the calculation in </w:t>
      </w:r>
      <w:r w:rsidR="00C24DD3">
        <w:fldChar w:fldCharType="begin"/>
      </w:r>
      <w:r w:rsidR="00C24DD3">
        <w:instrText xml:space="preserve"> REF _Ref459100814 </w:instrText>
      </w:r>
      <w:r w:rsidR="00C24DD3">
        <w:fldChar w:fldCharType="separate"/>
      </w:r>
      <w:r w:rsidR="00551D04">
        <w:t xml:space="preserve">Figure </w:t>
      </w:r>
      <w:r w:rsidR="00551D04">
        <w:rPr>
          <w:noProof/>
        </w:rPr>
        <w:t>13</w:t>
      </w:r>
      <w:r w:rsidR="00C24DD3">
        <w:rPr>
          <w:noProof/>
        </w:rPr>
        <w:fldChar w:fldCharType="end"/>
      </w:r>
      <w:r>
        <w:t xml:space="preserve"> are that the patient aligns with the logic of the initial patient population (IPP). The highlighting of the logic in </w:t>
      </w:r>
      <w:r w:rsidR="00C24DD3">
        <w:fldChar w:fldCharType="begin"/>
      </w:r>
      <w:r w:rsidR="00C24DD3">
        <w:instrText xml:space="preserve"> REF _Ref459100814 </w:instrText>
      </w:r>
      <w:r w:rsidR="00C24DD3">
        <w:fldChar w:fldCharType="separate"/>
      </w:r>
      <w:r w:rsidR="00551D04">
        <w:t xml:space="preserve">Figure </w:t>
      </w:r>
      <w:r w:rsidR="00551D04">
        <w:rPr>
          <w:noProof/>
        </w:rPr>
        <w:t>13</w:t>
      </w:r>
      <w:r w:rsidR="00C24DD3">
        <w:rPr>
          <w:noProof/>
        </w:rPr>
        <w:fldChar w:fldCharType="end"/>
      </w:r>
      <w:r>
        <w:t xml:space="preserve"> indicates that every AND condition evaluated to true and at least one condition from each OR evaluated to true. Based on this calculation, the IPP evaluates to true for the patient.</w:t>
      </w:r>
    </w:p>
    <w:p w14:paraId="07E26156" w14:textId="77777777" w:rsidR="00C34ED1" w:rsidRDefault="00A628CE">
      <w:pPr>
        <w:pStyle w:val="Figure"/>
        <w:rPr>
          <w:b w:val="0"/>
        </w:rPr>
      </w:pPr>
      <w:r>
        <w:rPr>
          <w:noProof/>
        </w:rPr>
        <w:drawing>
          <wp:inline distT="0" distB="0" distL="0" distR="0" wp14:anchorId="6AD02856" wp14:editId="4EA86380">
            <wp:extent cx="5486400" cy="2737325"/>
            <wp:effectExtent l="19050" t="19050" r="19050" b="25400"/>
            <wp:docPr id="19" name="Picture 19" descr="This figure image depicts the logic calculation highlight (failing results) for the Initial Population.  In Figure 14, all the logical statements are highlighted in red, indicating that all statements evaluate to false. Figure 14 also shows unaligned specific occurrences. This state indicates that the line of logic would evaluate to true if it were not for specific occurrences. Because all logical lines related to a specific occurrence must evaluate to true for any to evaluate to true, the line does not evaluate to true. Therefore, this third indication related to specific occurrences helps to identify which lines referencing that occurrence may cause the calculation to evaluate to false. The results calculated in Figure 14 indicate that the patient is not included in the IPP." title="Figure 14. Logic Calculation Highlight – Failing Resul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86400" cy="2737325"/>
                    </a:xfrm>
                    <a:prstGeom prst="rect">
                      <a:avLst/>
                    </a:prstGeom>
                    <a:ln>
                      <a:solidFill>
                        <a:schemeClr val="tx1"/>
                      </a:solidFill>
                    </a:ln>
                  </pic:spPr>
                </pic:pic>
              </a:graphicData>
            </a:graphic>
          </wp:inline>
        </w:drawing>
      </w:r>
    </w:p>
    <w:p w14:paraId="12BCCFD3" w14:textId="2040DADD" w:rsidR="00C34ED1" w:rsidRDefault="00A628CE">
      <w:pPr>
        <w:pStyle w:val="FigureCaption"/>
      </w:pPr>
      <w:bookmarkStart w:id="194" w:name="_Ref459100823"/>
      <w:bookmarkStart w:id="195" w:name="_Toc467272004"/>
      <w:r>
        <w:t xml:space="preserve">Figure </w:t>
      </w:r>
      <w:r w:rsidR="00C24DD3">
        <w:fldChar w:fldCharType="begin"/>
      </w:r>
      <w:r w:rsidR="00C24DD3">
        <w:instrText xml:space="preserve"> SEQ Figure \* ARABIC </w:instrText>
      </w:r>
      <w:r w:rsidR="00C24DD3">
        <w:fldChar w:fldCharType="separate"/>
      </w:r>
      <w:r w:rsidR="00551D04">
        <w:rPr>
          <w:noProof/>
        </w:rPr>
        <w:t>14</w:t>
      </w:r>
      <w:r w:rsidR="00C24DD3">
        <w:rPr>
          <w:noProof/>
        </w:rPr>
        <w:fldChar w:fldCharType="end"/>
      </w:r>
      <w:bookmarkEnd w:id="194"/>
      <w:r>
        <w:t>. Logic Calculation Highlight – Failing Results</w:t>
      </w:r>
      <w:bookmarkEnd w:id="195"/>
    </w:p>
    <w:p w14:paraId="707D923D" w14:textId="19CCCA51" w:rsidR="00C34ED1" w:rsidRDefault="00A628CE">
      <w:r>
        <w:t xml:space="preserve">In </w:t>
      </w:r>
      <w:r w:rsidR="00C24DD3">
        <w:fldChar w:fldCharType="begin"/>
      </w:r>
      <w:r w:rsidR="00C24DD3">
        <w:instrText xml:space="preserve"> REF _Ref459100823  </w:instrText>
      </w:r>
      <w:r w:rsidR="00C24DD3">
        <w:fldChar w:fldCharType="separate"/>
      </w:r>
      <w:r w:rsidR="00551D04">
        <w:t xml:space="preserve">Figure </w:t>
      </w:r>
      <w:r w:rsidR="00551D04">
        <w:rPr>
          <w:noProof/>
        </w:rPr>
        <w:t>14</w:t>
      </w:r>
      <w:r w:rsidR="00C24DD3">
        <w:rPr>
          <w:noProof/>
        </w:rPr>
        <w:fldChar w:fldCharType="end"/>
      </w:r>
      <w:r>
        <w:t xml:space="preserve">, all the logical statements are highlighted in red, indicating that all statements evaluate to false. </w:t>
      </w:r>
      <w:r w:rsidR="00C24DD3">
        <w:fldChar w:fldCharType="begin"/>
      </w:r>
      <w:r w:rsidR="00C24DD3">
        <w:instrText xml:space="preserve"> REF _Ref459100823  </w:instrText>
      </w:r>
      <w:r w:rsidR="00C24DD3">
        <w:fldChar w:fldCharType="separate"/>
      </w:r>
      <w:r w:rsidR="00551D04">
        <w:t xml:space="preserve">Figure </w:t>
      </w:r>
      <w:r w:rsidR="00551D04">
        <w:rPr>
          <w:noProof/>
        </w:rPr>
        <w:t>14</w:t>
      </w:r>
      <w:r w:rsidR="00C24DD3">
        <w:rPr>
          <w:noProof/>
        </w:rPr>
        <w:fldChar w:fldCharType="end"/>
      </w:r>
      <w:r>
        <w:t xml:space="preserve"> also shows unaligned specific occurrences. This state indicates that the line of logic would evaluate to true if it were not for specific occurrences. Because all logical lines related to a specific occurrence must evaluate to true for any to evaluate to true, the line does not evaluate to true. Therefore, this third indication related to specific occurrences (noted by an asterisk) helps to identify which lines referencing that occurrence may cause the calculation to evaluate to false. The results calculated in </w:t>
      </w:r>
      <w:r w:rsidR="00C24DD3">
        <w:fldChar w:fldCharType="begin"/>
      </w:r>
      <w:r w:rsidR="00C24DD3">
        <w:instrText xml:space="preserve"> REF _Ref459100823  </w:instrText>
      </w:r>
      <w:r w:rsidR="00C24DD3">
        <w:fldChar w:fldCharType="separate"/>
      </w:r>
      <w:r w:rsidR="00551D04">
        <w:t xml:space="preserve">Figure </w:t>
      </w:r>
      <w:r w:rsidR="00551D04">
        <w:rPr>
          <w:noProof/>
        </w:rPr>
        <w:t>14</w:t>
      </w:r>
      <w:r w:rsidR="00C24DD3">
        <w:rPr>
          <w:noProof/>
        </w:rPr>
        <w:fldChar w:fldCharType="end"/>
      </w:r>
      <w:r>
        <w:t xml:space="preserve"> indicate that the patient is not included in the IPP.</w:t>
      </w:r>
    </w:p>
    <w:p w14:paraId="1C601E08" w14:textId="77777777" w:rsidR="00C34ED1" w:rsidRDefault="00A628CE">
      <w:pPr>
        <w:pStyle w:val="Heading2"/>
      </w:pPr>
      <w:bookmarkStart w:id="196" w:name="_Toc467271963"/>
      <w:r>
        <w:t>Editing a Test Record</w:t>
      </w:r>
      <w:bookmarkEnd w:id="196"/>
    </w:p>
    <w:p w14:paraId="2E6CD3BA" w14:textId="0AD29459" w:rsidR="00C34ED1" w:rsidRDefault="00A628CE">
      <w:r>
        <w:t>The user can edit a test patient from the Measure View (</w:t>
      </w:r>
      <w:r w:rsidR="00C24DD3">
        <w:fldChar w:fldCharType="begin"/>
      </w:r>
      <w:r w:rsidR="00C24DD3">
        <w:instrText xml:space="preserve"> REF _Ref459100358  </w:instrText>
      </w:r>
      <w:r w:rsidR="00C24DD3">
        <w:fldChar w:fldCharType="separate"/>
      </w:r>
      <w:r w:rsidR="00551D04">
        <w:t xml:space="preserve">Figure </w:t>
      </w:r>
      <w:r w:rsidR="00551D04">
        <w:rPr>
          <w:noProof/>
        </w:rPr>
        <w:t>10</w:t>
      </w:r>
      <w:r w:rsidR="00C24DD3">
        <w:rPr>
          <w:noProof/>
        </w:rPr>
        <w:fldChar w:fldCharType="end"/>
      </w:r>
      <w:r>
        <w:t xml:space="preserve">) by clicking the “Edit” button. The user accesses the “Edit” button for a patient (item </w:t>
      </w:r>
      <w:r>
        <w:rPr>
          <w:rStyle w:val="numberreference"/>
          <w:rFonts w:ascii="Times New Roman" w:hAnsi="Times New Roman"/>
          <w:b w:val="0"/>
          <w:color w:val="auto"/>
        </w:rPr>
        <w:t>#6</w:t>
      </w:r>
      <w:r>
        <w:t xml:space="preserve"> in </w:t>
      </w:r>
      <w:r w:rsidR="00C24DD3">
        <w:fldChar w:fldCharType="begin"/>
      </w:r>
      <w:r w:rsidR="00C24DD3">
        <w:instrText xml:space="preserve"> REF _Ref459100788  </w:instrText>
      </w:r>
      <w:r w:rsidR="00C24DD3">
        <w:fldChar w:fldCharType="separate"/>
      </w:r>
      <w:r w:rsidR="00551D04">
        <w:t xml:space="preserve">Figure </w:t>
      </w:r>
      <w:r w:rsidR="00551D04">
        <w:rPr>
          <w:noProof/>
        </w:rPr>
        <w:t>12</w:t>
      </w:r>
      <w:r w:rsidR="00C24DD3">
        <w:rPr>
          <w:noProof/>
        </w:rPr>
        <w:fldChar w:fldCharType="end"/>
      </w:r>
      <w:r>
        <w:t xml:space="preserve">), accessible after expanding the patient result. Clicking the “Edit” button opens the Patient Builder (as shown in </w:t>
      </w:r>
      <w:r w:rsidR="00C24DD3">
        <w:lastRenderedPageBreak/>
        <w:fldChar w:fldCharType="begin"/>
      </w:r>
      <w:r w:rsidR="00C24DD3">
        <w:instrText xml:space="preserve"> REF _Ref440364143  </w:instrText>
      </w:r>
      <w:r w:rsidR="00C24DD3">
        <w:fldChar w:fldCharType="separate"/>
      </w:r>
      <w:ins w:id="197" w:author="Tohline, Chris" w:date="2016-12-02T15:41:00Z">
        <w:r w:rsidR="00551D04">
          <w:rPr>
            <w:b/>
            <w:bCs/>
          </w:rPr>
          <w:fldChar w:fldCharType="begin"/>
        </w:r>
        <w:r w:rsidR="00551D04">
          <w:instrText xml:space="preserve"> REF _Ref468456447 </w:instrText>
        </w:r>
      </w:ins>
      <w:r w:rsidR="00551D04">
        <w:rPr>
          <w:b/>
          <w:bCs/>
        </w:rPr>
        <w:fldChar w:fldCharType="separate"/>
      </w:r>
      <w:ins w:id="198" w:author="Tohline, Chris" w:date="2016-12-02T15:41:00Z">
        <w:r w:rsidR="00551D04">
          <w:t xml:space="preserve">Figure </w:t>
        </w:r>
        <w:r w:rsidR="00551D04">
          <w:rPr>
            <w:noProof/>
          </w:rPr>
          <w:t>16</w:t>
        </w:r>
        <w:r w:rsidR="00551D04">
          <w:rPr>
            <w:b/>
            <w:bCs/>
          </w:rPr>
          <w:fldChar w:fldCharType="end"/>
        </w:r>
      </w:ins>
      <w:del w:id="199" w:author="Tohline, Chris" w:date="2016-12-02T15:34:00Z">
        <w:r w:rsidDel="00551D04">
          <w:delText xml:space="preserve">Figure </w:delText>
        </w:r>
        <w:r w:rsidDel="00551D04">
          <w:rPr>
            <w:noProof/>
          </w:rPr>
          <w:delText>15</w:delText>
        </w:r>
      </w:del>
      <w:r w:rsidR="00C24DD3">
        <w:rPr>
          <w:noProof/>
        </w:rPr>
        <w:fldChar w:fldCharType="end"/>
      </w:r>
      <w:r>
        <w:t>) with the data populated for that patient. Once a patient record has been edited and saved, the application returns the user to the Measure View.</w:t>
      </w:r>
    </w:p>
    <w:p w14:paraId="2003509A" w14:textId="77777777" w:rsidR="00C34ED1" w:rsidRDefault="00A628CE">
      <w:pPr>
        <w:pStyle w:val="Heading2"/>
      </w:pPr>
      <w:bookmarkStart w:id="200" w:name="_Toc467271964"/>
      <w:r>
        <w:t>Cloning a Test Record</w:t>
      </w:r>
      <w:bookmarkEnd w:id="200"/>
    </w:p>
    <w:p w14:paraId="3A37E91B" w14:textId="660FD415" w:rsidR="00C34ED1" w:rsidRDefault="00A628CE">
      <w:r>
        <w:t>The user can clone a test patient from the Measure View (</w:t>
      </w:r>
      <w:r w:rsidR="00C24DD3">
        <w:fldChar w:fldCharType="begin"/>
      </w:r>
      <w:r w:rsidR="00C24DD3">
        <w:instrText xml:space="preserve"> REF _Ref459100358  </w:instrText>
      </w:r>
      <w:r w:rsidR="00C24DD3">
        <w:fldChar w:fldCharType="separate"/>
      </w:r>
      <w:r w:rsidR="00551D04">
        <w:t xml:space="preserve">Figure </w:t>
      </w:r>
      <w:r w:rsidR="00551D04">
        <w:rPr>
          <w:noProof/>
        </w:rPr>
        <w:t>10</w:t>
      </w:r>
      <w:r w:rsidR="00C24DD3">
        <w:rPr>
          <w:noProof/>
        </w:rPr>
        <w:fldChar w:fldCharType="end"/>
      </w:r>
      <w:r>
        <w:t xml:space="preserve">) by clicking the “Clone” button (item </w:t>
      </w:r>
      <w:r>
        <w:rPr>
          <w:rStyle w:val="numberreference"/>
          <w:rFonts w:ascii="Times New Roman" w:hAnsi="Times New Roman"/>
          <w:b w:val="0"/>
          <w:color w:val="auto"/>
        </w:rPr>
        <w:t>#7</w:t>
      </w:r>
      <w:r>
        <w:t xml:space="preserve"> in </w:t>
      </w:r>
      <w:r w:rsidR="00C24DD3">
        <w:fldChar w:fldCharType="begin"/>
      </w:r>
      <w:r w:rsidR="00C24DD3">
        <w:instrText xml:space="preserve"> REF _Ref459100788  </w:instrText>
      </w:r>
      <w:r w:rsidR="00C24DD3">
        <w:fldChar w:fldCharType="separate"/>
      </w:r>
      <w:r w:rsidR="00551D04">
        <w:t xml:space="preserve">Figure </w:t>
      </w:r>
      <w:r w:rsidR="00551D04">
        <w:rPr>
          <w:noProof/>
        </w:rPr>
        <w:t>12</w:t>
      </w:r>
      <w:r w:rsidR="00C24DD3">
        <w:rPr>
          <w:noProof/>
        </w:rPr>
        <w:fldChar w:fldCharType="end"/>
      </w:r>
      <w:r>
        <w:t>) to the immediate right of the “Edit” button, accessible after expanding the patient result. This action opens the Patient Builder (</w:t>
      </w:r>
      <w:r w:rsidR="00C24DD3">
        <w:fldChar w:fldCharType="begin"/>
      </w:r>
      <w:r w:rsidR="00C24DD3">
        <w:instrText xml:space="preserve"> REF _Ref440364143 </w:instrText>
      </w:r>
      <w:r w:rsidR="00C24DD3">
        <w:fldChar w:fldCharType="separate"/>
      </w:r>
      <w:ins w:id="201" w:author="Tohline, Chris" w:date="2016-12-02T15:41:00Z">
        <w:r w:rsidR="00551D04">
          <w:rPr>
            <w:b/>
            <w:bCs/>
          </w:rPr>
          <w:fldChar w:fldCharType="begin"/>
        </w:r>
        <w:r w:rsidR="00551D04">
          <w:instrText xml:space="preserve"> REF _Ref468456447 </w:instrText>
        </w:r>
      </w:ins>
      <w:r w:rsidR="00551D04">
        <w:rPr>
          <w:b/>
          <w:bCs/>
        </w:rPr>
        <w:fldChar w:fldCharType="separate"/>
      </w:r>
      <w:ins w:id="202" w:author="Tohline, Chris" w:date="2016-12-02T15:41:00Z">
        <w:r w:rsidR="00551D04">
          <w:t xml:space="preserve">Figure </w:t>
        </w:r>
        <w:r w:rsidR="00551D04">
          <w:rPr>
            <w:noProof/>
          </w:rPr>
          <w:t>16</w:t>
        </w:r>
        <w:r w:rsidR="00551D04">
          <w:rPr>
            <w:b/>
            <w:bCs/>
          </w:rPr>
          <w:fldChar w:fldCharType="end"/>
        </w:r>
      </w:ins>
      <w:del w:id="203" w:author="Tohline, Chris" w:date="2016-12-02T15:34:00Z">
        <w:r w:rsidDel="00551D04">
          <w:delText xml:space="preserve">Figure </w:delText>
        </w:r>
        <w:r w:rsidDel="00551D04">
          <w:rPr>
            <w:noProof/>
          </w:rPr>
          <w:delText>15</w:delText>
        </w:r>
      </w:del>
      <w:r w:rsidR="00C24DD3">
        <w:rPr>
          <w:noProof/>
        </w:rPr>
        <w:fldChar w:fldCharType="end"/>
      </w:r>
      <w:r>
        <w:t>) with the data populated for the patient being cloned. The difference between editing and cloning a patient is that the clone process creates a new patient based on an existing patient, while the edit process updates the data for an existing patient. Once a patient record has been cloned, edited, and saved, the application returns the user to the Measure View.</w:t>
      </w:r>
    </w:p>
    <w:p w14:paraId="0DF67D64" w14:textId="77777777" w:rsidR="00C34ED1" w:rsidRDefault="00A628CE">
      <w:pPr>
        <w:pStyle w:val="Heading2"/>
      </w:pPr>
      <w:bookmarkStart w:id="204" w:name="_Toc467271965"/>
      <w:r>
        <w:t>Deleting a Test Record</w:t>
      </w:r>
      <w:bookmarkEnd w:id="204"/>
    </w:p>
    <w:p w14:paraId="44350ADE" w14:textId="17323190" w:rsidR="00C34ED1" w:rsidRDefault="00A628CE">
      <w:r>
        <w:t>The user can delete a test patient from the Measure View (</w:t>
      </w:r>
      <w:r w:rsidR="00C24DD3">
        <w:fldChar w:fldCharType="begin"/>
      </w:r>
      <w:r w:rsidR="00C24DD3">
        <w:instrText xml:space="preserve"> REF _Ref459100358  </w:instrText>
      </w:r>
      <w:r w:rsidR="00C24DD3">
        <w:fldChar w:fldCharType="separate"/>
      </w:r>
      <w:r w:rsidR="00551D04">
        <w:t xml:space="preserve">Figure </w:t>
      </w:r>
      <w:r w:rsidR="00551D04">
        <w:rPr>
          <w:noProof/>
        </w:rPr>
        <w:t>10</w:t>
      </w:r>
      <w:r w:rsidR="00C24DD3">
        <w:rPr>
          <w:noProof/>
        </w:rPr>
        <w:fldChar w:fldCharType="end"/>
      </w:r>
      <w:r>
        <w:t xml:space="preserve">) by clicking the “Delete” icon (item </w:t>
      </w:r>
      <w:r>
        <w:rPr>
          <w:rStyle w:val="numberreference"/>
          <w:rFonts w:ascii="Times New Roman" w:hAnsi="Times New Roman"/>
          <w:b w:val="0"/>
          <w:color w:val="auto"/>
        </w:rPr>
        <w:t>#8</w:t>
      </w:r>
      <w:r>
        <w:t xml:space="preserve"> in </w:t>
      </w:r>
      <w:r w:rsidR="00C24DD3">
        <w:fldChar w:fldCharType="begin"/>
      </w:r>
      <w:r w:rsidR="00C24DD3">
        <w:instrText xml:space="preserve"> REF _Ref459100788  </w:instrText>
      </w:r>
      <w:r w:rsidR="00C24DD3">
        <w:fldChar w:fldCharType="separate"/>
      </w:r>
      <w:r w:rsidR="00551D04">
        <w:t xml:space="preserve">Figure </w:t>
      </w:r>
      <w:r w:rsidR="00551D04">
        <w:rPr>
          <w:noProof/>
        </w:rPr>
        <w:t>12</w:t>
      </w:r>
      <w:r w:rsidR="00C24DD3">
        <w:rPr>
          <w:noProof/>
        </w:rPr>
        <w:fldChar w:fldCharType="end"/>
      </w:r>
      <w:r>
        <w:t>) to the immediate right of the “Clone” button, accessible after expanding the patient result. Deleting a patient requires a two-step process for confirmation. Once a user deletes a patient record, the action cannot be undone. To delete a patient record, the user initially clicks the “Delete” button. A second “Delete” button is then displayed. The user must click the second “Delete” button to confirm the deletion of the patient.</w:t>
      </w:r>
    </w:p>
    <w:p w14:paraId="41EEC090" w14:textId="77777777" w:rsidR="00C34ED1" w:rsidRDefault="00A628CE">
      <w:pPr>
        <w:pStyle w:val="Heading2"/>
      </w:pPr>
      <w:bookmarkStart w:id="205" w:name="_Toc467271966"/>
      <w:r>
        <w:t>Sharing a Test Record</w:t>
      </w:r>
      <w:bookmarkEnd w:id="205"/>
    </w:p>
    <w:p w14:paraId="7F5E2CF3" w14:textId="6741DAD5" w:rsidR="00C34ED1" w:rsidRDefault="00A628CE">
      <w:r>
        <w:t>The user can share a test patient from the Measure View (</w:t>
      </w:r>
      <w:r w:rsidR="00C24DD3">
        <w:fldChar w:fldCharType="begin"/>
      </w:r>
      <w:r w:rsidR="00C24DD3">
        <w:instrText xml:space="preserve"> REF _Ref459100358  </w:instrText>
      </w:r>
      <w:r w:rsidR="00C24DD3">
        <w:fldChar w:fldCharType="separate"/>
      </w:r>
      <w:r w:rsidR="00551D04">
        <w:t xml:space="preserve">Figure </w:t>
      </w:r>
      <w:r w:rsidR="00551D04">
        <w:rPr>
          <w:noProof/>
        </w:rPr>
        <w:t>10</w:t>
      </w:r>
      <w:r w:rsidR="00C24DD3">
        <w:rPr>
          <w:noProof/>
        </w:rPr>
        <w:fldChar w:fldCharType="end"/>
      </w:r>
      <w:r>
        <w:t xml:space="preserve">) by clicking the “Share” button (item </w:t>
      </w:r>
      <w:r>
        <w:rPr>
          <w:rStyle w:val="numberreference"/>
          <w:rFonts w:ascii="Times New Roman" w:hAnsi="Times New Roman"/>
          <w:b w:val="0"/>
          <w:color w:val="auto"/>
        </w:rPr>
        <w:t>#9</w:t>
      </w:r>
      <w:r>
        <w:t xml:space="preserve"> in </w:t>
      </w:r>
      <w:r w:rsidR="00C24DD3">
        <w:fldChar w:fldCharType="begin"/>
      </w:r>
      <w:r w:rsidR="00C24DD3">
        <w:instrText xml:space="preserve"> REF _Ref459100788  </w:instrText>
      </w:r>
      <w:r w:rsidR="00C24DD3">
        <w:fldChar w:fldCharType="separate"/>
      </w:r>
      <w:r w:rsidR="00551D04">
        <w:t xml:space="preserve">Figure </w:t>
      </w:r>
      <w:r w:rsidR="00551D04">
        <w:rPr>
          <w:noProof/>
        </w:rPr>
        <w:t>12</w:t>
      </w:r>
      <w:r w:rsidR="00C24DD3">
        <w:rPr>
          <w:noProof/>
        </w:rPr>
        <w:fldChar w:fldCharType="end"/>
      </w:r>
      <w:r>
        <w:t xml:space="preserve">), accessible after expanding the patient result. Sharing a patient allows that patient to be accessible to other users through the Patient Bank. If the patient is already shared, the user may use this button to stop sharing the patient. Section </w:t>
      </w:r>
      <w:r w:rsidR="00C24DD3">
        <w:fldChar w:fldCharType="begin"/>
      </w:r>
      <w:r w:rsidR="00C24DD3">
        <w:instrText xml:space="preserve"> REF _Ref459208091 \r  </w:instrText>
      </w:r>
      <w:r w:rsidR="00C24DD3">
        <w:fldChar w:fldCharType="separate"/>
      </w:r>
      <w:ins w:id="206" w:author="Tohline, Chris" w:date="2016-12-02T15:34:00Z">
        <w:r w:rsidR="00551D04">
          <w:t>9</w:t>
        </w:r>
      </w:ins>
      <w:del w:id="207" w:author="Tohline, Chris" w:date="2016-12-02T15:34:00Z">
        <w:r w:rsidDel="00551D04">
          <w:delText>8</w:delText>
        </w:r>
      </w:del>
      <w:r w:rsidR="00C24DD3">
        <w:fldChar w:fldCharType="end"/>
      </w:r>
      <w:r>
        <w:t xml:space="preserve"> provides more detail on the Patient Bank.</w:t>
      </w:r>
    </w:p>
    <w:p w14:paraId="5AEF61E8" w14:textId="77777777" w:rsidR="00C34ED1" w:rsidRDefault="00A628CE">
      <w:pPr>
        <w:pStyle w:val="Heading2"/>
      </w:pPr>
      <w:bookmarkStart w:id="208" w:name="_Toc467271967"/>
      <w:r>
        <w:t>Updating a Measure</w:t>
      </w:r>
      <w:bookmarkEnd w:id="208"/>
    </w:p>
    <w:p w14:paraId="2C8BF665" w14:textId="38DA1C17" w:rsidR="00C34ED1" w:rsidRDefault="00A628CE">
      <w:pPr>
        <w:rPr>
          <w:ins w:id="209" w:author="Tohline, Chris" w:date="2016-12-02T15:32:00Z"/>
        </w:rPr>
      </w:pPr>
      <w:r>
        <w:t xml:space="preserve">The user can update a measure by clicking the “Update Measure” button, which is accessed by clicking the “Measure Actions” icon (item </w:t>
      </w:r>
      <w:r>
        <w:rPr>
          <w:rStyle w:val="numberreference"/>
          <w:rFonts w:ascii="Times New Roman" w:hAnsi="Times New Roman"/>
          <w:b w:val="0"/>
          <w:color w:val="auto"/>
        </w:rPr>
        <w:t>#2</w:t>
      </w:r>
      <w:r>
        <w:t xml:space="preserve"> in </w:t>
      </w:r>
      <w:r w:rsidR="00C24DD3">
        <w:fldChar w:fldCharType="begin"/>
      </w:r>
      <w:r w:rsidR="00C24DD3">
        <w:instrText xml:space="preserve"> REF _Ref459100358  </w:instrText>
      </w:r>
      <w:r w:rsidR="00C24DD3">
        <w:fldChar w:fldCharType="separate"/>
      </w:r>
      <w:r w:rsidR="00551D04">
        <w:t xml:space="preserve">Figure </w:t>
      </w:r>
      <w:r w:rsidR="00551D04">
        <w:rPr>
          <w:noProof/>
        </w:rPr>
        <w:t>10</w:t>
      </w:r>
      <w:r w:rsidR="00C24DD3">
        <w:rPr>
          <w:noProof/>
        </w:rPr>
        <w:fldChar w:fldCharType="end"/>
      </w:r>
      <w:r>
        <w:t xml:space="preserve">). The “Update Measures” button displays the Update Measure Dialog (shown in </w:t>
      </w:r>
      <w:r w:rsidR="00C24DD3">
        <w:fldChar w:fldCharType="begin"/>
      </w:r>
      <w:r w:rsidR="00C24DD3">
        <w:instrText xml:space="preserve"> REF </w:instrText>
      </w:r>
      <w:r w:rsidR="00C24DD3">
        <w:instrText xml:space="preserve">_Ref459100171  </w:instrText>
      </w:r>
      <w:r w:rsidR="00C24DD3">
        <w:fldChar w:fldCharType="separate"/>
      </w:r>
      <w:r w:rsidR="00551D04">
        <w:t xml:space="preserve">Figure </w:t>
      </w:r>
      <w:r w:rsidR="00551D04">
        <w:rPr>
          <w:noProof/>
        </w:rPr>
        <w:t>9</w:t>
      </w:r>
      <w:r w:rsidR="00C24DD3">
        <w:rPr>
          <w:noProof/>
        </w:rPr>
        <w:fldChar w:fldCharType="end"/>
      </w:r>
      <w:r>
        <w:t xml:space="preserve">), which allows the user to specify a new zip package for a measure exported from the MAT. Once the new measure package has been entered, the user clicks the “Load” button, which updates the measure definition and </w:t>
      </w:r>
      <w:ins w:id="210" w:author="Tohline, Chris" w:date="2016-12-02T15:32:00Z">
        <w:r w:rsidR="00551D04">
          <w:t xml:space="preserve">displays the popup window shown </w:t>
        </w:r>
        <w:del w:id="211" w:author="Frohman, Harold L" w:date="2016-12-11T19:58:00Z">
          <w:r w:rsidR="00551D04" w:rsidDel="001C7DA8">
            <w:delText>below</w:delText>
          </w:r>
        </w:del>
      </w:ins>
      <w:ins w:id="212" w:author="Tohline, Chris" w:date="2016-12-09T21:36:00Z">
        <w:del w:id="213" w:author="Frohman, Harold L" w:date="2016-12-11T19:58:00Z">
          <w:r w:rsidR="00813A46" w:rsidDel="001C7DA8">
            <w:delText xml:space="preserve"> </w:delText>
          </w:r>
        </w:del>
        <w:r w:rsidR="00813A46">
          <w:t xml:space="preserve">in </w:t>
        </w:r>
      </w:ins>
      <w:ins w:id="214" w:author="Tohline, Chris" w:date="2016-12-09T21:37:00Z">
        <w:r w:rsidR="00813A46">
          <w:fldChar w:fldCharType="begin"/>
        </w:r>
        <w:r w:rsidR="00813A46">
          <w:instrText xml:space="preserve"> REF _Ref469082773 </w:instrText>
        </w:r>
      </w:ins>
      <w:r w:rsidR="00813A46">
        <w:fldChar w:fldCharType="separate"/>
      </w:r>
      <w:ins w:id="215" w:author="Tohline, Chris" w:date="2016-12-09T21:37:00Z">
        <w:r w:rsidR="00813A46">
          <w:t xml:space="preserve">Figure </w:t>
        </w:r>
        <w:r w:rsidR="00813A46">
          <w:rPr>
            <w:noProof/>
          </w:rPr>
          <w:t>15</w:t>
        </w:r>
        <w:r w:rsidR="00813A46">
          <w:fldChar w:fldCharType="end"/>
        </w:r>
      </w:ins>
      <w:ins w:id="216" w:author="Tohline, Chris" w:date="2016-12-02T15:32:00Z">
        <w:r w:rsidR="00551D04">
          <w:t>. The window displays exactly which patients were affected by the updated measure.</w:t>
        </w:r>
      </w:ins>
      <w:del w:id="217" w:author="Tohline, Chris" w:date="2016-12-02T15:32:00Z">
        <w:r w:rsidDel="00551D04">
          <w:delText>returns the user to the Measure View with the updated measure definition.</w:delText>
        </w:r>
      </w:del>
    </w:p>
    <w:p w14:paraId="1F18A00E" w14:textId="7B9C1A22" w:rsidR="00551D04" w:rsidRDefault="00CA1C94" w:rsidP="00813A46">
      <w:pPr>
        <w:ind w:left="720" w:firstLine="720"/>
        <w:rPr>
          <w:ins w:id="218" w:author="Tohline, Chris" w:date="2016-12-02T15:32:00Z"/>
        </w:rPr>
      </w:pPr>
      <w:ins w:id="219" w:author="Tohline, Chris" w:date="2016-12-09T17:58:00Z">
        <w:r>
          <w:rPr>
            <w:rStyle w:val="CommentReference"/>
          </w:rPr>
          <w:lastRenderedPageBreak/>
          <w:commentReference w:id="220"/>
        </w:r>
      </w:ins>
      <w:ins w:id="221" w:author="Tohline, Chris" w:date="2016-12-09T21:35:00Z">
        <w:r w:rsidR="00813A46" w:rsidRPr="00813A46">
          <w:rPr>
            <w:noProof/>
          </w:rPr>
          <w:drawing>
            <wp:inline distT="0" distB="0" distL="0" distR="0" wp14:anchorId="2EA37533" wp14:editId="2DF14EA9">
              <wp:extent cx="3931920" cy="5522505"/>
              <wp:effectExtent l="0" t="0" r="0" b="2540"/>
              <wp:docPr id="46" name="Picture 1" descr="After a measure has been uploaded, the Measure Upload Summary Popup is shown with the measure calculation status before and after upload shown per patient for which the status changed and a tally of the total number of affected patients is displayed." title="Figure 15: Measure Upload Summary Popup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45"/>
                      <a:stretch>
                        <a:fillRect/>
                      </a:stretch>
                    </pic:blipFill>
                    <pic:spPr>
                      <a:xfrm>
                        <a:off x="0" y="0"/>
                        <a:ext cx="3931920" cy="5522505"/>
                      </a:xfrm>
                      <a:prstGeom prst="rect">
                        <a:avLst/>
                      </a:prstGeom>
                    </pic:spPr>
                  </pic:pic>
                </a:graphicData>
              </a:graphic>
            </wp:inline>
          </w:drawing>
        </w:r>
      </w:ins>
    </w:p>
    <w:p w14:paraId="0EC0F209" w14:textId="79E097C2" w:rsidR="00551D04" w:rsidRDefault="00551D04" w:rsidP="00551D04">
      <w:pPr>
        <w:pStyle w:val="FigureCaption"/>
        <w:rPr>
          <w:ins w:id="222" w:author="Tohline, Chris" w:date="2016-12-02T15:32:00Z"/>
        </w:rPr>
      </w:pPr>
      <w:bookmarkStart w:id="223" w:name="_Ref469082773"/>
      <w:ins w:id="224" w:author="Tohline, Chris" w:date="2016-12-02T15:32:00Z">
        <w:r>
          <w:t xml:space="preserve">Figure </w:t>
        </w:r>
        <w:r>
          <w:fldChar w:fldCharType="begin"/>
        </w:r>
        <w:r>
          <w:instrText xml:space="preserve"> SEQ Figure \* ARABIC </w:instrText>
        </w:r>
        <w:r>
          <w:fldChar w:fldCharType="separate"/>
        </w:r>
      </w:ins>
      <w:ins w:id="225" w:author="Tohline, Chris" w:date="2016-12-02T15:34:00Z">
        <w:r>
          <w:rPr>
            <w:noProof/>
          </w:rPr>
          <w:t>15</w:t>
        </w:r>
      </w:ins>
      <w:ins w:id="226" w:author="Tohline, Chris" w:date="2016-12-02T15:32:00Z">
        <w:r>
          <w:rPr>
            <w:noProof/>
          </w:rPr>
          <w:fldChar w:fldCharType="end"/>
        </w:r>
        <w:bookmarkEnd w:id="223"/>
        <w:r>
          <w:t xml:space="preserve">: Measure Upload Summary </w:t>
        </w:r>
        <w:commentRangeStart w:id="227"/>
        <w:commentRangeStart w:id="228"/>
        <w:r>
          <w:t>Popup</w:t>
        </w:r>
      </w:ins>
      <w:commentRangeEnd w:id="227"/>
      <w:r w:rsidR="0079563A">
        <w:rPr>
          <w:rStyle w:val="CommentReference"/>
          <w:rFonts w:ascii="Times New Roman" w:hAnsi="Times New Roman"/>
          <w:b w:val="0"/>
        </w:rPr>
        <w:commentReference w:id="227"/>
      </w:r>
      <w:commentRangeEnd w:id="228"/>
      <w:r w:rsidR="00090AE9">
        <w:rPr>
          <w:rStyle w:val="CommentReference"/>
          <w:rFonts w:ascii="Times New Roman" w:hAnsi="Times New Roman"/>
          <w:b w:val="0"/>
        </w:rPr>
        <w:commentReference w:id="228"/>
      </w:r>
    </w:p>
    <w:p w14:paraId="2E2BEC35" w14:textId="77777777" w:rsidR="00551D04" w:rsidRDefault="00551D04"/>
    <w:p w14:paraId="107856DD" w14:textId="77777777" w:rsidR="00C34ED1" w:rsidRDefault="00A628CE">
      <w:pPr>
        <w:pStyle w:val="Heading2"/>
      </w:pPr>
      <w:bookmarkStart w:id="229" w:name="_Toc467271968"/>
      <w:r>
        <w:t>Deleting a Measure</w:t>
      </w:r>
      <w:bookmarkEnd w:id="229"/>
    </w:p>
    <w:p w14:paraId="73A90B6A" w14:textId="1D125228" w:rsidR="00C34ED1" w:rsidRDefault="00A628CE">
      <w:r>
        <w:t>The user can delete a measure from the Measure View (</w:t>
      </w:r>
      <w:r w:rsidR="00C24DD3">
        <w:fldChar w:fldCharType="begin"/>
      </w:r>
      <w:r w:rsidR="00C24DD3">
        <w:instrText xml:space="preserve"> REF _Ref459100358 </w:instrText>
      </w:r>
      <w:r w:rsidR="00C24DD3">
        <w:fldChar w:fldCharType="separate"/>
      </w:r>
      <w:r w:rsidR="00551D04">
        <w:t xml:space="preserve">Figure </w:t>
      </w:r>
      <w:r w:rsidR="00551D04">
        <w:rPr>
          <w:noProof/>
        </w:rPr>
        <w:t>10</w:t>
      </w:r>
      <w:r w:rsidR="00C24DD3">
        <w:rPr>
          <w:noProof/>
        </w:rPr>
        <w:fldChar w:fldCharType="end"/>
      </w:r>
      <w:r>
        <w:t xml:space="preserve">) by clicking the “Delete” icon for a measure. To access the “Delete” icon, the user clicks the “Measure Actions” icon (item </w:t>
      </w:r>
      <w:r>
        <w:rPr>
          <w:rStyle w:val="numberreference"/>
          <w:rFonts w:ascii="Times New Roman" w:hAnsi="Times New Roman"/>
          <w:b w:val="0"/>
          <w:color w:val="auto"/>
        </w:rPr>
        <w:t>#2</w:t>
      </w:r>
      <w:r>
        <w:t xml:space="preserve"> in </w:t>
      </w:r>
      <w:r w:rsidR="00C24DD3">
        <w:fldChar w:fldCharType="begin"/>
      </w:r>
      <w:r w:rsidR="00C24DD3">
        <w:instrText xml:space="preserve"> REF _Ref459100358  </w:instrText>
      </w:r>
      <w:r w:rsidR="00C24DD3">
        <w:fldChar w:fldCharType="separate"/>
      </w:r>
      <w:r w:rsidR="00551D04">
        <w:t xml:space="preserve">Figure </w:t>
      </w:r>
      <w:r w:rsidR="00551D04">
        <w:rPr>
          <w:noProof/>
        </w:rPr>
        <w:t>10</w:t>
      </w:r>
      <w:r w:rsidR="00C24DD3">
        <w:rPr>
          <w:noProof/>
        </w:rPr>
        <w:fldChar w:fldCharType="end"/>
      </w:r>
      <w:r>
        <w:t>). Once a user deletes a measure, the action cannot be undone. To delete a measure, the user initially clicks the “Delete” icon. A second “Delete” icon is then displayed. The user must click the second “Delete” icon to confirm the deletion of the measure. After the measure is deleted, the Measure Dashboard is displayed with the deleted measure no longer present.</w:t>
      </w:r>
    </w:p>
    <w:p w14:paraId="3727C503" w14:textId="77777777" w:rsidR="00C34ED1" w:rsidRDefault="00C34ED1"/>
    <w:p w14:paraId="0BBDE653" w14:textId="77777777" w:rsidR="00C34ED1" w:rsidRDefault="00C34ED1">
      <w:pPr>
        <w:sectPr w:rsidR="00C34ED1">
          <w:headerReference w:type="first" r:id="rId46"/>
          <w:footerReference w:type="first" r:id="rId47"/>
          <w:pgSz w:w="12240" w:h="15840" w:code="1"/>
          <w:pgMar w:top="1440" w:right="1440" w:bottom="1440" w:left="1440" w:header="504" w:footer="504" w:gutter="0"/>
          <w:cols w:space="720"/>
          <w:titlePg/>
          <w:docGrid w:linePitch="360"/>
        </w:sectPr>
      </w:pPr>
    </w:p>
    <w:p w14:paraId="0F39B6A7" w14:textId="77777777" w:rsidR="00C34ED1" w:rsidRDefault="00A628CE">
      <w:pPr>
        <w:pStyle w:val="Heading1"/>
      </w:pPr>
      <w:bookmarkStart w:id="230" w:name="_Ref459207741"/>
      <w:bookmarkStart w:id="231" w:name="_Ref459207752"/>
      <w:bookmarkStart w:id="232" w:name="_Ref459207780"/>
      <w:bookmarkStart w:id="233" w:name="_Ref459207791"/>
      <w:bookmarkStart w:id="234" w:name="_Ref459208168"/>
      <w:bookmarkStart w:id="235" w:name="_Toc467271969"/>
      <w:r>
        <w:lastRenderedPageBreak/>
        <w:t>Building a Patient Test Record</w:t>
      </w:r>
      <w:bookmarkEnd w:id="230"/>
      <w:bookmarkEnd w:id="231"/>
      <w:bookmarkEnd w:id="232"/>
      <w:bookmarkEnd w:id="233"/>
      <w:bookmarkEnd w:id="234"/>
      <w:bookmarkEnd w:id="235"/>
    </w:p>
    <w:p w14:paraId="3420D67F" w14:textId="77777777" w:rsidR="00C34ED1" w:rsidRDefault="00A628CE">
      <w:pPr>
        <w:pStyle w:val="Heading2"/>
      </w:pPr>
      <w:bookmarkStart w:id="236" w:name="_Toc467271970"/>
      <w:r>
        <w:t>Overview</w:t>
      </w:r>
      <w:bookmarkEnd w:id="236"/>
    </w:p>
    <w:p w14:paraId="6AD197F5" w14:textId="5F50D45E" w:rsidR="00C34ED1" w:rsidRDefault="00A628CE">
      <w:r>
        <w:t xml:space="preserve">The Patient Builder view, as shown in </w:t>
      </w:r>
      <w:ins w:id="237" w:author="Tohline, Chris" w:date="2016-12-02T16:07:00Z">
        <w:r w:rsidR="000B585F">
          <w:fldChar w:fldCharType="begin"/>
        </w:r>
        <w:r w:rsidR="000B585F">
          <w:instrText xml:space="preserve"> REF _Ref468456447 </w:instrText>
        </w:r>
      </w:ins>
      <w:r w:rsidR="000B585F">
        <w:fldChar w:fldCharType="separate"/>
      </w:r>
      <w:ins w:id="238" w:author="Tohline, Chris" w:date="2016-12-02T16:07:00Z">
        <w:r w:rsidR="000B585F">
          <w:t xml:space="preserve">Figure </w:t>
        </w:r>
        <w:r w:rsidR="000B585F">
          <w:rPr>
            <w:noProof/>
          </w:rPr>
          <w:t>16</w:t>
        </w:r>
        <w:r w:rsidR="000B585F">
          <w:fldChar w:fldCharType="end"/>
        </w:r>
      </w:ins>
      <w:r w:rsidR="00C24DD3">
        <w:fldChar w:fldCharType="begin"/>
      </w:r>
      <w:r w:rsidR="00C24DD3">
        <w:instrText xml:space="preserve"> REF _Ref440364143  \* MERGEFORMAT </w:instrText>
      </w:r>
      <w:r w:rsidR="00C24DD3">
        <w:fldChar w:fldCharType="separate"/>
      </w:r>
      <w:del w:id="239" w:author="Tohline, Chris" w:date="2016-12-02T15:33:00Z">
        <w:r w:rsidDel="00551D04">
          <w:delText xml:space="preserve">Figure </w:delText>
        </w:r>
        <w:r w:rsidDel="00551D04">
          <w:rPr>
            <w:noProof/>
          </w:rPr>
          <w:delText>15</w:delText>
        </w:r>
      </w:del>
      <w:r w:rsidR="00C24DD3">
        <w:rPr>
          <w:noProof/>
        </w:rPr>
        <w:fldChar w:fldCharType="end"/>
      </w:r>
      <w:r>
        <w:t xml:space="preserve">, allows the addition and editing of clinical data for a synthetic test patient record. The user accesses the Patient Builder view by clicking the “Add Patient” button (item </w:t>
      </w:r>
      <w:r>
        <w:rPr>
          <w:rStyle w:val="numberreference"/>
          <w:rFonts w:ascii="Times New Roman" w:hAnsi="Times New Roman"/>
          <w:b w:val="0"/>
          <w:color w:val="auto"/>
        </w:rPr>
        <w:t>#12</w:t>
      </w:r>
      <w:r>
        <w:t>) on the Measure Dashboard (</w:t>
      </w:r>
      <w:r w:rsidR="00C24DD3">
        <w:fldChar w:fldCharType="begin"/>
      </w:r>
      <w:r w:rsidR="00C24DD3">
        <w:instrText xml:space="preserve"> REF _Ref440185712  </w:instrText>
      </w:r>
      <w:r w:rsidR="00C24DD3">
        <w:fldChar w:fldCharType="separate"/>
      </w:r>
      <w:r>
        <w:t xml:space="preserve">Figure </w:t>
      </w:r>
      <w:r>
        <w:rPr>
          <w:noProof/>
        </w:rPr>
        <w:t>5</w:t>
      </w:r>
      <w:r w:rsidR="00C24DD3">
        <w:rPr>
          <w:noProof/>
        </w:rPr>
        <w:fldChar w:fldCharType="end"/>
      </w:r>
      <w:r>
        <w:t>), or by clicking the “Add Patient,” ‘Edit,” or “Clone” buttons from the Measure View (</w:t>
      </w:r>
      <w:r w:rsidR="00C24DD3">
        <w:fldChar w:fldCharType="begin"/>
      </w:r>
      <w:r w:rsidR="00C24DD3">
        <w:instrText xml:space="preserve"> REF _Ref459100358  </w:instrText>
      </w:r>
      <w:r w:rsidR="00C24DD3">
        <w:fldChar w:fldCharType="separate"/>
      </w:r>
      <w:r w:rsidR="00551D04">
        <w:t xml:space="preserve">Figure </w:t>
      </w:r>
      <w:r w:rsidR="00551D04">
        <w:rPr>
          <w:noProof/>
        </w:rPr>
        <w:t>10</w:t>
      </w:r>
      <w:r w:rsidR="00C24DD3">
        <w:rPr>
          <w:noProof/>
        </w:rPr>
        <w:fldChar w:fldCharType="end"/>
      </w:r>
      <w:r>
        <w:t>).</w:t>
      </w:r>
    </w:p>
    <w:p w14:paraId="05BF7955" w14:textId="78DC6BFB" w:rsidR="00C34ED1" w:rsidRDefault="00A628CE">
      <w:r>
        <w:t xml:space="preserve">The Patient Builder View employs the following UI elements (as indicated by their item numbers in </w:t>
      </w:r>
      <w:r w:rsidR="00C24DD3">
        <w:fldChar w:fldCharType="begin"/>
      </w:r>
      <w:r w:rsidR="00C24DD3">
        <w:instrText xml:space="preserve"> REF _Ref440364143  </w:instrText>
      </w:r>
      <w:r w:rsidR="00C24DD3">
        <w:fldChar w:fldCharType="separate"/>
      </w:r>
      <w:ins w:id="240" w:author="Tohline, Chris" w:date="2016-12-02T16:08:00Z">
        <w:r w:rsidR="000B585F">
          <w:rPr>
            <w:b/>
            <w:bCs/>
          </w:rPr>
          <w:fldChar w:fldCharType="begin"/>
        </w:r>
        <w:r w:rsidR="000B585F">
          <w:instrText xml:space="preserve"> REF _Ref468456447 </w:instrText>
        </w:r>
      </w:ins>
      <w:r w:rsidR="000B585F">
        <w:rPr>
          <w:b/>
          <w:bCs/>
        </w:rPr>
        <w:fldChar w:fldCharType="separate"/>
      </w:r>
      <w:ins w:id="241" w:author="Tohline, Chris" w:date="2016-12-02T16:08:00Z">
        <w:r w:rsidR="000B585F">
          <w:t xml:space="preserve">Figure </w:t>
        </w:r>
        <w:r w:rsidR="000B585F">
          <w:rPr>
            <w:noProof/>
          </w:rPr>
          <w:t>16</w:t>
        </w:r>
        <w:r w:rsidR="000B585F">
          <w:rPr>
            <w:b/>
            <w:bCs/>
          </w:rPr>
          <w:fldChar w:fldCharType="end"/>
        </w:r>
      </w:ins>
      <w:del w:id="242" w:author="Tohline, Chris" w:date="2016-12-02T15:33:00Z">
        <w:r w:rsidDel="00551D04">
          <w:delText xml:space="preserve">Figure </w:delText>
        </w:r>
        <w:r w:rsidDel="00551D04">
          <w:rPr>
            <w:noProof/>
          </w:rPr>
          <w:delText>15</w:delText>
        </w:r>
      </w:del>
      <w:r w:rsidR="00C24DD3">
        <w:rPr>
          <w:noProof/>
        </w:rPr>
        <w:fldChar w:fldCharType="end"/>
      </w:r>
      <w:r>
        <w:t>):</w:t>
      </w:r>
    </w:p>
    <w:p w14:paraId="1D9E77F0" w14:textId="77777777" w:rsidR="00C34ED1" w:rsidRDefault="00A628CE">
      <w:pPr>
        <w:pStyle w:val="NumberedList"/>
        <w:numPr>
          <w:ilvl w:val="0"/>
          <w:numId w:val="53"/>
        </w:numPr>
      </w:pPr>
      <w:r>
        <w:t>Patient Name – Allows the entry of a first and last name for the patient record.</w:t>
      </w:r>
    </w:p>
    <w:p w14:paraId="636C05A8" w14:textId="77777777" w:rsidR="00C34ED1" w:rsidRDefault="00A628CE">
      <w:pPr>
        <w:pStyle w:val="NumberedList"/>
        <w:numPr>
          <w:ilvl w:val="0"/>
          <w:numId w:val="32"/>
        </w:numPr>
      </w:pPr>
      <w:r>
        <w:t>Patient Characteristics – Allows the definition of characteristics data for the patient.</w:t>
      </w:r>
    </w:p>
    <w:p w14:paraId="4221E535" w14:textId="77777777" w:rsidR="00C34ED1" w:rsidRDefault="00A628CE">
      <w:pPr>
        <w:pStyle w:val="NumberedList"/>
        <w:numPr>
          <w:ilvl w:val="0"/>
          <w:numId w:val="32"/>
        </w:numPr>
      </w:pPr>
      <w:r>
        <w:t>Measure Information – Shows the description for the patient’s associated measure.</w:t>
      </w:r>
    </w:p>
    <w:p w14:paraId="296300AA" w14:textId="77777777" w:rsidR="00C34ED1" w:rsidRDefault="00A628CE">
      <w:pPr>
        <w:pStyle w:val="NumberedList"/>
        <w:numPr>
          <w:ilvl w:val="0"/>
          <w:numId w:val="32"/>
        </w:numPr>
      </w:pPr>
      <w:r>
        <w:t>Expectations – Allows users to set the calculation expectation for each population of the measure.</w:t>
      </w:r>
    </w:p>
    <w:p w14:paraId="561D4E80" w14:textId="50AB310A" w:rsidR="00C34ED1" w:rsidRDefault="00A628CE">
      <w:pPr>
        <w:pStyle w:val="NumberedList"/>
        <w:numPr>
          <w:ilvl w:val="0"/>
          <w:numId w:val="32"/>
        </w:numPr>
        <w:spacing w:after="240"/>
        <w:rPr>
          <w:ins w:id="243" w:author="Tohline, Chris" w:date="2016-12-09T19:25:00Z"/>
        </w:rPr>
      </w:pPr>
      <w:r>
        <w:t>Actions – Allows users to save or cancel a patient record.</w:t>
      </w:r>
    </w:p>
    <w:p w14:paraId="5285207A" w14:textId="2F457D43" w:rsidR="008456D0" w:rsidDel="00090AE9" w:rsidRDefault="008456D0" w:rsidP="00090AE9">
      <w:pPr>
        <w:pStyle w:val="NumberedList"/>
        <w:numPr>
          <w:ilvl w:val="0"/>
          <w:numId w:val="32"/>
        </w:numPr>
        <w:spacing w:after="240"/>
        <w:rPr>
          <w:del w:id="244" w:author="Tohline, Chris" w:date="2016-12-12T10:36:00Z"/>
        </w:rPr>
      </w:pPr>
      <w:ins w:id="245" w:author="Tohline, Chris" w:date="2016-12-09T19:25:00Z">
        <w:r>
          <w:t>Comp</w:t>
        </w:r>
      </w:ins>
      <w:ins w:id="246" w:author="Tohline, Chris" w:date="2016-12-09T19:34:00Z">
        <w:r w:rsidR="00B1232A">
          <w:t>are View –</w:t>
        </w:r>
      </w:ins>
      <w:ins w:id="247" w:author="Tohline, Chris" w:date="2016-12-12T10:31:00Z">
        <w:r w:rsidR="00090AE9">
          <w:t xml:space="preserve"> </w:t>
        </w:r>
      </w:ins>
      <w:ins w:id="248" w:author="Tohline, Chris" w:date="2016-12-12T10:36:00Z">
        <w:r w:rsidR="00090AE9">
          <w:t>Allows the user to s</w:t>
        </w:r>
      </w:ins>
      <w:ins w:id="249" w:author="Tohline, Chris" w:date="2016-12-12T10:31:00Z">
        <w:r w:rsidR="00090AE9">
          <w:t>how</w:t>
        </w:r>
      </w:ins>
      <w:ins w:id="250" w:author="Tohline, Chris" w:date="2016-12-12T10:32:00Z">
        <w:r w:rsidR="00090AE9">
          <w:t xml:space="preserve"> </w:t>
        </w:r>
      </w:ins>
      <w:ins w:id="251" w:author="Tohline, Chris" w:date="2016-12-12T10:34:00Z">
        <w:r w:rsidR="00090AE9">
          <w:t xml:space="preserve">a comparison of how the </w:t>
        </w:r>
      </w:ins>
      <w:ins w:id="252" w:author="Tohline, Chris" w:date="2016-12-12T10:32:00Z">
        <w:r w:rsidR="00090AE9">
          <w:t>p</w:t>
        </w:r>
      </w:ins>
      <w:ins w:id="253" w:author="Tohline, Chris" w:date="2016-12-09T19:34:00Z">
        <w:r w:rsidR="00B1232A" w:rsidRPr="00B1232A">
          <w:t xml:space="preserve">atient </w:t>
        </w:r>
      </w:ins>
      <w:ins w:id="254" w:author="Tohline, Chris" w:date="2016-12-12T10:35:00Z">
        <w:r w:rsidR="00090AE9">
          <w:t xml:space="preserve">was </w:t>
        </w:r>
      </w:ins>
      <w:ins w:id="255" w:author="Tohline, Chris" w:date="2016-12-09T19:34:00Z">
        <w:r w:rsidR="00B1232A" w:rsidRPr="00B1232A">
          <w:t>calculated after the mos</w:t>
        </w:r>
        <w:r w:rsidR="00B1232A">
          <w:t xml:space="preserve">t recent measure upload </w:t>
        </w:r>
      </w:ins>
      <w:ins w:id="256" w:author="Tohline, Chris" w:date="2016-12-12T10:35:00Z">
        <w:r w:rsidR="00090AE9">
          <w:t xml:space="preserve">with how </w:t>
        </w:r>
      </w:ins>
      <w:ins w:id="257" w:author="Tohline, Chris" w:date="2016-12-12T10:37:00Z">
        <w:r w:rsidR="00090AE9">
          <w:t xml:space="preserve">it is </w:t>
        </w:r>
      </w:ins>
      <w:ins w:id="258" w:author="Tohline, Chris" w:date="2016-12-12T10:35:00Z">
        <w:r w:rsidR="00090AE9">
          <w:t>calculated</w:t>
        </w:r>
      </w:ins>
      <w:ins w:id="259" w:author="Tohline, Chris" w:date="2016-12-12T10:34:00Z">
        <w:r w:rsidR="00090AE9">
          <w:t xml:space="preserve"> </w:t>
        </w:r>
      </w:ins>
      <w:ins w:id="260" w:author="Tohline, Chris" w:date="2016-12-09T19:34:00Z">
        <w:r w:rsidR="00B1232A" w:rsidRPr="00B1232A">
          <w:t>currently (as the patient is being edited).</w:t>
        </w:r>
      </w:ins>
      <w:ins w:id="261" w:author="Tohline, Chris" w:date="2016-12-09T19:36:00Z">
        <w:r w:rsidR="00B1232A">
          <w:t xml:space="preserve"> See section </w:t>
        </w:r>
        <w:r w:rsidR="00B1232A">
          <w:fldChar w:fldCharType="begin"/>
        </w:r>
        <w:r w:rsidR="00B1232A">
          <w:instrText xml:space="preserve"> REF _Ref469075503 \r </w:instrText>
        </w:r>
      </w:ins>
      <w:r w:rsidR="00B1232A">
        <w:fldChar w:fldCharType="separate"/>
      </w:r>
      <w:ins w:id="262" w:author="Tohline, Chris" w:date="2016-12-09T19:36:00Z">
        <w:r w:rsidR="00B1232A">
          <w:t>6.2</w:t>
        </w:r>
        <w:r w:rsidR="00B1232A">
          <w:fldChar w:fldCharType="end"/>
        </w:r>
      </w:ins>
      <w:ins w:id="263" w:author="Tohline, Chris" w:date="2016-12-12T10:36:00Z">
        <w:r w:rsidR="00090AE9">
          <w:t>.</w:t>
        </w:r>
      </w:ins>
      <w:commentRangeStart w:id="264"/>
      <w:del w:id="265" w:author="Tohline, Chris" w:date="2016-12-12T10:36:00Z">
        <w:r w:rsidR="001C7DA8" w:rsidDel="00090AE9">
          <w:rPr>
            <w:rStyle w:val="CommentReference"/>
          </w:rPr>
          <w:commentReference w:id="266"/>
        </w:r>
        <w:commentRangeEnd w:id="264"/>
        <w:r w:rsidR="00090AE9" w:rsidDel="00090AE9">
          <w:rPr>
            <w:rStyle w:val="CommentReference"/>
          </w:rPr>
          <w:commentReference w:id="264"/>
        </w:r>
      </w:del>
    </w:p>
    <w:p w14:paraId="3D596F0C" w14:textId="6805493F" w:rsidR="00C34ED1" w:rsidRPr="00090AE9" w:rsidRDefault="008456D0">
      <w:pPr>
        <w:pStyle w:val="NumberedList"/>
        <w:numPr>
          <w:ilvl w:val="0"/>
          <w:numId w:val="32"/>
        </w:numPr>
        <w:spacing w:after="240"/>
        <w:pPrChange w:id="267" w:author="Tohline, Chris" w:date="2016-12-12T10:36:00Z">
          <w:pPr>
            <w:pStyle w:val="Figure"/>
          </w:pPr>
        </w:pPrChange>
      </w:pPr>
      <w:ins w:id="268" w:author="Tohline, Chris" w:date="2016-12-09T19:24:00Z">
        <w:r w:rsidRPr="00F155DD">
          <w:rPr>
            <w:noProof/>
          </w:rPr>
          <w:lastRenderedPageBreak/>
          <w:drawing>
            <wp:inline distT="0" distB="0" distL="0" distR="0" wp14:anchorId="2DD7E070" wp14:editId="6B0C7E71">
              <wp:extent cx="5760720" cy="2980944"/>
              <wp:effectExtent l="19050" t="19050" r="11430" b="10160"/>
              <wp:docPr id="45" name="Picture 45" title="Figure 16. Patient Builder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2980944"/>
                      </a:xfrm>
                      <a:prstGeom prst="rect">
                        <a:avLst/>
                      </a:prstGeom>
                      <a:ln>
                        <a:solidFill>
                          <a:schemeClr val="tx1"/>
                        </a:solidFill>
                      </a:ln>
                    </pic:spPr>
                  </pic:pic>
                </a:graphicData>
              </a:graphic>
            </wp:inline>
          </w:drawing>
        </w:r>
      </w:ins>
      <w:del w:id="269" w:author="Tohline, Chris" w:date="2016-12-09T19:20:00Z">
        <w:r w:rsidR="00A628CE" w:rsidRPr="00F155DD" w:rsidDel="008456D0">
          <w:rPr>
            <w:noProof/>
          </w:rPr>
          <w:drawing>
            <wp:inline distT="0" distB="0" distL="0" distR="0" wp14:anchorId="2CFE13DF" wp14:editId="6FDD317B">
              <wp:extent cx="5760720" cy="3218688"/>
              <wp:effectExtent l="25400" t="25400" r="30480" b="33020"/>
              <wp:docPr id="42" name="Picture 42" descr="This figure shows the Patient Builder View as described in the text immediately preceding the figure." title="Figure 15: Patient Builder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cbjones:Documents:Tacoma:bonnie-the-repo:doc:screenshots:from Sketch:PatientBuilder1.png"/>
                      <pic:cNvPicPr>
                        <a:picLocks noChangeAspect="1" noChangeArrowheads="1"/>
                      </pic:cNvPicPr>
                    </pic:nvPicPr>
                    <pic:blipFill>
                      <a:blip r:embed="rId49" cstate="screen">
                        <a:extLst>
                          <a:ext uri="{28A0092B-C50C-407E-A947-70E740481C1C}">
                            <a14:useLocalDpi xmlns:a14="http://schemas.microsoft.com/office/drawing/2010/main"/>
                          </a:ext>
                        </a:extLst>
                      </a:blip>
                      <a:srcRect/>
                      <a:stretch>
                        <a:fillRect/>
                      </a:stretch>
                    </pic:blipFill>
                    <pic:spPr bwMode="auto">
                      <a:xfrm>
                        <a:off x="0" y="0"/>
                        <a:ext cx="5760720" cy="3218688"/>
                      </a:xfrm>
                      <a:prstGeom prst="rect">
                        <a:avLst/>
                      </a:prstGeom>
                      <a:noFill/>
                      <a:ln>
                        <a:solidFill>
                          <a:schemeClr val="tx1"/>
                        </a:solidFill>
                      </a:ln>
                    </pic:spPr>
                  </pic:pic>
                </a:graphicData>
              </a:graphic>
            </wp:inline>
          </w:drawing>
        </w:r>
      </w:del>
    </w:p>
    <w:p w14:paraId="2B060470" w14:textId="7769A986" w:rsidR="00C34ED1" w:rsidRDefault="00A628CE">
      <w:pPr>
        <w:pStyle w:val="FigureCaption"/>
      </w:pPr>
      <w:bookmarkStart w:id="270" w:name="_Ref468456447"/>
      <w:bookmarkStart w:id="271" w:name="_Toc467272005"/>
      <w:r>
        <w:t xml:space="preserve">Figure </w:t>
      </w:r>
      <w:r w:rsidR="00C24DD3">
        <w:fldChar w:fldCharType="begin"/>
      </w:r>
      <w:r w:rsidR="00C24DD3">
        <w:instrText xml:space="preserve"> SEQ Figure \* ARABIC </w:instrText>
      </w:r>
      <w:r w:rsidR="00C24DD3">
        <w:fldChar w:fldCharType="separate"/>
      </w:r>
      <w:ins w:id="272" w:author="Tohline, Chris" w:date="2016-12-02T15:34:00Z">
        <w:r w:rsidR="00551D04">
          <w:rPr>
            <w:noProof/>
          </w:rPr>
          <w:t>16</w:t>
        </w:r>
      </w:ins>
      <w:del w:id="273" w:author="Tohline, Chris" w:date="2016-12-02T15:33:00Z">
        <w:r w:rsidDel="00551D04">
          <w:rPr>
            <w:noProof/>
          </w:rPr>
          <w:delText>15</w:delText>
        </w:r>
      </w:del>
      <w:r w:rsidR="00C24DD3">
        <w:rPr>
          <w:noProof/>
        </w:rPr>
        <w:fldChar w:fldCharType="end"/>
      </w:r>
      <w:bookmarkEnd w:id="270"/>
      <w:r>
        <w:t xml:space="preserve">. Patient Builder </w:t>
      </w:r>
      <w:commentRangeStart w:id="274"/>
      <w:r>
        <w:t>View</w:t>
      </w:r>
      <w:bookmarkEnd w:id="271"/>
      <w:commentRangeEnd w:id="274"/>
      <w:r w:rsidR="0079563A">
        <w:rPr>
          <w:rStyle w:val="CommentReference"/>
          <w:rFonts w:ascii="Times New Roman" w:hAnsi="Times New Roman"/>
          <w:b w:val="0"/>
        </w:rPr>
        <w:commentReference w:id="274"/>
      </w:r>
    </w:p>
    <w:p w14:paraId="20E517CD" w14:textId="77777777" w:rsidR="00C34ED1" w:rsidRDefault="00A628CE">
      <w:r>
        <w:t>The Patient Builder view also provides fields to either add new data or edit existing data for a patient. The patient’s first and last names can be defined using the associated edit fields. Characteristics such as gender, birthdate, race, and ethnicity can be set in the characteristics section. Quality Data Model (QDM) elements can be added to the patient history section by dragging and dropping an individual element onto the patient history section.</w:t>
      </w:r>
    </w:p>
    <w:p w14:paraId="0FCEE885" w14:textId="77777777" w:rsidR="00C34ED1" w:rsidRDefault="00A628CE">
      <w:r>
        <w:t xml:space="preserve">In addition to defining the patient data, the Patient Builder view allows the user to set expectations on the patient using the “Expectations” section. Expectations represent how the user </w:t>
      </w:r>
      <w:r>
        <w:lastRenderedPageBreak/>
        <w:t>expects the patient to calculate against the measure. The “Expectations” section will be different based on the type of measure used to build the patient record. The “Expectations” section for patient-based measures provides a check box for users to select the appropriate expected populations (e.g., numerator, denominator) within which the patient will be included. The “Expectations” section for episode of care-based measures allows users to select the number of episodes of care that are expected to be included in each population using a number picker. Continuous variable measures allow users to define the expected value(s) the measure is expected to calculate for the patient.</w:t>
      </w:r>
    </w:p>
    <w:p w14:paraId="0FBAF004" w14:textId="6701777E" w:rsidR="00C34ED1" w:rsidRDefault="00A628CE">
      <w:r>
        <w:t xml:space="preserve">The Patient Builder’s logic section displays the logic of the measure against which the patient test record is constructed. As data is entered, the application continuously calculates the patient against the measure logic, and the results are displayed against the measure using the logic highlighting. Subsection </w:t>
      </w:r>
      <w:r w:rsidR="00C24DD3">
        <w:fldChar w:fldCharType="begin"/>
      </w:r>
      <w:r w:rsidR="00C24DD3">
        <w:instrText xml:space="preserve"> REF _Ref459208120 \r  </w:instrText>
      </w:r>
      <w:r w:rsidR="00C24DD3">
        <w:fldChar w:fldCharType="separate"/>
      </w:r>
      <w:r w:rsidR="00551D04">
        <w:t>4.4</w:t>
      </w:r>
      <w:r w:rsidR="00C24DD3">
        <w:fldChar w:fldCharType="end"/>
      </w:r>
      <w:r>
        <w:t xml:space="preserve"> provides additional information about the descriptions of the logic highlighting technique based on calculation results shown in </w:t>
      </w:r>
      <w:r w:rsidR="00C24DD3">
        <w:fldChar w:fldCharType="begin"/>
      </w:r>
      <w:r w:rsidR="00C24DD3">
        <w:instrText xml:space="preserve"> REF _Ref459100814  </w:instrText>
      </w:r>
      <w:r w:rsidR="00C24DD3">
        <w:fldChar w:fldCharType="separate"/>
      </w:r>
      <w:r w:rsidR="00551D04">
        <w:t xml:space="preserve">Figure </w:t>
      </w:r>
      <w:r w:rsidR="00551D04">
        <w:rPr>
          <w:noProof/>
        </w:rPr>
        <w:t>13</w:t>
      </w:r>
      <w:r w:rsidR="00C24DD3">
        <w:rPr>
          <w:noProof/>
        </w:rPr>
        <w:fldChar w:fldCharType="end"/>
      </w:r>
      <w:r>
        <w:t xml:space="preserve"> and </w:t>
      </w:r>
      <w:r w:rsidR="00C24DD3">
        <w:fldChar w:fldCharType="begin"/>
      </w:r>
      <w:r w:rsidR="00C24DD3">
        <w:instrText xml:space="preserve"> REF _Ref459100823 </w:instrText>
      </w:r>
      <w:r w:rsidR="00C24DD3">
        <w:fldChar w:fldCharType="separate"/>
      </w:r>
      <w:r w:rsidR="00551D04">
        <w:t xml:space="preserve">Figure </w:t>
      </w:r>
      <w:r w:rsidR="00551D04">
        <w:rPr>
          <w:noProof/>
        </w:rPr>
        <w:t>14</w:t>
      </w:r>
      <w:r w:rsidR="00C24DD3">
        <w:rPr>
          <w:noProof/>
        </w:rPr>
        <w:fldChar w:fldCharType="end"/>
      </w:r>
      <w:r>
        <w:t>.</w:t>
      </w:r>
    </w:p>
    <w:p w14:paraId="119677B0" w14:textId="77777777" w:rsidR="00C34ED1" w:rsidRDefault="00A628CE">
      <w:pPr>
        <w:pStyle w:val="Heading2"/>
      </w:pPr>
      <w:bookmarkStart w:id="275" w:name="_Toc467271971"/>
      <w:r>
        <w:t>Building a Synthetic Patient</w:t>
      </w:r>
      <w:bookmarkEnd w:id="275"/>
    </w:p>
    <w:p w14:paraId="547A512F" w14:textId="0D878029" w:rsidR="00C34ED1" w:rsidRDefault="00A628CE">
      <w:r>
        <w:t xml:space="preserve">The first step in building a synthetic patient record is defining the patient name. The patient’s first and last name can be set in the “Patient Name” section (item </w:t>
      </w:r>
      <w:r>
        <w:rPr>
          <w:rStyle w:val="numberreference"/>
          <w:rFonts w:ascii="Times New Roman" w:hAnsi="Times New Roman"/>
          <w:b w:val="0"/>
          <w:color w:val="auto"/>
        </w:rPr>
        <w:t>#1</w:t>
      </w:r>
      <w:r>
        <w:t xml:space="preserve"> in </w:t>
      </w:r>
      <w:r w:rsidR="00405511">
        <w:fldChar w:fldCharType="begin"/>
      </w:r>
      <w:r w:rsidR="00405511">
        <w:instrText xml:space="preserve"> REF _Ref440364143 \h </w:instrText>
      </w:r>
      <w:r w:rsidR="00405511">
        <w:fldChar w:fldCharType="separate"/>
      </w:r>
      <w:ins w:id="276" w:author="Tohline, Chris" w:date="2016-12-02T16:11:00Z">
        <w:r w:rsidR="000B585F">
          <w:rPr>
            <w:b/>
            <w:bCs/>
          </w:rPr>
          <w:fldChar w:fldCharType="begin"/>
        </w:r>
        <w:r w:rsidR="000B585F">
          <w:instrText xml:space="preserve"> REF _Ref468456447 </w:instrText>
        </w:r>
      </w:ins>
      <w:r w:rsidR="000B585F">
        <w:rPr>
          <w:b/>
          <w:bCs/>
        </w:rPr>
        <w:fldChar w:fldCharType="separate"/>
      </w:r>
      <w:ins w:id="277" w:author="Tohline, Chris" w:date="2016-12-02T16:11:00Z">
        <w:r w:rsidR="000B585F">
          <w:t xml:space="preserve">Figure </w:t>
        </w:r>
        <w:r w:rsidR="000B585F">
          <w:rPr>
            <w:noProof/>
          </w:rPr>
          <w:t>16</w:t>
        </w:r>
        <w:r w:rsidR="000B585F">
          <w:rPr>
            <w:b/>
            <w:bCs/>
          </w:rPr>
          <w:fldChar w:fldCharType="end"/>
        </w:r>
      </w:ins>
      <w:del w:id="278" w:author="Tohline, Chris" w:date="2016-12-02T15:34:00Z">
        <w:r w:rsidDel="00551D04">
          <w:delText xml:space="preserve">Figure </w:delText>
        </w:r>
        <w:r w:rsidDel="00551D04">
          <w:rPr>
            <w:noProof/>
          </w:rPr>
          <w:delText>15</w:delText>
        </w:r>
      </w:del>
      <w:r w:rsidR="00405511">
        <w:fldChar w:fldCharType="end"/>
      </w:r>
      <w:r>
        <w:t xml:space="preserve">). The user can then add patient notes and define patient characteristics in the “Patient Characteristics” section (item </w:t>
      </w:r>
      <w:r>
        <w:rPr>
          <w:rStyle w:val="numberreference"/>
          <w:rFonts w:ascii="Times New Roman" w:hAnsi="Times New Roman"/>
          <w:b w:val="0"/>
          <w:color w:val="auto"/>
        </w:rPr>
        <w:t>#2</w:t>
      </w:r>
      <w:r>
        <w:t>). Characteristics for the patient include data such as birthdate, race, ethnicity, gender, payer, and living status.</w:t>
      </w:r>
    </w:p>
    <w:p w14:paraId="73896564" w14:textId="77777777" w:rsidR="00C34ED1" w:rsidRDefault="00A628CE">
      <w:r>
        <w:t xml:space="preserve">After defining the patient’s name, the user defines the expectations for how the patient will behave and be calculated against the measure. The user sets the expectations for the patient in the “Expectations” section (item </w:t>
      </w:r>
      <w:r>
        <w:rPr>
          <w:rStyle w:val="numberreference"/>
          <w:rFonts w:ascii="Times New Roman" w:hAnsi="Times New Roman"/>
          <w:b w:val="0"/>
          <w:color w:val="auto"/>
        </w:rPr>
        <w:t>#4</w:t>
      </w:r>
      <w:r>
        <w:t xml:space="preserve">). If the user expects the patient to align with the initial patient population logic, then the user should set that expectation in item </w:t>
      </w:r>
      <w:r>
        <w:rPr>
          <w:rStyle w:val="numberreference"/>
          <w:rFonts w:ascii="Times New Roman" w:hAnsi="Times New Roman"/>
          <w:b w:val="0"/>
          <w:color w:val="auto"/>
        </w:rPr>
        <w:t>#4</w:t>
      </w:r>
      <w:r>
        <w:t>. Expectations are used throughout the Bonnie application to determine if a patient is passing or failing against the measure.</w:t>
      </w:r>
    </w:p>
    <w:p w14:paraId="7903AE0D" w14:textId="77777777" w:rsidR="00C34ED1" w:rsidRDefault="00A628CE">
      <w:r>
        <w:t>If the expected results for the patient align with the actual results from calculating the patient against the measure logic, the patient passes. If the expected results do not match the actual calculated results, the patient fails. This system provides the capability to build patients and set expectations for those patients based on the intent of the measure. Once the measure is calculated, the passing state indicates that the measure logic aligns with the intent, while the failing state indicates that either the measure logic does not align with the intent or the synthetic patient was constructed improperly.</w:t>
      </w:r>
    </w:p>
    <w:p w14:paraId="1D392B53" w14:textId="49A74BE0" w:rsidR="00C34ED1" w:rsidRDefault="00A628CE">
      <w:r>
        <w:t xml:space="preserve">Note that in </w:t>
      </w:r>
      <w:r w:rsidR="00C24DD3">
        <w:fldChar w:fldCharType="begin"/>
      </w:r>
      <w:r w:rsidR="00C24DD3">
        <w:instrText xml:space="preserve"> REF _Ref440364143  </w:instrText>
      </w:r>
      <w:r w:rsidR="00C24DD3">
        <w:fldChar w:fldCharType="separate"/>
      </w:r>
      <w:ins w:id="279" w:author="Tohline, Chris" w:date="2016-12-02T16:11:00Z">
        <w:r w:rsidR="000B585F">
          <w:rPr>
            <w:b/>
            <w:bCs/>
          </w:rPr>
          <w:fldChar w:fldCharType="begin"/>
        </w:r>
        <w:r w:rsidR="000B585F">
          <w:instrText xml:space="preserve"> REF _Ref468456447 </w:instrText>
        </w:r>
      </w:ins>
      <w:r w:rsidR="000B585F">
        <w:rPr>
          <w:b/>
          <w:bCs/>
        </w:rPr>
        <w:fldChar w:fldCharType="separate"/>
      </w:r>
      <w:ins w:id="280" w:author="Tohline, Chris" w:date="2016-12-02T16:11:00Z">
        <w:r w:rsidR="000B585F">
          <w:t xml:space="preserve">Figure </w:t>
        </w:r>
        <w:r w:rsidR="000B585F">
          <w:rPr>
            <w:noProof/>
          </w:rPr>
          <w:t>16</w:t>
        </w:r>
        <w:r w:rsidR="000B585F">
          <w:rPr>
            <w:b/>
            <w:bCs/>
          </w:rPr>
          <w:fldChar w:fldCharType="end"/>
        </w:r>
      </w:ins>
      <w:del w:id="281" w:author="Tohline, Chris" w:date="2016-12-02T15:34:00Z">
        <w:r w:rsidDel="00551D04">
          <w:delText xml:space="preserve">Figure </w:delText>
        </w:r>
        <w:r w:rsidDel="00551D04">
          <w:rPr>
            <w:noProof/>
          </w:rPr>
          <w:delText>15</w:delText>
        </w:r>
      </w:del>
      <w:r w:rsidR="00C24DD3">
        <w:rPr>
          <w:noProof/>
        </w:rPr>
        <w:fldChar w:fldCharType="end"/>
      </w:r>
      <w:r>
        <w:t xml:space="preserve">, the depicted measure has a discrete expected value. Accordingly, the NUMER, DENOM, and DENEX options are shown. For continuous variable measures that rely on an aggregate calculation (e.g., a median time between ED arrival and ED departure), the OBSERV, MSRPOPL, and (optionally) MSRPOPLEX options are shown, as in </w:t>
      </w:r>
      <w:r w:rsidR="00C24DD3">
        <w:fldChar w:fldCharType="begin"/>
      </w:r>
      <w:r w:rsidR="00C24DD3">
        <w:instrText xml:space="preserve"> REF _Ref459098538  </w:instrText>
      </w:r>
      <w:r w:rsidR="00C24DD3">
        <w:fldChar w:fldCharType="separate"/>
      </w:r>
      <w:ins w:id="282" w:author="Tohline, Chris" w:date="2016-12-02T16:11:00Z">
        <w:r w:rsidR="000B585F">
          <w:rPr>
            <w:b/>
            <w:bCs/>
          </w:rPr>
          <w:fldChar w:fldCharType="begin"/>
        </w:r>
        <w:r w:rsidR="000B585F">
          <w:instrText xml:space="preserve"> REF _Ref468458447 </w:instrText>
        </w:r>
      </w:ins>
      <w:r w:rsidR="000B585F">
        <w:rPr>
          <w:b/>
          <w:bCs/>
        </w:rPr>
        <w:fldChar w:fldCharType="separate"/>
      </w:r>
      <w:ins w:id="283" w:author="Tohline, Chris" w:date="2016-12-02T16:11:00Z">
        <w:r w:rsidR="000B585F">
          <w:t xml:space="preserve">Figure </w:t>
        </w:r>
        <w:r w:rsidR="000B585F">
          <w:rPr>
            <w:noProof/>
          </w:rPr>
          <w:t>17</w:t>
        </w:r>
        <w:r w:rsidR="000B585F">
          <w:rPr>
            <w:b/>
            <w:bCs/>
          </w:rPr>
          <w:fldChar w:fldCharType="end"/>
        </w:r>
      </w:ins>
      <w:del w:id="284" w:author="Tohline, Chris" w:date="2016-12-02T15:34:00Z">
        <w:r w:rsidDel="00551D04">
          <w:delText xml:space="preserve">Figure </w:delText>
        </w:r>
        <w:r w:rsidDel="00551D04">
          <w:rPr>
            <w:noProof/>
          </w:rPr>
          <w:delText>16</w:delText>
        </w:r>
      </w:del>
      <w:r w:rsidR="00C24DD3">
        <w:rPr>
          <w:noProof/>
        </w:rPr>
        <w:fldChar w:fldCharType="end"/>
      </w:r>
      <w:r>
        <w:t>.</w:t>
      </w:r>
    </w:p>
    <w:p w14:paraId="353FD9B5" w14:textId="77777777" w:rsidR="00C34ED1" w:rsidRDefault="00A628CE">
      <w:pPr>
        <w:pStyle w:val="Figure"/>
        <w:rPr>
          <w:b w:val="0"/>
        </w:rPr>
      </w:pPr>
      <w:r>
        <w:rPr>
          <w:noProof/>
        </w:rPr>
        <w:lastRenderedPageBreak/>
        <w:drawing>
          <wp:inline distT="0" distB="0" distL="0" distR="0" wp14:anchorId="6B0B9939" wp14:editId="72935C37">
            <wp:extent cx="3344633" cy="1177409"/>
            <wp:effectExtent l="0" t="0" r="8255" b="3810"/>
            <wp:docPr id="43" name="Picture 43" descr="Figure 17 shows a screen capture of continuous variable measures expected populations as described in the text immediately preceding the figure. The checkboxes for IPP and MSRPOPL are checked with the OBSERV option set at 50." title="Figure 17: Continuous Variable Measures Expected Popul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6-01-07%20at%209.26.20%20AM.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350664" cy="1179532"/>
                    </a:xfrm>
                    <a:prstGeom prst="rect">
                      <a:avLst/>
                    </a:prstGeom>
                    <a:noFill/>
                    <a:ln>
                      <a:noFill/>
                    </a:ln>
                  </pic:spPr>
                </pic:pic>
              </a:graphicData>
            </a:graphic>
          </wp:inline>
        </w:drawing>
      </w:r>
    </w:p>
    <w:p w14:paraId="6D8FC453" w14:textId="1061DF07" w:rsidR="00C34ED1" w:rsidRDefault="00A628CE">
      <w:pPr>
        <w:pStyle w:val="FigureCaption"/>
      </w:pPr>
      <w:bookmarkStart w:id="285" w:name="_Ref468458447"/>
      <w:bookmarkStart w:id="286" w:name="_Toc467272006"/>
      <w:r>
        <w:t xml:space="preserve">Figure </w:t>
      </w:r>
      <w:r w:rsidR="00C24DD3">
        <w:fldChar w:fldCharType="begin"/>
      </w:r>
      <w:r w:rsidR="00C24DD3">
        <w:instrText xml:space="preserve"> SEQ Figure \* ARABIC </w:instrText>
      </w:r>
      <w:r w:rsidR="00C24DD3">
        <w:fldChar w:fldCharType="separate"/>
      </w:r>
      <w:ins w:id="287" w:author="Tohline, Chris" w:date="2016-12-02T15:34:00Z">
        <w:r w:rsidR="00551D04">
          <w:rPr>
            <w:noProof/>
          </w:rPr>
          <w:t>17</w:t>
        </w:r>
      </w:ins>
      <w:del w:id="288" w:author="Tohline, Chris" w:date="2016-12-02T15:34:00Z">
        <w:r w:rsidDel="00551D04">
          <w:rPr>
            <w:noProof/>
          </w:rPr>
          <w:delText>16</w:delText>
        </w:r>
      </w:del>
      <w:r w:rsidR="00C24DD3">
        <w:rPr>
          <w:noProof/>
        </w:rPr>
        <w:fldChar w:fldCharType="end"/>
      </w:r>
      <w:bookmarkEnd w:id="285"/>
      <w:r>
        <w:t>. Continuous Variable Measures Expected Populations</w:t>
      </w:r>
      <w:bookmarkEnd w:id="286"/>
    </w:p>
    <w:p w14:paraId="3F6BA09C" w14:textId="77777777" w:rsidR="00C34ED1" w:rsidRDefault="00A628CE">
      <w:r>
        <w:t>Although discrete measures offer only a checkbox for including patients in the NUMER population, continuous variable measures offer the ability to set a certain percentage or minute value for a given patient calculation. This value is only available if the patient is in the MSRPOPL population.</w:t>
      </w:r>
    </w:p>
    <w:p w14:paraId="1EFD4F46" w14:textId="77777777" w:rsidR="00C34ED1" w:rsidRDefault="00A628CE">
      <w:pPr>
        <w:pStyle w:val="Heading2"/>
      </w:pPr>
      <w:bookmarkStart w:id="289" w:name="_Toc467271972"/>
      <w:r>
        <w:t>Building the Patient History</w:t>
      </w:r>
      <w:bookmarkEnd w:id="289"/>
    </w:p>
    <w:p w14:paraId="76D6F8A8" w14:textId="4D814D94" w:rsidR="00C34ED1" w:rsidRDefault="00C24DD3">
      <w:r>
        <w:fldChar w:fldCharType="begin"/>
      </w:r>
      <w:r>
        <w:instrText xml:space="preserve"> REF _Ref440365</w:instrText>
      </w:r>
      <w:r>
        <w:instrText xml:space="preserve">146  </w:instrText>
      </w:r>
      <w:r>
        <w:fldChar w:fldCharType="separate"/>
      </w:r>
      <w:ins w:id="290" w:author="Tohline, Chris" w:date="2016-12-02T15:34:00Z">
        <w:r w:rsidR="00551D04">
          <w:t xml:space="preserve">Figure </w:t>
        </w:r>
        <w:r w:rsidR="00551D04">
          <w:rPr>
            <w:noProof/>
          </w:rPr>
          <w:t>18</w:t>
        </w:r>
      </w:ins>
      <w:del w:id="291" w:author="Tohline, Chris" w:date="2016-12-02T15:34:00Z">
        <w:r w:rsidR="00A628CE" w:rsidDel="00551D04">
          <w:delText xml:space="preserve">Figure </w:delText>
        </w:r>
        <w:r w:rsidR="00A628CE" w:rsidDel="00551D04">
          <w:rPr>
            <w:noProof/>
          </w:rPr>
          <w:delText>17</w:delText>
        </w:r>
      </w:del>
      <w:r>
        <w:rPr>
          <w:noProof/>
        </w:rPr>
        <w:fldChar w:fldCharType="end"/>
      </w:r>
      <w:r w:rsidR="00A628CE">
        <w:t xml:space="preserve"> depicts four events in the patient’s history—an encounter, a diagnosis, and two medications—based on data elements from the measure. When a QDM element is added to the patient history, it becomes an event in the patient’s history, which warrants a duration and associated fields. When an event is first created, it is given default start and end date/times and is associated with a code from each value set associated with the source QDM element. These defaults as well as additional data can be edited by expanding the event. </w:t>
      </w:r>
      <w:r>
        <w:fldChar w:fldCharType="begin"/>
      </w:r>
      <w:r>
        <w:instrText xml:space="preserve"> REF _Ref440365146  </w:instrText>
      </w:r>
      <w:r>
        <w:fldChar w:fldCharType="separate"/>
      </w:r>
      <w:ins w:id="292" w:author="Tohline, Chris" w:date="2016-12-02T15:34:00Z">
        <w:r w:rsidR="00551D04">
          <w:t xml:space="preserve">Figure </w:t>
        </w:r>
        <w:r w:rsidR="00551D04">
          <w:rPr>
            <w:noProof/>
          </w:rPr>
          <w:t>18</w:t>
        </w:r>
      </w:ins>
      <w:del w:id="293" w:author="Tohline, Chris" w:date="2016-12-02T15:34:00Z">
        <w:r w:rsidR="00A628CE" w:rsidDel="00551D04">
          <w:delText xml:space="preserve">Figure </w:delText>
        </w:r>
        <w:r w:rsidR="00A628CE" w:rsidDel="00551D04">
          <w:rPr>
            <w:noProof/>
          </w:rPr>
          <w:delText>17</w:delText>
        </w:r>
      </w:del>
      <w:r>
        <w:rPr>
          <w:noProof/>
        </w:rPr>
        <w:fldChar w:fldCharType="end"/>
      </w:r>
      <w:r w:rsidR="00A628CE">
        <w:t xml:space="preserve"> shows an example of an expanded event from the patient history that can be edited. By clicking the expand/collapse details icon (item </w:t>
      </w:r>
      <w:r w:rsidR="00A628CE">
        <w:rPr>
          <w:rStyle w:val="numberreference"/>
          <w:rFonts w:ascii="Times New Roman" w:hAnsi="Times New Roman"/>
          <w:b w:val="0"/>
          <w:color w:val="auto"/>
        </w:rPr>
        <w:t>#3</w:t>
      </w:r>
      <w:r w:rsidR="00A628CE">
        <w:t>), the user can edit the details of the element.</w:t>
      </w:r>
    </w:p>
    <w:p w14:paraId="300E4922" w14:textId="2467FA2B" w:rsidR="00C34ED1" w:rsidRDefault="00A628CE">
      <w:r>
        <w:t xml:space="preserve">The following UI elements are shown in </w:t>
      </w:r>
      <w:r w:rsidR="00C24DD3">
        <w:fldChar w:fldCharType="begin"/>
      </w:r>
      <w:r w:rsidR="00C24DD3">
        <w:instrText xml:space="preserve"> REF _Ref440365146  </w:instrText>
      </w:r>
      <w:r w:rsidR="00C24DD3">
        <w:fldChar w:fldCharType="separate"/>
      </w:r>
      <w:ins w:id="294" w:author="Tohline, Chris" w:date="2016-12-02T15:34:00Z">
        <w:r w:rsidR="00551D04">
          <w:t xml:space="preserve">Figure </w:t>
        </w:r>
        <w:r w:rsidR="00551D04">
          <w:rPr>
            <w:noProof/>
          </w:rPr>
          <w:t>18</w:t>
        </w:r>
      </w:ins>
      <w:del w:id="295" w:author="Tohline, Chris" w:date="2016-12-02T15:34:00Z">
        <w:r w:rsidDel="00551D04">
          <w:delText xml:space="preserve">Figure </w:delText>
        </w:r>
        <w:r w:rsidDel="00551D04">
          <w:rPr>
            <w:noProof/>
          </w:rPr>
          <w:delText>17</w:delText>
        </w:r>
      </w:del>
      <w:r w:rsidR="00C24DD3">
        <w:rPr>
          <w:noProof/>
        </w:rPr>
        <w:fldChar w:fldCharType="end"/>
      </w:r>
      <w:r>
        <w:t>:</w:t>
      </w:r>
    </w:p>
    <w:p w14:paraId="2F1859D2" w14:textId="77777777" w:rsidR="00C34ED1" w:rsidRDefault="00A628CE">
      <w:pPr>
        <w:pStyle w:val="NumberedList"/>
        <w:numPr>
          <w:ilvl w:val="0"/>
          <w:numId w:val="44"/>
        </w:numPr>
      </w:pPr>
      <w:r>
        <w:t>Elements Section – Contains QDM elements that the user can add to the patient history.</w:t>
      </w:r>
    </w:p>
    <w:p w14:paraId="543A972B" w14:textId="77777777" w:rsidR="00C34ED1" w:rsidRDefault="00A628CE">
      <w:pPr>
        <w:pStyle w:val="NumberedList"/>
        <w:numPr>
          <w:ilvl w:val="0"/>
          <w:numId w:val="44"/>
        </w:numPr>
      </w:pPr>
      <w:r>
        <w:t>QDM Element – Shows a condensed summary of a QDM element.</w:t>
      </w:r>
    </w:p>
    <w:p w14:paraId="66C62A34" w14:textId="77777777" w:rsidR="00C34ED1" w:rsidRDefault="00A628CE">
      <w:pPr>
        <w:pStyle w:val="NumberedList"/>
        <w:numPr>
          <w:ilvl w:val="0"/>
          <w:numId w:val="44"/>
        </w:numPr>
      </w:pPr>
      <w:r>
        <w:t>Expand/Collapse Details – Allows hiding or expanding the details of an element.</w:t>
      </w:r>
    </w:p>
    <w:p w14:paraId="5B4E0812" w14:textId="77777777" w:rsidR="00C34ED1" w:rsidRDefault="00A628CE">
      <w:pPr>
        <w:pStyle w:val="NumberedList"/>
        <w:numPr>
          <w:ilvl w:val="0"/>
          <w:numId w:val="44"/>
        </w:numPr>
      </w:pPr>
      <w:r>
        <w:t>Start Date/Time – Allows setting the start date/time for an element.</w:t>
      </w:r>
    </w:p>
    <w:p w14:paraId="5B988C0E" w14:textId="77777777" w:rsidR="00C34ED1" w:rsidRDefault="00A628CE">
      <w:pPr>
        <w:pStyle w:val="NumberedList"/>
        <w:numPr>
          <w:ilvl w:val="0"/>
          <w:numId w:val="44"/>
        </w:numPr>
      </w:pPr>
      <w:r>
        <w:t>End Date/Time – Allows setting the end date/time for an element. The checkbox allows specifying that the end date/time is undefined (ongoing event).</w:t>
      </w:r>
    </w:p>
    <w:p w14:paraId="0641D60C" w14:textId="77777777" w:rsidR="00C34ED1" w:rsidRDefault="00A628CE">
      <w:pPr>
        <w:pStyle w:val="NumberedList"/>
        <w:numPr>
          <w:ilvl w:val="0"/>
          <w:numId w:val="44"/>
        </w:numPr>
      </w:pPr>
      <w:r>
        <w:t>Codes Section – Allows adding codes to the element. Note that Bonnie will automatically find an appropriate code and add it.</w:t>
      </w:r>
    </w:p>
    <w:p w14:paraId="26BD3F7C" w14:textId="77777777" w:rsidR="00C34ED1" w:rsidRDefault="00A628CE">
      <w:pPr>
        <w:pStyle w:val="NumberedList"/>
        <w:numPr>
          <w:ilvl w:val="0"/>
          <w:numId w:val="44"/>
        </w:numPr>
      </w:pPr>
      <w:r>
        <w:t>Medication or Value Section – Allows adding values to the element (i.e., laboratory result values). This element shows details for adding a medication, allowing the user to specify amount prescribed, regimen, amount filled, and the times the prescription was filled.</w:t>
      </w:r>
    </w:p>
    <w:p w14:paraId="45394992" w14:textId="77777777" w:rsidR="00C34ED1" w:rsidRDefault="00A628CE">
      <w:pPr>
        <w:pStyle w:val="NumberedList"/>
        <w:numPr>
          <w:ilvl w:val="0"/>
          <w:numId w:val="44"/>
        </w:numPr>
      </w:pPr>
      <w:r>
        <w:t>Fields Section – Allows adding fields to the element (i.e., ordinality).</w:t>
      </w:r>
    </w:p>
    <w:p w14:paraId="41C8317E" w14:textId="77777777" w:rsidR="00C34ED1" w:rsidRDefault="00A628CE">
      <w:pPr>
        <w:pStyle w:val="NumberedList"/>
        <w:numPr>
          <w:ilvl w:val="0"/>
          <w:numId w:val="44"/>
        </w:numPr>
      </w:pPr>
      <w:r>
        <w:t>Negation Section – Allows indicating that the element is not done with a reason.</w:t>
      </w:r>
    </w:p>
    <w:p w14:paraId="381F853E" w14:textId="77777777" w:rsidR="00C34ED1" w:rsidRDefault="00A628CE">
      <w:pPr>
        <w:pStyle w:val="NumberedList"/>
        <w:numPr>
          <w:ilvl w:val="0"/>
          <w:numId w:val="44"/>
        </w:numPr>
        <w:spacing w:after="240"/>
      </w:pPr>
      <w:r>
        <w:t>Delete Button – Allows deleting an element from the patient history.</w:t>
      </w:r>
    </w:p>
    <w:p w14:paraId="2C476687" w14:textId="77777777" w:rsidR="00C34ED1" w:rsidRDefault="00A628CE">
      <w:pPr>
        <w:pStyle w:val="Figure"/>
        <w:rPr>
          <w:b w:val="0"/>
        </w:rPr>
      </w:pPr>
      <w:r>
        <w:rPr>
          <w:noProof/>
        </w:rPr>
        <w:lastRenderedPageBreak/>
        <w:drawing>
          <wp:inline distT="0" distB="0" distL="0" distR="0" wp14:anchorId="63F448FA" wp14:editId="1303FA6C">
            <wp:extent cx="5751576" cy="5330952"/>
            <wp:effectExtent l="19050" t="19050" r="20955" b="22225"/>
            <wp:docPr id="32" name="Picture 32" descr="This figure shows a screen capture for building patient history, as described in the text immediately preceding the figure." title="Figure 18: Building Patient History, including Edit Clinical Element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cbjones:Documents:Tacoma:bonnie-the-repo:doc:screenshots:from Sketch:PatientBuilder2.png"/>
                    <pic:cNvPicPr>
                      <a:picLocks noChangeAspect="1" noChangeArrowheads="1"/>
                    </pic:cNvPicPr>
                  </pic:nvPicPr>
                  <pic:blipFill rotWithShape="1">
                    <a:blip r:embed="rId51" cstate="screen">
                      <a:extLst>
                        <a:ext uri="{28A0092B-C50C-407E-A947-70E740481C1C}">
                          <a14:useLocalDpi xmlns:a14="http://schemas.microsoft.com/office/drawing/2010/main"/>
                        </a:ext>
                      </a:extLst>
                    </a:blip>
                    <a:srcRect/>
                    <a:stretch/>
                  </pic:blipFill>
                  <pic:spPr bwMode="auto">
                    <a:xfrm>
                      <a:off x="0" y="0"/>
                      <a:ext cx="5751576" cy="5330952"/>
                    </a:xfrm>
                    <a:prstGeom prst="rect">
                      <a:avLst/>
                    </a:prstGeom>
                    <a:noFill/>
                    <a:ln>
                      <a:solidFill>
                        <a:srgbClr val="000000"/>
                      </a:solid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a:ext>
                    </a:extLst>
                  </pic:spPr>
                </pic:pic>
              </a:graphicData>
            </a:graphic>
          </wp:inline>
        </w:drawing>
      </w:r>
    </w:p>
    <w:p w14:paraId="4A351C10" w14:textId="0CF85008" w:rsidR="00C34ED1" w:rsidRDefault="00A628CE">
      <w:pPr>
        <w:pStyle w:val="FigureCaption"/>
      </w:pPr>
      <w:bookmarkStart w:id="296" w:name="_Ref440365146"/>
      <w:bookmarkStart w:id="297" w:name="_Toc467272007"/>
      <w:r>
        <w:t xml:space="preserve">Figure </w:t>
      </w:r>
      <w:r w:rsidR="00C24DD3">
        <w:fldChar w:fldCharType="begin"/>
      </w:r>
      <w:r w:rsidR="00C24DD3">
        <w:instrText xml:space="preserve"> SEQ Figure \* ARABIC </w:instrText>
      </w:r>
      <w:r w:rsidR="00C24DD3">
        <w:fldChar w:fldCharType="separate"/>
      </w:r>
      <w:ins w:id="298" w:author="Tohline, Chris" w:date="2016-12-02T15:34:00Z">
        <w:r w:rsidR="00551D04">
          <w:rPr>
            <w:noProof/>
          </w:rPr>
          <w:t>18</w:t>
        </w:r>
      </w:ins>
      <w:del w:id="299" w:author="Tohline, Chris" w:date="2016-12-02T15:34:00Z">
        <w:r w:rsidDel="00551D04">
          <w:rPr>
            <w:noProof/>
          </w:rPr>
          <w:delText>17</w:delText>
        </w:r>
      </w:del>
      <w:r w:rsidR="00C24DD3">
        <w:rPr>
          <w:noProof/>
        </w:rPr>
        <w:fldChar w:fldCharType="end"/>
      </w:r>
      <w:bookmarkEnd w:id="296"/>
      <w:r>
        <w:t>. Building Patient History, including Edit Clinical Element View</w:t>
      </w:r>
      <w:bookmarkEnd w:id="297"/>
    </w:p>
    <w:p w14:paraId="7282758A" w14:textId="77777777" w:rsidR="00C34ED1" w:rsidRDefault="00A628CE">
      <w:r>
        <w:t xml:space="preserve">After the user defines the patient characteristics, the user builds a patient history from QDM elements extracted from the measure. The available elements from the measure are organized by category and listed in the “Elements” section (item </w:t>
      </w:r>
      <w:r>
        <w:rPr>
          <w:rStyle w:val="numberreference"/>
          <w:rFonts w:ascii="Times New Roman" w:hAnsi="Times New Roman"/>
          <w:b w:val="0"/>
          <w:color w:val="auto"/>
        </w:rPr>
        <w:t>#1</w:t>
      </w:r>
      <w:r>
        <w:t xml:space="preserve">). The user can click a category to expand the list of available elements. Expanding this list allows the user to click and drag an individual element onto the patient history (item </w:t>
      </w:r>
      <w:r>
        <w:rPr>
          <w:rStyle w:val="numberreference"/>
          <w:rFonts w:ascii="Times New Roman" w:hAnsi="Times New Roman"/>
          <w:b w:val="0"/>
          <w:color w:val="auto"/>
        </w:rPr>
        <w:t>#2</w:t>
      </w:r>
      <w:r>
        <w:t>).</w:t>
      </w:r>
    </w:p>
    <w:p w14:paraId="11E42646" w14:textId="7423A9F3" w:rsidR="00C34ED1" w:rsidRDefault="00A628CE">
      <w:r>
        <w:t xml:space="preserve">Several fields in the Edit Clinical Element View can be edited for an event in the patient history using the controls shown in </w:t>
      </w:r>
      <w:r w:rsidR="00C24DD3">
        <w:fldChar w:fldCharType="begin"/>
      </w:r>
      <w:r w:rsidR="00C24DD3">
        <w:instrText xml:space="preserve"> REF _Ref440365146  </w:instrText>
      </w:r>
      <w:r w:rsidR="00C24DD3">
        <w:fldChar w:fldCharType="separate"/>
      </w:r>
      <w:ins w:id="300" w:author="Tohline, Chris" w:date="2016-12-02T15:34:00Z">
        <w:r w:rsidR="00551D04">
          <w:t xml:space="preserve">Figure </w:t>
        </w:r>
        <w:r w:rsidR="00551D04">
          <w:rPr>
            <w:noProof/>
          </w:rPr>
          <w:t>18</w:t>
        </w:r>
      </w:ins>
      <w:del w:id="301" w:author="Tohline, Chris" w:date="2016-12-02T15:34:00Z">
        <w:r w:rsidDel="00551D04">
          <w:delText xml:space="preserve">Figure </w:delText>
        </w:r>
        <w:r w:rsidDel="00551D04">
          <w:rPr>
            <w:noProof/>
          </w:rPr>
          <w:delText>17</w:delText>
        </w:r>
      </w:del>
      <w:r w:rsidR="00C24DD3">
        <w:rPr>
          <w:noProof/>
        </w:rPr>
        <w:fldChar w:fldCharType="end"/>
      </w:r>
      <w:r>
        <w:t>. These fields include the start date/time of the event (items </w:t>
      </w:r>
      <w:r>
        <w:rPr>
          <w:rStyle w:val="numberreference"/>
          <w:rFonts w:ascii="Times New Roman" w:hAnsi="Times New Roman"/>
          <w:b w:val="0"/>
          <w:color w:val="auto"/>
        </w:rPr>
        <w:t>#4</w:t>
      </w:r>
      <w:r>
        <w:t xml:space="preserve"> and </w:t>
      </w:r>
      <w:r>
        <w:rPr>
          <w:rStyle w:val="numberreference"/>
          <w:rFonts w:ascii="Times New Roman" w:hAnsi="Times New Roman"/>
          <w:b w:val="0"/>
          <w:color w:val="auto"/>
        </w:rPr>
        <w:t>#5</w:t>
      </w:r>
      <w:r>
        <w:t xml:space="preserve">), codes (item </w:t>
      </w:r>
      <w:r>
        <w:rPr>
          <w:rStyle w:val="numberreference"/>
          <w:rFonts w:ascii="Times New Roman" w:hAnsi="Times New Roman"/>
          <w:b w:val="0"/>
          <w:color w:val="auto"/>
        </w:rPr>
        <w:t>#6</w:t>
      </w:r>
      <w:r>
        <w:t xml:space="preserve">), values (item </w:t>
      </w:r>
      <w:r>
        <w:rPr>
          <w:rStyle w:val="numberreference"/>
          <w:rFonts w:ascii="Times New Roman" w:hAnsi="Times New Roman"/>
          <w:b w:val="0"/>
          <w:color w:val="auto"/>
        </w:rPr>
        <w:t>#7</w:t>
      </w:r>
      <w:r>
        <w:t xml:space="preserve">), various fields (item </w:t>
      </w:r>
      <w:r>
        <w:rPr>
          <w:rStyle w:val="numberreference"/>
          <w:rFonts w:ascii="Times New Roman" w:hAnsi="Times New Roman"/>
          <w:b w:val="0"/>
          <w:color w:val="auto"/>
        </w:rPr>
        <w:t>#8</w:t>
      </w:r>
      <w:r>
        <w:t xml:space="preserve">), and negation rationale (item </w:t>
      </w:r>
      <w:r>
        <w:rPr>
          <w:rStyle w:val="numberreference"/>
          <w:rFonts w:ascii="Times New Roman" w:hAnsi="Times New Roman"/>
          <w:b w:val="0"/>
          <w:color w:val="auto"/>
        </w:rPr>
        <w:t>#9</w:t>
      </w:r>
      <w:r>
        <w:t xml:space="preserve">). The start and end date times can be set for an event by either typing into the text fields directly or by using the date/time pickers that are displayed when the field is selected. An undefined end time can be set for the event (used for active or ongoing events) by selecting </w:t>
      </w:r>
      <w:r>
        <w:lastRenderedPageBreak/>
        <w:t>the “Undefined” checkbox. Selecting the “Undefined” check box clears the end date/times, indicating that the event has not ended.</w:t>
      </w:r>
    </w:p>
    <w:p w14:paraId="789CF7B6" w14:textId="77777777" w:rsidR="00C34ED1" w:rsidRDefault="00A628CE">
      <w:r>
        <w:t>Values, fields, and negation rationale also can be set for an event. Values can be set by electing the type of the value (scalar or coded) and entering a scalar value or selecting a coded value from a drop-down listing of all the value sets associated with the measure. Fields such as ordinal, severity, discharge date/time, etc. can be added using the “Fields” section. Fields are added by selecting the type of the field (scalar, coded, or time) and entering a scalar value, selecting a value set, or entering a date.</w:t>
      </w:r>
    </w:p>
    <w:p w14:paraId="38D7E85F" w14:textId="77777777" w:rsidR="00C34ED1" w:rsidRDefault="00A628CE">
      <w:r>
        <w:t>Negation rationale can be defined for the event to indicate that the event was not done for a specific reason. Negation rationale is added by clicking the “Not Performed” checkbox in the negation section and selecting a value set representing the reason the event was not done.</w:t>
      </w:r>
    </w:p>
    <w:p w14:paraId="4DFA43AD" w14:textId="77777777" w:rsidR="00C34ED1" w:rsidRDefault="00A628CE">
      <w:r>
        <w:t xml:space="preserve">Finally, events can be removed from the patient history by clicking the “Delete” icon (item </w:t>
      </w:r>
      <w:r>
        <w:rPr>
          <w:rStyle w:val="numberreference"/>
          <w:rFonts w:ascii="Times New Roman" w:hAnsi="Times New Roman"/>
          <w:b w:val="0"/>
          <w:color w:val="auto"/>
        </w:rPr>
        <w:t>#10</w:t>
      </w:r>
      <w:r>
        <w:t>). Deletion requires a two-step process. After initially pressing the “Delete” icon, the user is prompted to depress the “Delete” icon a second time to confirm the deletion.</w:t>
      </w:r>
    </w:p>
    <w:p w14:paraId="15032269" w14:textId="77777777" w:rsidR="00C34ED1" w:rsidRDefault="00A628CE">
      <w:pPr>
        <w:pStyle w:val="Heading3"/>
      </w:pPr>
      <w:bookmarkStart w:id="302" w:name="_Toc467271973"/>
      <w:r>
        <w:t>Patient History Items that Fulfill Past Items</w:t>
      </w:r>
      <w:bookmarkEnd w:id="302"/>
    </w:p>
    <w:p w14:paraId="344BD276" w14:textId="5F6B7665" w:rsidR="00C34ED1" w:rsidRDefault="00A628CE">
      <w:pPr>
        <w:spacing w:after="240"/>
      </w:pPr>
      <w:r>
        <w:t xml:space="preserve">In the course of creating the patient timeline, there may be some items that fulfill other items that occurred in the past. For example, a note or report may fulfill a specific order or referral. Users can relate these two items using the “References” section, as depicted in </w:t>
      </w:r>
      <w:r w:rsidR="00C24DD3">
        <w:fldChar w:fldCharType="begin"/>
      </w:r>
      <w:r w:rsidR="00C24DD3">
        <w:instrText xml:space="preserve"> REF _Ref440365324  </w:instrText>
      </w:r>
      <w:r w:rsidR="00C24DD3">
        <w:fldChar w:fldCharType="separate"/>
      </w:r>
      <w:ins w:id="303" w:author="Tohline, Chris" w:date="2016-12-02T15:34:00Z">
        <w:r w:rsidR="00551D04">
          <w:t xml:space="preserve">Figure </w:t>
        </w:r>
        <w:r w:rsidR="00551D04">
          <w:rPr>
            <w:noProof/>
          </w:rPr>
          <w:t>19</w:t>
        </w:r>
      </w:ins>
      <w:del w:id="304" w:author="Tohline, Chris" w:date="2016-12-02T15:34:00Z">
        <w:r w:rsidDel="00551D04">
          <w:delText xml:space="preserve">Figure </w:delText>
        </w:r>
        <w:r w:rsidDel="00551D04">
          <w:rPr>
            <w:noProof/>
          </w:rPr>
          <w:delText>18</w:delText>
        </w:r>
      </w:del>
      <w:r w:rsidR="00C24DD3">
        <w:rPr>
          <w:noProof/>
        </w:rPr>
        <w:fldChar w:fldCharType="end"/>
      </w:r>
      <w:r>
        <w:t>.</w:t>
      </w:r>
    </w:p>
    <w:p w14:paraId="5BD5DB2C" w14:textId="77777777" w:rsidR="00C34ED1" w:rsidRDefault="00A628CE">
      <w:pPr>
        <w:pStyle w:val="Figure"/>
        <w:rPr>
          <w:b w:val="0"/>
        </w:rPr>
      </w:pPr>
      <w:r>
        <w:rPr>
          <w:noProof/>
        </w:rPr>
        <w:drawing>
          <wp:inline distT="0" distB="0" distL="0" distR="0" wp14:anchorId="050D25D9" wp14:editId="7A3BE215">
            <wp:extent cx="5759624" cy="1402080"/>
            <wp:effectExtent l="0" t="0" r="0" b="0"/>
            <wp:docPr id="18" name="Picture 18" descr="Figure 19 shows a screen shot of the References Section of the Patient History Builder with a check for &quot;Fulfills&quot;." title="Figure 19: References Section of the Patient History Buil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6-01-07%20at%208.28.24%20AM.png"/>
                    <pic:cNvPicPr>
                      <a:picLocks noChangeAspect="1" noChangeArrowheads="1"/>
                    </pic:cNvPicPr>
                  </pic:nvPicPr>
                  <pic:blipFill rotWithShape="1">
                    <a:blip r:embed="rId52">
                      <a:extLst>
                        <a:ext uri="{28A0092B-C50C-407E-A947-70E740481C1C}">
                          <a14:useLocalDpi xmlns:a14="http://schemas.microsoft.com/office/drawing/2010/main" val="0"/>
                        </a:ext>
                      </a:extLst>
                    </a:blip>
                    <a:srcRect t="-1" b="-5043"/>
                    <a:stretch/>
                  </pic:blipFill>
                  <pic:spPr bwMode="auto">
                    <a:xfrm>
                      <a:off x="0" y="0"/>
                      <a:ext cx="5760720" cy="1402347"/>
                    </a:xfrm>
                    <a:prstGeom prst="rect">
                      <a:avLst/>
                    </a:prstGeom>
                    <a:noFill/>
                    <a:ln>
                      <a:noFill/>
                    </a:ln>
                    <a:extLst>
                      <a:ext uri="{53640926-AAD7-44D8-BBD7-CCE9431645EC}">
                        <a14:shadowObscured xmlns:a14="http://schemas.microsoft.com/office/drawing/2010/main"/>
                      </a:ext>
                    </a:extLst>
                  </pic:spPr>
                </pic:pic>
              </a:graphicData>
            </a:graphic>
          </wp:inline>
        </w:drawing>
      </w:r>
    </w:p>
    <w:p w14:paraId="36460CD0" w14:textId="17BBC64F" w:rsidR="00C34ED1" w:rsidRDefault="00A628CE">
      <w:pPr>
        <w:pStyle w:val="FigureCaption"/>
      </w:pPr>
      <w:bookmarkStart w:id="305" w:name="_Ref440365324"/>
      <w:bookmarkStart w:id="306" w:name="_Toc467272008"/>
      <w:r>
        <w:t xml:space="preserve">Figure </w:t>
      </w:r>
      <w:r w:rsidR="00C24DD3">
        <w:fldChar w:fldCharType="begin"/>
      </w:r>
      <w:r w:rsidR="00C24DD3">
        <w:instrText xml:space="preserve"> SEQ Figure \* ARABIC </w:instrText>
      </w:r>
      <w:r w:rsidR="00C24DD3">
        <w:fldChar w:fldCharType="separate"/>
      </w:r>
      <w:ins w:id="307" w:author="Tohline, Chris" w:date="2016-12-02T15:34:00Z">
        <w:r w:rsidR="00551D04">
          <w:rPr>
            <w:noProof/>
          </w:rPr>
          <w:t>19</w:t>
        </w:r>
      </w:ins>
      <w:del w:id="308" w:author="Tohline, Chris" w:date="2016-12-02T15:34:00Z">
        <w:r w:rsidDel="00551D04">
          <w:rPr>
            <w:noProof/>
          </w:rPr>
          <w:delText>18</w:delText>
        </w:r>
      </w:del>
      <w:r w:rsidR="00C24DD3">
        <w:rPr>
          <w:noProof/>
        </w:rPr>
        <w:fldChar w:fldCharType="end"/>
      </w:r>
      <w:bookmarkEnd w:id="305"/>
      <w:r>
        <w:t>. References Section of the Patient History Builder</w:t>
      </w:r>
      <w:bookmarkEnd w:id="306"/>
    </w:p>
    <w:p w14:paraId="38665BA2" w14:textId="77777777" w:rsidR="00C34ED1" w:rsidRDefault="00A628CE">
      <w:pPr>
        <w:pStyle w:val="Heading3"/>
      </w:pPr>
      <w:bookmarkStart w:id="309" w:name="_Toc467271974"/>
      <w:r>
        <w:t>Representing a Cumulative Medication Duration</w:t>
      </w:r>
      <w:bookmarkEnd w:id="309"/>
    </w:p>
    <w:p w14:paraId="49D6280C" w14:textId="50700B91" w:rsidR="00C34ED1" w:rsidRDefault="00A628CE">
      <w:r>
        <w:t xml:space="preserve">To represent a Cumulative Medication Duration (CMD), a medication is added to the patient history and the “Prescription,” “Regimen,” and “Filled” options are adjusted appropriately, as shown in </w:t>
      </w:r>
      <w:r w:rsidR="00C24DD3">
        <w:fldChar w:fldCharType="begin"/>
      </w:r>
      <w:r w:rsidR="00C24DD3">
        <w:instrText xml:space="preserve"> REF _Ref440365366 </w:instrText>
      </w:r>
      <w:r w:rsidR="00C24DD3">
        <w:fldChar w:fldCharType="separate"/>
      </w:r>
      <w:ins w:id="310" w:author="Tohline, Chris" w:date="2016-12-02T15:34:00Z">
        <w:r w:rsidR="00551D04">
          <w:t xml:space="preserve">Figure </w:t>
        </w:r>
        <w:r w:rsidR="00551D04">
          <w:rPr>
            <w:noProof/>
          </w:rPr>
          <w:t>20</w:t>
        </w:r>
      </w:ins>
      <w:del w:id="311" w:author="Tohline, Chris" w:date="2016-12-02T15:34:00Z">
        <w:r w:rsidDel="00551D04">
          <w:delText xml:space="preserve">Figure </w:delText>
        </w:r>
        <w:r w:rsidDel="00551D04">
          <w:rPr>
            <w:noProof/>
          </w:rPr>
          <w:delText>19</w:delText>
        </w:r>
      </w:del>
      <w:r w:rsidR="00C24DD3">
        <w:rPr>
          <w:noProof/>
        </w:rPr>
        <w:fldChar w:fldCharType="end"/>
      </w:r>
      <w:r>
        <w:rPr>
          <w:noProof/>
        </w:rPr>
        <w:t>.</w:t>
      </w:r>
      <w:r>
        <w:t xml:space="preserve"> In this example, a prescription is specified as 10mg. This represents a single dosage of the medication. The regimen is set to 1 day, meaning that the patient takes a single dose once per day.</w:t>
      </w:r>
    </w:p>
    <w:p w14:paraId="37CB382A" w14:textId="77777777" w:rsidR="00C34ED1" w:rsidRDefault="00A628CE">
      <w:pPr>
        <w:pStyle w:val="Figure"/>
        <w:rPr>
          <w:b w:val="0"/>
        </w:rPr>
      </w:pPr>
      <w:r>
        <w:rPr>
          <w:noProof/>
        </w:rPr>
        <w:lastRenderedPageBreak/>
        <w:drawing>
          <wp:inline distT="0" distB="0" distL="0" distR="0" wp14:anchorId="7828657B" wp14:editId="55A7526A">
            <wp:extent cx="3557016" cy="4370832"/>
            <wp:effectExtent l="0" t="0" r="5715" b="0"/>
            <wp:docPr id="2" name="Picture 2" descr="Figure 20 depicts a screenshot of editing a medication as described in the text immediately preceding the figure." title="Figure 20: Editing a Med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cbjones:Projects:Tacoma:Repos:bonnie-the-repo:doc:screenshots:Patient_CMD.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557016" cy="4370832"/>
                    </a:xfrm>
                    <a:prstGeom prst="rect">
                      <a:avLst/>
                    </a:prstGeom>
                    <a:noFill/>
                    <a:ln>
                      <a:noFill/>
                    </a:ln>
                  </pic:spPr>
                </pic:pic>
              </a:graphicData>
            </a:graphic>
          </wp:inline>
        </w:drawing>
      </w:r>
    </w:p>
    <w:p w14:paraId="0A367B01" w14:textId="6651F49B" w:rsidR="00C34ED1" w:rsidRDefault="00A628CE">
      <w:pPr>
        <w:pStyle w:val="FigureCaption"/>
      </w:pPr>
      <w:bookmarkStart w:id="312" w:name="_Ref440365366"/>
      <w:bookmarkStart w:id="313" w:name="_Toc467272009"/>
      <w:r>
        <w:t xml:space="preserve">Figure </w:t>
      </w:r>
      <w:r w:rsidR="00C24DD3">
        <w:fldChar w:fldCharType="begin"/>
      </w:r>
      <w:r w:rsidR="00C24DD3">
        <w:instrText xml:space="preserve"> SEQ Figure \* ARABIC </w:instrText>
      </w:r>
      <w:r w:rsidR="00C24DD3">
        <w:fldChar w:fldCharType="separate"/>
      </w:r>
      <w:ins w:id="314" w:author="Tohline, Chris" w:date="2016-12-02T15:34:00Z">
        <w:r w:rsidR="00551D04">
          <w:rPr>
            <w:noProof/>
          </w:rPr>
          <w:t>20</w:t>
        </w:r>
      </w:ins>
      <w:del w:id="315" w:author="Tohline, Chris" w:date="2016-12-02T15:34:00Z">
        <w:r w:rsidDel="00551D04">
          <w:rPr>
            <w:noProof/>
          </w:rPr>
          <w:delText>19</w:delText>
        </w:r>
      </w:del>
      <w:r w:rsidR="00C24DD3">
        <w:rPr>
          <w:noProof/>
        </w:rPr>
        <w:fldChar w:fldCharType="end"/>
      </w:r>
      <w:bookmarkEnd w:id="312"/>
      <w:r>
        <w:t xml:space="preserve">. </w:t>
      </w:r>
      <w:bookmarkStart w:id="316" w:name="_Toc439154848"/>
      <w:r>
        <w:t>Editing a Medication</w:t>
      </w:r>
      <w:bookmarkEnd w:id="313"/>
      <w:bookmarkEnd w:id="316"/>
    </w:p>
    <w:p w14:paraId="67197D5F" w14:textId="77777777" w:rsidR="00C34ED1" w:rsidRDefault="00A628CE">
      <w:r>
        <w:t>The Filled section allows simulation of this prescription being filled. It takes a date, time, and amount of medication. In this example, 900mg is entered to represent a 90-day supply of this medication (based on a 10mg daily dose). Pressing the plus-sign button (+) will add this prescription amount.</w:t>
      </w:r>
    </w:p>
    <w:p w14:paraId="57EBA590" w14:textId="77777777" w:rsidR="00C34ED1" w:rsidRDefault="00A628CE">
      <w:r>
        <w:t>These steps lead to a CMD of 90 days. Additional prescriptions can easily be added by pressing the plus-sign button again: once more brings the total to 180 days, twice more to 270 days, and so on.</w:t>
      </w:r>
    </w:p>
    <w:p w14:paraId="063B6F6A" w14:textId="77777777" w:rsidR="00C34ED1" w:rsidRDefault="00A628CE">
      <w:pPr>
        <w:pStyle w:val="Heading2"/>
      </w:pPr>
      <w:bookmarkStart w:id="317" w:name="_Toc467271975"/>
      <w:r>
        <w:t>Incremental Calculation</w:t>
      </w:r>
      <w:bookmarkEnd w:id="317"/>
    </w:p>
    <w:p w14:paraId="312DF0C7" w14:textId="77777777" w:rsidR="00C34ED1" w:rsidRDefault="00A628CE">
      <w:r>
        <w:t>The final section of the Patient Builder View is the logic section. This section displays a representation of the logic for the measure against which the patient is constructed. The logic can be a reference to help describe the details of the data that should be added in building the synthetic patient.</w:t>
      </w:r>
    </w:p>
    <w:p w14:paraId="4A7ACFC5" w14:textId="43EAF2FE" w:rsidR="00C34ED1" w:rsidRDefault="00A628CE">
      <w:r>
        <w:t xml:space="preserve">The logic section continuously displays the results of calculating the patient against the measure by means of the logic highlighting described in </w:t>
      </w:r>
      <w:r w:rsidR="00C24DD3">
        <w:fldChar w:fldCharType="begin"/>
      </w:r>
      <w:r w:rsidR="00C24DD3">
        <w:instrText xml:space="preserve"> REF _Ref459100814  </w:instrText>
      </w:r>
      <w:r w:rsidR="00C24DD3">
        <w:fldChar w:fldCharType="separate"/>
      </w:r>
      <w:r w:rsidR="00551D04">
        <w:t xml:space="preserve">Figure </w:t>
      </w:r>
      <w:r w:rsidR="00551D04">
        <w:rPr>
          <w:noProof/>
        </w:rPr>
        <w:t>13</w:t>
      </w:r>
      <w:r w:rsidR="00C24DD3">
        <w:rPr>
          <w:noProof/>
        </w:rPr>
        <w:fldChar w:fldCharType="end"/>
      </w:r>
      <w:r>
        <w:t xml:space="preserve"> and </w:t>
      </w:r>
      <w:r w:rsidR="00C24DD3">
        <w:fldChar w:fldCharType="begin"/>
      </w:r>
      <w:r w:rsidR="00C24DD3">
        <w:instrText xml:space="preserve"> REF _Ref459100823  </w:instrText>
      </w:r>
      <w:r w:rsidR="00C24DD3">
        <w:fldChar w:fldCharType="separate"/>
      </w:r>
      <w:r w:rsidR="00551D04">
        <w:t xml:space="preserve">Figure </w:t>
      </w:r>
      <w:r w:rsidR="00551D04">
        <w:rPr>
          <w:noProof/>
        </w:rPr>
        <w:t>14</w:t>
      </w:r>
      <w:r w:rsidR="00C24DD3">
        <w:rPr>
          <w:noProof/>
        </w:rPr>
        <w:fldChar w:fldCharType="end"/>
      </w:r>
      <w:r>
        <w:t xml:space="preserve">. Any modification made to a patient triggers a recalculation of the patient against the measure, which updates the results </w:t>
      </w:r>
      <w:r>
        <w:lastRenderedPageBreak/>
        <w:t>of the calculation displayed by the logic highlighting. Therefore, while the user constructs the patient record, the user can inspect the behavior of the logic relative to the patient.</w:t>
      </w:r>
    </w:p>
    <w:p w14:paraId="64818B5C" w14:textId="77777777" w:rsidR="00C34ED1" w:rsidRDefault="00A628CE">
      <w:r>
        <w:t>When the user has completed constructing a synthetic patient, the user clicks the “Save” button in the Patient Builder View. This action adds the patient to the test deck for the measure and returns the user to the Measure View. After the user creates the first patient, additional patients can be created from scratch or cloned from existing patients to extend the coverage of the test deck against the measure.</w:t>
      </w:r>
    </w:p>
    <w:p w14:paraId="58CC3D9C" w14:textId="77777777" w:rsidR="00C34ED1" w:rsidRDefault="00A628CE">
      <w:pPr>
        <w:pStyle w:val="Heading2"/>
      </w:pPr>
      <w:bookmarkStart w:id="318" w:name="_Toc467271976"/>
      <w:r>
        <w:t>Outdated Code Sets</w:t>
      </w:r>
      <w:bookmarkEnd w:id="318"/>
    </w:p>
    <w:p w14:paraId="2E6466CF" w14:textId="1346A4F8" w:rsidR="00C34ED1" w:rsidRDefault="00A628CE">
      <w:r>
        <w:t xml:space="preserve">As value sets are modified over time, some previously built patients may contain codes that no longer exist in a given value set. To help with troubleshooting these occurrences, Bonnie will display a warning message at the top of the patient record page as shown in </w:t>
      </w:r>
      <w:r w:rsidR="00C24DD3">
        <w:fldChar w:fldCharType="begin"/>
      </w:r>
      <w:r w:rsidR="00C24DD3">
        <w:instrText xml:space="preserve"> REF _Ref44018662</w:instrText>
      </w:r>
      <w:r w:rsidR="00C24DD3">
        <w:instrText xml:space="preserve">6 </w:instrText>
      </w:r>
      <w:r w:rsidR="00C24DD3">
        <w:fldChar w:fldCharType="separate"/>
      </w:r>
      <w:ins w:id="319" w:author="Tohline, Chris" w:date="2016-12-02T15:34:00Z">
        <w:r w:rsidR="00551D04">
          <w:t xml:space="preserve">Figure </w:t>
        </w:r>
        <w:r w:rsidR="00551D04">
          <w:rPr>
            <w:noProof/>
          </w:rPr>
          <w:t>21</w:t>
        </w:r>
      </w:ins>
      <w:del w:id="320" w:author="Tohline, Chris" w:date="2016-12-02T15:34:00Z">
        <w:r w:rsidDel="00551D04">
          <w:delText xml:space="preserve">Figure </w:delText>
        </w:r>
        <w:r w:rsidDel="00551D04">
          <w:rPr>
            <w:noProof/>
          </w:rPr>
          <w:delText>20</w:delText>
        </w:r>
      </w:del>
      <w:r w:rsidR="00C24DD3">
        <w:rPr>
          <w:noProof/>
        </w:rPr>
        <w:fldChar w:fldCharType="end"/>
      </w:r>
      <w:r>
        <w:t>.</w:t>
      </w:r>
    </w:p>
    <w:p w14:paraId="5CC8E492" w14:textId="77777777" w:rsidR="00C34ED1" w:rsidRDefault="00A628CE">
      <w:pPr>
        <w:pStyle w:val="Figure"/>
        <w:rPr>
          <w:b w:val="0"/>
        </w:rPr>
      </w:pPr>
      <w:r>
        <w:rPr>
          <w:noProof/>
        </w:rPr>
        <w:drawing>
          <wp:inline distT="0" distB="0" distL="0" distR="0" wp14:anchorId="21F75EAA" wp14:editId="1DE444B0">
            <wp:extent cx="5861304" cy="1984248"/>
            <wp:effectExtent l="0" t="0" r="6350" b="0"/>
            <wp:docPr id="36" name="Picture 36" descr="Figure 21 displays the warning message of an error ifor outdated patient codes." title="Figure 21: Error Message for Outdated Patient Co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20Shot%202015-12-29%20at%2011.12.47%20AM.png"/>
                    <pic:cNvPicPr>
                      <a:picLocks noChangeAspect="1" noChangeArrowheads="1"/>
                    </pic:cNvPicPr>
                  </pic:nvPicPr>
                  <pic:blipFill rotWithShape="1">
                    <a:blip r:embed="rId54">
                      <a:extLst>
                        <a:ext uri="{28A0092B-C50C-407E-A947-70E740481C1C}">
                          <a14:useLocalDpi xmlns:a14="http://schemas.microsoft.com/office/drawing/2010/main" val="0"/>
                        </a:ext>
                      </a:extLst>
                    </a:blip>
                    <a:srcRect r="23351"/>
                    <a:stretch/>
                  </pic:blipFill>
                  <pic:spPr bwMode="auto">
                    <a:xfrm>
                      <a:off x="0" y="0"/>
                      <a:ext cx="5861304" cy="1984248"/>
                    </a:xfrm>
                    <a:prstGeom prst="rect">
                      <a:avLst/>
                    </a:prstGeom>
                    <a:noFill/>
                    <a:ln>
                      <a:noFill/>
                    </a:ln>
                    <a:extLst>
                      <a:ext uri="{53640926-AAD7-44D8-BBD7-CCE9431645EC}">
                        <a14:shadowObscured xmlns:a14="http://schemas.microsoft.com/office/drawing/2010/main"/>
                      </a:ext>
                    </a:extLst>
                  </pic:spPr>
                </pic:pic>
              </a:graphicData>
            </a:graphic>
          </wp:inline>
        </w:drawing>
      </w:r>
    </w:p>
    <w:p w14:paraId="21F598EC" w14:textId="2D9C88C9" w:rsidR="00C34ED1" w:rsidRDefault="00A628CE">
      <w:pPr>
        <w:pStyle w:val="FigureCaption"/>
        <w:spacing w:before="0" w:after="120"/>
      </w:pPr>
      <w:bookmarkStart w:id="321" w:name="_Ref440186626"/>
      <w:bookmarkStart w:id="322" w:name="_Toc467272010"/>
      <w:r>
        <w:t xml:space="preserve">Figure </w:t>
      </w:r>
      <w:r w:rsidR="00C24DD3">
        <w:fldChar w:fldCharType="begin"/>
      </w:r>
      <w:r w:rsidR="00C24DD3">
        <w:instrText xml:space="preserve"> SEQ Figure \* ARABIC </w:instrText>
      </w:r>
      <w:r w:rsidR="00C24DD3">
        <w:fldChar w:fldCharType="separate"/>
      </w:r>
      <w:ins w:id="323" w:author="Tohline, Chris" w:date="2016-12-02T15:34:00Z">
        <w:r w:rsidR="00551D04">
          <w:rPr>
            <w:noProof/>
          </w:rPr>
          <w:t>21</w:t>
        </w:r>
      </w:ins>
      <w:del w:id="324" w:author="Tohline, Chris" w:date="2016-12-02T15:34:00Z">
        <w:r w:rsidDel="00551D04">
          <w:rPr>
            <w:noProof/>
          </w:rPr>
          <w:delText>20</w:delText>
        </w:r>
      </w:del>
      <w:r w:rsidR="00C24DD3">
        <w:rPr>
          <w:noProof/>
        </w:rPr>
        <w:fldChar w:fldCharType="end"/>
      </w:r>
      <w:bookmarkEnd w:id="321"/>
      <w:r>
        <w:t>. Error Message for Outdated Patient Codes</w:t>
      </w:r>
      <w:bookmarkEnd w:id="322"/>
    </w:p>
    <w:p w14:paraId="65F84E14" w14:textId="77777777" w:rsidR="00C34ED1" w:rsidRDefault="00C34ED1"/>
    <w:p w14:paraId="01D845E3" w14:textId="77777777" w:rsidR="00C34ED1" w:rsidRDefault="00C34ED1">
      <w:pPr>
        <w:sectPr w:rsidR="00C34ED1">
          <w:headerReference w:type="first" r:id="rId55"/>
          <w:footerReference w:type="first" r:id="rId56"/>
          <w:pgSz w:w="12240" w:h="15840" w:code="1"/>
          <w:pgMar w:top="1440" w:right="1440" w:bottom="1440" w:left="1440" w:header="504" w:footer="504" w:gutter="0"/>
          <w:cols w:space="720"/>
          <w:titlePg/>
          <w:docGrid w:linePitch="360"/>
        </w:sectPr>
      </w:pPr>
    </w:p>
    <w:p w14:paraId="60FDC92A" w14:textId="77777777" w:rsidR="00C567ED" w:rsidRDefault="00C567ED" w:rsidP="00C567ED">
      <w:pPr>
        <w:pStyle w:val="Heading1"/>
      </w:pPr>
      <w:bookmarkStart w:id="325" w:name="_Ref469068821"/>
      <w:bookmarkStart w:id="326" w:name="_Ref464544845"/>
      <w:bookmarkStart w:id="327" w:name="_Ref464544871"/>
      <w:bookmarkStart w:id="328" w:name="_Toc467271977"/>
      <w:ins w:id="329" w:author="Tohline, Chris" w:date="2016-12-02T15:13:00Z">
        <w:r w:rsidRPr="00C567ED">
          <w:lastRenderedPageBreak/>
          <w:t>Measure History</w:t>
        </w:r>
      </w:ins>
      <w:bookmarkEnd w:id="325"/>
    </w:p>
    <w:p w14:paraId="031B36D7" w14:textId="77777777" w:rsidR="00C567ED" w:rsidRDefault="00C567ED" w:rsidP="00C567ED">
      <w:pPr>
        <w:pStyle w:val="Heading2"/>
        <w:numPr>
          <w:ilvl w:val="1"/>
          <w:numId w:val="1"/>
        </w:numPr>
      </w:pPr>
      <w:bookmarkStart w:id="330" w:name="_Toc459271903"/>
      <w:ins w:id="331" w:author="Tohline, Chris" w:date="2016-12-02T15:14:00Z">
        <w:r>
          <w:t>Overview</w:t>
        </w:r>
      </w:ins>
      <w:bookmarkEnd w:id="330"/>
    </w:p>
    <w:p w14:paraId="461393C5" w14:textId="77777777" w:rsidR="00C567ED" w:rsidRDefault="00C567ED" w:rsidP="00C567ED">
      <w:pPr>
        <w:rPr>
          <w:ins w:id="332" w:author="Tohline, Chris" w:date="2016-12-02T15:15:00Z"/>
        </w:rPr>
      </w:pPr>
      <w:ins w:id="333" w:author="Tohline, Chris" w:date="2016-12-02T15:15:00Z">
        <w:r>
          <w:t xml:space="preserve">As measures are updated each year, the logic within each measure changes slightly. An example could be a Diagnosis occurring </w:t>
        </w:r>
        <w:r w:rsidRPr="00C124FD">
          <w:rPr>
            <w:i/>
          </w:rPr>
          <w:t>before the end of the measure period</w:t>
        </w:r>
        <w:r>
          <w:t xml:space="preserve"> vs a Diagnosis </w:t>
        </w:r>
        <w:r>
          <w:rPr>
            <w:i/>
          </w:rPr>
          <w:t>overlapping the measure period</w:t>
        </w:r>
        <w:r>
          <w:t xml:space="preserve">. These changes could impact whether a patient is passing or failing. A patient might have passed on a previous version of a measure, but is now failing with the updated logic. The Measure History allows you to view changes that have occurred to the patients over time. It also displays the exact logic changes between two versions of a measure. </w:t>
        </w:r>
      </w:ins>
    </w:p>
    <w:p w14:paraId="6145B7D4" w14:textId="41EF60D0" w:rsidR="00056F36" w:rsidRDefault="00056F36" w:rsidP="00056F36">
      <w:pPr>
        <w:rPr>
          <w:ins w:id="334" w:author="Tohline, Chris" w:date="2016-12-02T15:20:00Z"/>
        </w:rPr>
      </w:pPr>
      <w:ins w:id="335" w:author="Tohline, Chris" w:date="2016-12-02T15:20:00Z">
        <w:r>
          <w:t>I</w:t>
        </w:r>
        <w:r w:rsidR="00CE6D4A">
          <w:t>tem #1</w:t>
        </w:r>
      </w:ins>
      <w:ins w:id="336" w:author="Tohline, Chris" w:date="2016-12-09T20:04:00Z">
        <w:r w:rsidR="00CE6D4A">
          <w:t>9</w:t>
        </w:r>
      </w:ins>
      <w:ins w:id="337" w:author="Tohline, Chris" w:date="2016-12-02T15:20:00Z">
        <w:r>
          <w:t xml:space="preserve"> in the Measure View (</w:t>
        </w:r>
        <w:r>
          <w:fldChar w:fldCharType="begin"/>
        </w:r>
        <w:r>
          <w:instrText xml:space="preserve"> REF _Ref459100358 </w:instrText>
        </w:r>
        <w:r>
          <w:fldChar w:fldCharType="separate"/>
        </w:r>
      </w:ins>
      <w:ins w:id="338" w:author="Tohline, Chris" w:date="2016-12-02T15:34:00Z">
        <w:r w:rsidR="00551D04">
          <w:t xml:space="preserve">Figure </w:t>
        </w:r>
        <w:r w:rsidR="00551D04">
          <w:rPr>
            <w:noProof/>
          </w:rPr>
          <w:t>10</w:t>
        </w:r>
      </w:ins>
      <w:ins w:id="339" w:author="Tohline, Chris" w:date="2016-12-02T15:20:00Z">
        <w:r>
          <w:fldChar w:fldCharType="end"/>
        </w:r>
        <w:r>
          <w:t>) is a button which opens the following Measure Upload History View</w:t>
        </w:r>
      </w:ins>
      <w:ins w:id="340" w:author="Frohman, Harold L" w:date="2016-12-11T20:01:00Z">
        <w:r w:rsidR="001C7DA8">
          <w:t xml:space="preserve"> as </w:t>
        </w:r>
      </w:ins>
      <w:ins w:id="341" w:author="Frohman, Harold L" w:date="2016-12-11T20:03:00Z">
        <w:r w:rsidR="001C7DA8">
          <w:t>depicted</w:t>
        </w:r>
      </w:ins>
      <w:ins w:id="342" w:author="Frohman, Harold L" w:date="2016-12-11T20:01:00Z">
        <w:r w:rsidR="001C7DA8">
          <w:t xml:space="preserve"> </w:t>
        </w:r>
      </w:ins>
      <w:ins w:id="343" w:author="Frohman, Harold L" w:date="2016-12-11T20:02:00Z">
        <w:r w:rsidR="001C7DA8">
          <w:t>in Figure 22</w:t>
        </w:r>
      </w:ins>
      <w:ins w:id="344" w:author="Tohline, Chris" w:date="2016-12-02T15:20:00Z">
        <w:r>
          <w:t xml:space="preserve">. </w:t>
        </w:r>
      </w:ins>
    </w:p>
    <w:p w14:paraId="4AAA3C2C" w14:textId="0BC1B4BD" w:rsidR="00056F36" w:rsidRDefault="00813A46" w:rsidP="00056F36">
      <w:pPr>
        <w:keepNext/>
        <w:rPr>
          <w:ins w:id="345" w:author="Tohline, Chris" w:date="2016-12-02T15:20:00Z"/>
        </w:rPr>
      </w:pPr>
      <w:ins w:id="346" w:author="Tohline, Chris" w:date="2016-12-09T21:33:00Z">
        <w:r>
          <w:rPr>
            <w:noProof/>
          </w:rPr>
          <w:drawing>
            <wp:inline distT="0" distB="0" distL="0" distR="0" wp14:anchorId="408F9F0E" wp14:editId="50D96A2F">
              <wp:extent cx="5943600" cy="4148455"/>
              <wp:effectExtent l="19050" t="19050" r="19050" b="23495"/>
              <wp:docPr id="47" name="Picture 47" title="Figure 22: Measure Upload History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4148455"/>
                      </a:xfrm>
                      <a:prstGeom prst="rect">
                        <a:avLst/>
                      </a:prstGeom>
                      <a:ln>
                        <a:solidFill>
                          <a:schemeClr val="tx1"/>
                        </a:solidFill>
                      </a:ln>
                    </pic:spPr>
                  </pic:pic>
                </a:graphicData>
              </a:graphic>
            </wp:inline>
          </w:drawing>
        </w:r>
      </w:ins>
    </w:p>
    <w:p w14:paraId="7FD33CFF" w14:textId="032BCC52" w:rsidR="00056F36" w:rsidRDefault="00056F36" w:rsidP="00056F36">
      <w:pPr>
        <w:pStyle w:val="FigureCaption"/>
        <w:rPr>
          <w:ins w:id="347" w:author="Tohline, Chris" w:date="2016-12-02T15:20:00Z"/>
        </w:rPr>
      </w:pPr>
      <w:bookmarkStart w:id="348" w:name="_Ref459111588"/>
      <w:bookmarkStart w:id="349" w:name="_Toc459271937"/>
      <w:ins w:id="350" w:author="Tohline, Chris" w:date="2016-12-02T15:20:00Z">
        <w:r>
          <w:t xml:space="preserve">Figure </w:t>
        </w:r>
        <w:r>
          <w:fldChar w:fldCharType="begin"/>
        </w:r>
        <w:r>
          <w:instrText xml:space="preserve"> SEQ Figure \* ARABIC </w:instrText>
        </w:r>
        <w:r>
          <w:fldChar w:fldCharType="separate"/>
        </w:r>
      </w:ins>
      <w:ins w:id="351" w:author="Tohline, Chris" w:date="2016-12-02T15:34:00Z">
        <w:r w:rsidR="00551D04">
          <w:rPr>
            <w:noProof/>
          </w:rPr>
          <w:t>22</w:t>
        </w:r>
      </w:ins>
      <w:ins w:id="352" w:author="Tohline, Chris" w:date="2016-12-02T15:20:00Z">
        <w:r>
          <w:rPr>
            <w:noProof/>
          </w:rPr>
          <w:fldChar w:fldCharType="end"/>
        </w:r>
        <w:bookmarkEnd w:id="348"/>
        <w:r>
          <w:t>: Measure Upload History View</w:t>
        </w:r>
        <w:bookmarkEnd w:id="349"/>
      </w:ins>
    </w:p>
    <w:p w14:paraId="65D7FABF" w14:textId="60F5910D" w:rsidR="00056F36" w:rsidRDefault="00056F36" w:rsidP="00056F36">
      <w:pPr>
        <w:pStyle w:val="ListParagraph"/>
        <w:numPr>
          <w:ilvl w:val="0"/>
          <w:numId w:val="47"/>
        </w:numPr>
        <w:rPr>
          <w:ins w:id="353" w:author="Tohline, Chris" w:date="2016-12-02T15:20:00Z"/>
        </w:rPr>
      </w:pPr>
      <w:ins w:id="354" w:author="Tohline, Chris" w:date="2016-12-02T15:20:00Z">
        <w:r>
          <w:t>List of Patients – Displays the list of patients that have existed during at least one measure upload. Clicking the Patient Name changes the page to the Patient Builder (</w:t>
        </w:r>
      </w:ins>
      <w:ins w:id="355" w:author="Tohline, Chris" w:date="2016-12-02T16:19:00Z">
        <w:r w:rsidR="00FE4866">
          <w:fldChar w:fldCharType="begin"/>
        </w:r>
        <w:r w:rsidR="00FE4866">
          <w:instrText xml:space="preserve"> REF _Ref468456447 </w:instrText>
        </w:r>
      </w:ins>
      <w:r w:rsidR="00FE4866">
        <w:fldChar w:fldCharType="separate"/>
      </w:r>
      <w:ins w:id="356" w:author="Tohline, Chris" w:date="2016-12-02T16:19:00Z">
        <w:r w:rsidR="00FE4866">
          <w:t xml:space="preserve">Figure </w:t>
        </w:r>
        <w:r w:rsidR="00FE4866">
          <w:rPr>
            <w:noProof/>
          </w:rPr>
          <w:t>16</w:t>
        </w:r>
        <w:r w:rsidR="00FE4866">
          <w:fldChar w:fldCharType="end"/>
        </w:r>
      </w:ins>
      <w:ins w:id="357" w:author="Tohline, Chris" w:date="2016-12-02T15:20:00Z">
        <w:r>
          <w:t>).</w:t>
        </w:r>
      </w:ins>
    </w:p>
    <w:p w14:paraId="29BB51D2" w14:textId="77777777" w:rsidR="00056F36" w:rsidRPr="00347331" w:rsidRDefault="00056F36" w:rsidP="00056F36">
      <w:pPr>
        <w:pStyle w:val="ListParagraph"/>
        <w:numPr>
          <w:ilvl w:val="0"/>
          <w:numId w:val="47"/>
        </w:numPr>
        <w:rPr>
          <w:ins w:id="358" w:author="Tohline, Chris" w:date="2016-12-02T15:20:00Z"/>
        </w:rPr>
      </w:pPr>
      <w:ins w:id="359" w:author="Tohline, Chris" w:date="2016-12-02T15:20:00Z">
        <w:r w:rsidRPr="00347331">
          <w:t xml:space="preserve">Measure Title – </w:t>
        </w:r>
        <w:r>
          <w:t>Displays the version of the Measure, as well as the date and time of its upload.</w:t>
        </w:r>
      </w:ins>
    </w:p>
    <w:p w14:paraId="123EB65D" w14:textId="7BF95B1F" w:rsidR="00056F36" w:rsidRDefault="00056F36" w:rsidP="00056F36">
      <w:pPr>
        <w:pStyle w:val="ListParagraph"/>
        <w:numPr>
          <w:ilvl w:val="0"/>
          <w:numId w:val="47"/>
        </w:numPr>
        <w:rPr>
          <w:ins w:id="360" w:author="Tohline, Chris" w:date="2016-12-02T15:20:00Z"/>
        </w:rPr>
      </w:pPr>
      <w:ins w:id="361" w:author="Tohline, Chris" w:date="2016-12-02T15:20:00Z">
        <w:r>
          <w:lastRenderedPageBreak/>
          <w:t xml:space="preserve">View Changes – Displays the exact </w:t>
        </w:r>
        <w:del w:id="362" w:author="Frohman, Harold L" w:date="2016-12-11T20:03:00Z">
          <w:r w:rsidDel="001C7DA8">
            <w:delText xml:space="preserve"> </w:delText>
          </w:r>
        </w:del>
        <w:r>
          <w:t xml:space="preserve">changes to the measure logic that occurred (see </w:t>
        </w:r>
        <w:r>
          <w:fldChar w:fldCharType="begin"/>
        </w:r>
        <w:r>
          <w:instrText xml:space="preserve"> REF _Ref459110957   \* MERGEFORMAT </w:instrText>
        </w:r>
        <w:r>
          <w:fldChar w:fldCharType="separate"/>
        </w:r>
      </w:ins>
      <w:ins w:id="363" w:author="Tohline, Chris" w:date="2016-12-02T15:34:00Z">
        <w:r w:rsidR="00551D04" w:rsidRPr="000337FD">
          <w:t>Figure 23</w:t>
        </w:r>
      </w:ins>
      <w:ins w:id="364" w:author="Tohline, Chris" w:date="2016-12-02T15:20:00Z">
        <w:r>
          <w:fldChar w:fldCharType="end"/>
        </w:r>
        <w:r>
          <w:t>).</w:t>
        </w:r>
      </w:ins>
    </w:p>
    <w:p w14:paraId="0AE6D5CB" w14:textId="77777777" w:rsidR="00056F36" w:rsidRDefault="00056F36" w:rsidP="00056F36">
      <w:pPr>
        <w:pStyle w:val="ListParagraph"/>
        <w:numPr>
          <w:ilvl w:val="0"/>
          <w:numId w:val="47"/>
        </w:numPr>
        <w:rPr>
          <w:ins w:id="365" w:author="Tohline, Chris" w:date="2016-12-02T15:20:00Z"/>
        </w:rPr>
      </w:pPr>
      <w:ins w:id="366" w:author="Tohline, Chris" w:date="2016-12-02T15:20:00Z">
        <w:r>
          <w:t xml:space="preserve">Before/After Status – Displays the patient’s statuses before and after the measure upload.  Clicking the icons will open a Compare </w:t>
        </w:r>
        <w:commentRangeStart w:id="367"/>
        <w:r>
          <w:t>View</w:t>
        </w:r>
      </w:ins>
      <w:commentRangeEnd w:id="367"/>
      <w:r w:rsidR="00F155DD">
        <w:rPr>
          <w:rStyle w:val="CommentReference"/>
        </w:rPr>
        <w:commentReference w:id="367"/>
      </w:r>
      <w:ins w:id="368" w:author="Tohline, Chris" w:date="2016-12-02T15:20:00Z">
        <w:r>
          <w:t>.</w:t>
        </w:r>
      </w:ins>
    </w:p>
    <w:p w14:paraId="54A49593" w14:textId="77777777" w:rsidR="00056F36" w:rsidRDefault="00056F36" w:rsidP="00056F36">
      <w:pPr>
        <w:rPr>
          <w:ins w:id="369" w:author="Tohline, Chris" w:date="2016-12-02T15:20:00Z"/>
          <w:b/>
        </w:rPr>
      </w:pPr>
    </w:p>
    <w:p w14:paraId="490B1785" w14:textId="77777777" w:rsidR="00056F36" w:rsidRPr="002F585D" w:rsidRDefault="00056F36" w:rsidP="00056F36">
      <w:pPr>
        <w:rPr>
          <w:ins w:id="370" w:author="Tohline, Chris" w:date="2016-12-02T15:20:00Z"/>
        </w:rPr>
      </w:pPr>
      <w:ins w:id="371" w:author="Tohline, Chris" w:date="2016-12-02T15:20:00Z">
        <w:r>
          <w:rPr>
            <w:b/>
          </w:rPr>
          <w:t>Note:</w:t>
        </w:r>
        <w:r>
          <w:t xml:space="preserve"> Only patients that are present at the time of the upload will display in this view.  If a patient is added after the most recent upload it will not display here until the measure is updated again.</w:t>
        </w:r>
      </w:ins>
    </w:p>
    <w:p w14:paraId="49923177" w14:textId="77777777" w:rsidR="00056F36" w:rsidRDefault="00056F36" w:rsidP="00056F36">
      <w:pPr>
        <w:pStyle w:val="Heading3"/>
        <w:numPr>
          <w:ilvl w:val="2"/>
          <w:numId w:val="1"/>
        </w:numPr>
        <w:rPr>
          <w:ins w:id="372" w:author="Tohline, Chris" w:date="2016-12-02T15:20:00Z"/>
        </w:rPr>
      </w:pPr>
      <w:bookmarkStart w:id="373" w:name="_Toc459271904"/>
      <w:ins w:id="374" w:author="Tohline, Chris" w:date="2016-12-02T15:20:00Z">
        <w:r>
          <w:t>Viewing Changes</w:t>
        </w:r>
        <w:bookmarkEnd w:id="373"/>
        <w:r>
          <w:t xml:space="preserve"> to the Logic of the Measure</w:t>
        </w:r>
      </w:ins>
    </w:p>
    <w:p w14:paraId="08808E81" w14:textId="3C7FAD61" w:rsidR="00056F36" w:rsidRDefault="00056F36" w:rsidP="00056F36">
      <w:pPr>
        <w:rPr>
          <w:ins w:id="375" w:author="Tohline, Chris" w:date="2016-12-02T15:20:00Z"/>
        </w:rPr>
      </w:pPr>
      <w:ins w:id="376" w:author="Tohline, Chris" w:date="2016-12-02T15:20:00Z">
        <w:r>
          <w:t xml:space="preserve">Upon clicking “View Changes” in </w:t>
        </w:r>
        <w:r>
          <w:fldChar w:fldCharType="begin"/>
        </w:r>
        <w:r>
          <w:instrText xml:space="preserve"> REF _Ref459111588   \* MERGEFORMAT </w:instrText>
        </w:r>
        <w:r>
          <w:fldChar w:fldCharType="separate"/>
        </w:r>
      </w:ins>
      <w:ins w:id="377" w:author="Tohline, Chris" w:date="2016-12-02T15:34:00Z">
        <w:r w:rsidR="00551D04">
          <w:t>Figure 22</w:t>
        </w:r>
      </w:ins>
      <w:ins w:id="378" w:author="Tohline, Chris" w:date="2016-12-02T15:20:00Z">
        <w:r>
          <w:fldChar w:fldCharType="end"/>
        </w:r>
        <w:r>
          <w:t xml:space="preserve">, </w:t>
        </w:r>
        <w:r>
          <w:fldChar w:fldCharType="begin"/>
        </w:r>
        <w:r>
          <w:instrText xml:space="preserve"> REF _Ref459110957   \* MERGEFORMAT </w:instrText>
        </w:r>
        <w:r>
          <w:fldChar w:fldCharType="separate"/>
        </w:r>
      </w:ins>
      <w:ins w:id="379" w:author="Tohline, Chris" w:date="2016-12-02T15:34:00Z">
        <w:r w:rsidR="00551D04" w:rsidRPr="000337FD">
          <w:t>Figure 23</w:t>
        </w:r>
      </w:ins>
      <w:ins w:id="380" w:author="Tohline, Chris" w:date="2016-12-02T15:20:00Z">
        <w:r>
          <w:fldChar w:fldCharType="end"/>
        </w:r>
        <w:r>
          <w:t xml:space="preserve"> is displayed. This view displays the exact changes in logic from one version of a measure to another. The left half of the screen is the logic from the previous version, while the right half is the </w:t>
        </w:r>
        <w:del w:id="381" w:author="Mulcahy, Kristian P." w:date="2016-12-07T11:04:00Z">
          <w:r w:rsidDel="00AB4B16">
            <w:delText>logic that has been added</w:delText>
          </w:r>
        </w:del>
      </w:ins>
      <w:ins w:id="382" w:author="Mulcahy, Kristian P." w:date="2016-12-07T11:04:00Z">
        <w:r w:rsidR="00AB4B16">
          <w:t>new logic for the version that has been upload</w:t>
        </w:r>
      </w:ins>
      <w:ins w:id="383" w:author="Frohman, Harold L" w:date="2016-12-11T20:02:00Z">
        <w:r w:rsidR="001C7DA8">
          <w:t>ed</w:t>
        </w:r>
      </w:ins>
      <w:ins w:id="384" w:author="Mulcahy, Kristian P." w:date="2016-12-07T11:04:00Z">
        <w:r w:rsidR="00AB4B16">
          <w:t>.</w:t>
        </w:r>
      </w:ins>
      <w:ins w:id="385" w:author="Tohline, Chris" w:date="2016-12-02T15:20:00Z">
        <w:del w:id="386" w:author="Mulcahy, Kristian P." w:date="2016-12-07T11:05:00Z">
          <w:r w:rsidDel="00AB4B16">
            <w:delText>.</w:delText>
          </w:r>
        </w:del>
        <w:r>
          <w:t xml:space="preserve"> The highlights help to show exactly which parts of the logic were changed. </w:t>
        </w:r>
      </w:ins>
    </w:p>
    <w:p w14:paraId="27C8C9D6" w14:textId="244B0DEA" w:rsidR="00056F36" w:rsidRDefault="001A1258" w:rsidP="00056F36">
      <w:pPr>
        <w:keepNext/>
        <w:rPr>
          <w:ins w:id="387" w:author="Tohline, Chris" w:date="2016-12-02T15:20:00Z"/>
        </w:rPr>
      </w:pPr>
      <w:ins w:id="388" w:author="Tohline, Chris" w:date="2016-12-09T21:42:00Z">
        <w:r w:rsidRPr="001A1258">
          <w:rPr>
            <w:noProof/>
          </w:rPr>
          <w:drawing>
            <wp:inline distT="0" distB="0" distL="0" distR="0" wp14:anchorId="3D43C397" wp14:editId="41F81CDD">
              <wp:extent cx="5394960" cy="3946505"/>
              <wp:effectExtent l="0" t="0" r="0" b="0"/>
              <wp:docPr id="49" name="Picture 1" title="Figure 23: Logic Changes from an Updated Meas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58"/>
                      <a:stretch>
                        <a:fillRect/>
                      </a:stretch>
                    </pic:blipFill>
                    <pic:spPr>
                      <a:xfrm>
                        <a:off x="0" y="0"/>
                        <a:ext cx="5394960" cy="3946505"/>
                      </a:xfrm>
                      <a:prstGeom prst="rect">
                        <a:avLst/>
                      </a:prstGeom>
                    </pic:spPr>
                  </pic:pic>
                </a:graphicData>
              </a:graphic>
            </wp:inline>
          </w:drawing>
        </w:r>
      </w:ins>
    </w:p>
    <w:p w14:paraId="5CF3CC2A" w14:textId="11FEE269" w:rsidR="00056F36" w:rsidRDefault="00056F36" w:rsidP="00056F36">
      <w:pPr>
        <w:pStyle w:val="Caption"/>
        <w:jc w:val="center"/>
        <w:rPr>
          <w:ins w:id="389" w:author="Tohline, Chris" w:date="2016-12-02T15:20:00Z"/>
          <w:rFonts w:ascii="Arial Narrow" w:hAnsi="Arial Narrow"/>
          <w:bCs w:val="0"/>
          <w:sz w:val="24"/>
        </w:rPr>
      </w:pPr>
      <w:bookmarkStart w:id="390" w:name="_Ref459110957"/>
      <w:bookmarkStart w:id="391" w:name="_Toc459271938"/>
      <w:ins w:id="392" w:author="Tohline, Chris" w:date="2016-12-02T15:20:00Z">
        <w:r w:rsidRPr="009479BE">
          <w:rPr>
            <w:rFonts w:ascii="Arial Narrow" w:hAnsi="Arial Narrow"/>
            <w:bCs w:val="0"/>
            <w:sz w:val="24"/>
          </w:rPr>
          <w:t xml:space="preserve">Figure </w:t>
        </w:r>
        <w:r w:rsidRPr="009479BE">
          <w:rPr>
            <w:rFonts w:ascii="Arial Narrow" w:hAnsi="Arial Narrow"/>
            <w:bCs w:val="0"/>
            <w:sz w:val="24"/>
          </w:rPr>
          <w:fldChar w:fldCharType="begin"/>
        </w:r>
        <w:r w:rsidRPr="009479BE">
          <w:rPr>
            <w:rFonts w:ascii="Arial Narrow" w:hAnsi="Arial Narrow"/>
            <w:bCs w:val="0"/>
            <w:sz w:val="24"/>
          </w:rPr>
          <w:instrText xml:space="preserve"> SEQ Figure \* ARABIC </w:instrText>
        </w:r>
        <w:r w:rsidRPr="009479BE">
          <w:rPr>
            <w:rFonts w:ascii="Arial Narrow" w:hAnsi="Arial Narrow"/>
            <w:bCs w:val="0"/>
            <w:sz w:val="24"/>
          </w:rPr>
          <w:fldChar w:fldCharType="separate"/>
        </w:r>
      </w:ins>
      <w:ins w:id="393" w:author="Tohline, Chris" w:date="2016-12-02T15:34:00Z">
        <w:r w:rsidR="00551D04">
          <w:rPr>
            <w:rFonts w:ascii="Arial Narrow" w:hAnsi="Arial Narrow"/>
            <w:bCs w:val="0"/>
            <w:noProof/>
            <w:sz w:val="24"/>
          </w:rPr>
          <w:t>23</w:t>
        </w:r>
      </w:ins>
      <w:ins w:id="394" w:author="Tohline, Chris" w:date="2016-12-02T15:20:00Z">
        <w:r w:rsidRPr="009479BE">
          <w:rPr>
            <w:rFonts w:ascii="Arial Narrow" w:hAnsi="Arial Narrow"/>
            <w:bCs w:val="0"/>
            <w:sz w:val="24"/>
          </w:rPr>
          <w:fldChar w:fldCharType="end"/>
        </w:r>
        <w:bookmarkEnd w:id="390"/>
        <w:r w:rsidRPr="009479BE">
          <w:rPr>
            <w:rFonts w:ascii="Arial Narrow" w:hAnsi="Arial Narrow"/>
            <w:bCs w:val="0"/>
            <w:sz w:val="24"/>
          </w:rPr>
          <w:t>: Logic Changes from an Updated Measu</w:t>
        </w:r>
        <w:r>
          <w:rPr>
            <w:rFonts w:ascii="Arial Narrow" w:hAnsi="Arial Narrow"/>
            <w:bCs w:val="0"/>
            <w:sz w:val="24"/>
          </w:rPr>
          <w:t>re</w:t>
        </w:r>
        <w:bookmarkEnd w:id="391"/>
      </w:ins>
    </w:p>
    <w:p w14:paraId="0FEC54A8" w14:textId="2C557FBE" w:rsidR="00056F36" w:rsidRDefault="00056F36" w:rsidP="00056F36">
      <w:pPr>
        <w:pStyle w:val="Heading2"/>
        <w:numPr>
          <w:ilvl w:val="1"/>
          <w:numId w:val="1"/>
        </w:numPr>
        <w:rPr>
          <w:ins w:id="395" w:author="Tohline, Chris" w:date="2016-12-02T15:20:00Z"/>
        </w:rPr>
      </w:pPr>
      <w:bookmarkStart w:id="396" w:name="_Toc459271905"/>
      <w:bookmarkStart w:id="397" w:name="_Ref469075503"/>
      <w:ins w:id="398" w:author="Tohline, Chris" w:date="2016-12-02T15:20:00Z">
        <w:r>
          <w:t>Patient Compare View</w:t>
        </w:r>
        <w:bookmarkEnd w:id="396"/>
        <w:bookmarkEnd w:id="397"/>
      </w:ins>
    </w:p>
    <w:p w14:paraId="78786BFF" w14:textId="0CA5B24B" w:rsidR="00056F36" w:rsidRDefault="00056F36" w:rsidP="00056F36">
      <w:pPr>
        <w:rPr>
          <w:ins w:id="399" w:author="Tohline, Chris" w:date="2016-12-02T15:20:00Z"/>
        </w:rPr>
      </w:pPr>
      <w:ins w:id="400" w:author="Tohline, Chris" w:date="2016-12-02T15:20:00Z">
        <w:r>
          <w:t xml:space="preserve">There are two ways to view the impact of measure updates on the patients. </w:t>
        </w:r>
        <w:del w:id="401" w:author="Frohman, Harold L" w:date="2016-12-11T20:03:00Z">
          <w:r w:rsidDel="001C7DA8">
            <w:delText xml:space="preserve"> </w:delText>
          </w:r>
        </w:del>
        <w:r>
          <w:t>The first way is from the Measure History view. Each of the status icons in Figure 2</w:t>
        </w:r>
      </w:ins>
      <w:ins w:id="402" w:author="Lizzie DeYoung" w:date="2016-12-12T10:56:00Z">
        <w:r w:rsidR="00F155DD">
          <w:t>2</w:t>
        </w:r>
      </w:ins>
      <w:ins w:id="403" w:author="Tohline, Chris" w:date="2016-12-02T15:20:00Z">
        <w:del w:id="404" w:author="Lizzie DeYoung" w:date="2016-12-12T10:56:00Z">
          <w:r w:rsidDel="00F155DD">
            <w:delText>1</w:delText>
          </w:r>
        </w:del>
        <w:r>
          <w:t xml:space="preserve"> are clickable links that will </w:t>
        </w:r>
        <w:del w:id="405" w:author="Frohman, Harold L" w:date="2016-12-11T20:05:00Z">
          <w:r w:rsidDel="001C7DA8">
            <w:delText>show</w:delText>
          </w:r>
        </w:del>
      </w:ins>
      <w:ins w:id="406" w:author="Frohman, Harold L" w:date="2016-12-11T20:05:00Z">
        <w:r w:rsidR="001C7DA8">
          <w:t>display</w:t>
        </w:r>
      </w:ins>
      <w:ins w:id="407" w:author="Tohline, Chris" w:date="2016-12-02T15:20:00Z">
        <w:r>
          <w:t xml:space="preserve"> </w:t>
        </w:r>
      </w:ins>
      <w:ins w:id="408" w:author="Frohman, Harold L" w:date="2016-12-11T20:05:00Z">
        <w:r w:rsidR="001C7DA8">
          <w:t xml:space="preserve">the </w:t>
        </w:r>
      </w:ins>
      <w:ins w:id="409" w:author="Tohline, Chris" w:date="2016-12-02T15:20:00Z">
        <w:r>
          <w:t>view in Figure 2</w:t>
        </w:r>
      </w:ins>
      <w:ins w:id="410" w:author="Lizzie DeYoung" w:date="2016-12-12T10:55:00Z">
        <w:r w:rsidR="00F155DD">
          <w:t>4</w:t>
        </w:r>
      </w:ins>
      <w:ins w:id="411" w:author="Tohline, Chris" w:date="2016-12-02T15:20:00Z">
        <w:del w:id="412" w:author="Lizzie DeYoung" w:date="2016-12-12T10:55:00Z">
          <w:r w:rsidDel="00F155DD">
            <w:delText>3</w:delText>
          </w:r>
        </w:del>
        <w:r>
          <w:t>.  In this view</w:t>
        </w:r>
      </w:ins>
      <w:ins w:id="413" w:author="Frohman, Harold L" w:date="2016-12-11T20:05:00Z">
        <w:r w:rsidR="001C7DA8">
          <w:t>,</w:t>
        </w:r>
      </w:ins>
      <w:ins w:id="414" w:author="Tohline, Chris" w:date="2016-12-02T15:20:00Z">
        <w:r>
          <w:t xml:space="preserve"> the left side shows what the patient </w:t>
        </w:r>
        <w:del w:id="415" w:author="Lizzie DeYoung" w:date="2016-12-12T10:56:00Z">
          <w:r w:rsidDel="00F155DD">
            <w:delText xml:space="preserve">looked </w:delText>
          </w:r>
          <w:r w:rsidDel="00F155DD">
            <w:lastRenderedPageBreak/>
            <w:delText>like</w:delText>
          </w:r>
        </w:del>
      </w:ins>
      <w:ins w:id="416" w:author="Lizzie DeYoung" w:date="2016-12-12T10:56:00Z">
        <w:r w:rsidR="00F155DD">
          <w:t>calculated</w:t>
        </w:r>
      </w:ins>
      <w:ins w:id="417" w:author="Tohline, Chris" w:date="2016-12-02T15:20:00Z">
        <w:r>
          <w:t xml:space="preserve"> before the measure was updated (uploaded). </w:t>
        </w:r>
        <w:del w:id="418" w:author="Frohman, Harold L" w:date="2016-12-11T20:05:00Z">
          <w:r w:rsidDel="001C7DA8">
            <w:delText xml:space="preserve"> </w:delText>
          </w:r>
        </w:del>
        <w:r>
          <w:t xml:space="preserve">The right side shows </w:t>
        </w:r>
        <w:del w:id="419" w:author="Frohman, Harold L" w:date="2016-12-11T20:05:00Z">
          <w:r w:rsidDel="001C7DA8">
            <w:delText xml:space="preserve">what </w:delText>
          </w:r>
        </w:del>
        <w:r>
          <w:t xml:space="preserve">how the patient </w:t>
        </w:r>
        <w:del w:id="420" w:author="Lizzie DeYoung" w:date="2016-12-12T10:56:00Z">
          <w:r w:rsidDel="00F155DD">
            <w:delText>calculates as a result of the measure update</w:delText>
          </w:r>
        </w:del>
      </w:ins>
      <w:ins w:id="421" w:author="Lizzie DeYoung" w:date="2016-12-12T10:56:00Z">
        <w:r w:rsidR="00F155DD">
          <w:t>calculated after the measure was updated (uploaded)</w:t>
        </w:r>
      </w:ins>
      <w:ins w:id="422" w:author="Tohline, Chris" w:date="2016-12-02T15:20:00Z">
        <w:r>
          <w:t xml:space="preserve">. </w:t>
        </w:r>
        <w:del w:id="423" w:author="Frohman, Harold L" w:date="2016-12-11T20:05:00Z">
          <w:r w:rsidDel="001C7DA8">
            <w:delText xml:space="preserve"> </w:delText>
          </w:r>
        </w:del>
        <w:r>
          <w:t xml:space="preserve">It is important to remember </w:t>
        </w:r>
        <w:del w:id="424" w:author="Frohman, Harold L" w:date="2016-12-11T20:05:00Z">
          <w:r w:rsidDel="001C7DA8">
            <w:delText xml:space="preserve">here </w:delText>
          </w:r>
        </w:del>
        <w:r>
          <w:t xml:space="preserve">that nothing about the patient itself has changed; only the measure logic has changed.  </w:t>
        </w:r>
      </w:ins>
    </w:p>
    <w:p w14:paraId="3ED413F7" w14:textId="0D618F9A" w:rsidR="00056F36" w:rsidRDefault="00056F36" w:rsidP="00056F36">
      <w:pPr>
        <w:rPr>
          <w:ins w:id="425" w:author="Tohline, Chris" w:date="2016-12-02T15:20:00Z"/>
          <w:noProof/>
        </w:rPr>
      </w:pPr>
      <w:ins w:id="426" w:author="Tohline, Chris" w:date="2016-12-02T15:20:00Z">
        <w:r>
          <w:t>The second way to view the Compare View is from the button within the Patient Builder (Icon #7 in</w:t>
        </w:r>
      </w:ins>
      <w:ins w:id="427" w:author="Tohline, Chris" w:date="2016-12-02T16:21:00Z">
        <w:r w:rsidR="00FE4866">
          <w:t xml:space="preserve"> </w:t>
        </w:r>
        <w:r w:rsidR="00FE4866">
          <w:fldChar w:fldCharType="begin"/>
        </w:r>
        <w:r w:rsidR="00FE4866">
          <w:instrText xml:space="preserve"> REF _Ref468456447 </w:instrText>
        </w:r>
      </w:ins>
      <w:r w:rsidR="00FE4866">
        <w:fldChar w:fldCharType="separate"/>
      </w:r>
      <w:ins w:id="428" w:author="Tohline, Chris" w:date="2016-12-02T16:21:00Z">
        <w:r w:rsidR="00FE4866">
          <w:t xml:space="preserve">Figure </w:t>
        </w:r>
        <w:r w:rsidR="00FE4866">
          <w:rPr>
            <w:noProof/>
          </w:rPr>
          <w:t>16</w:t>
        </w:r>
        <w:r w:rsidR="00FE4866">
          <w:fldChar w:fldCharType="end"/>
        </w:r>
      </w:ins>
      <w:ins w:id="429" w:author="Tohline, Chris" w:date="2016-12-02T15:20:00Z">
        <w:r>
          <w:t xml:space="preserve">). When clicked, it displays the </w:t>
        </w:r>
        <w:del w:id="430" w:author="Frohman, Harold L" w:date="2016-12-11T20:05:00Z">
          <w:r w:rsidDel="001C7DA8">
            <w:delText>following</w:delText>
          </w:r>
          <w:r w:rsidRPr="002304D8" w:rsidDel="001C7DA8">
            <w:rPr>
              <w:noProof/>
            </w:rPr>
            <w:delText xml:space="preserve"> </w:delText>
          </w:r>
        </w:del>
        <w:r>
          <w:rPr>
            <w:noProof/>
          </w:rPr>
          <w:t>pop-up window</w:t>
        </w:r>
      </w:ins>
      <w:ins w:id="431" w:author="Frohman, Harold L" w:date="2016-12-11T20:06:00Z">
        <w:r w:rsidR="001C7DA8">
          <w:rPr>
            <w:noProof/>
          </w:rPr>
          <w:t xml:space="preserve"> in Figure 24</w:t>
        </w:r>
      </w:ins>
      <w:ins w:id="432" w:author="Tohline, Chris" w:date="2016-12-02T15:20:00Z">
        <w:r>
          <w:rPr>
            <w:noProof/>
          </w:rPr>
          <w:t xml:space="preserve">. This Compare View shows how the </w:t>
        </w:r>
      </w:ins>
      <w:ins w:id="433" w:author="Lizzie DeYoung" w:date="2016-12-12T10:57:00Z">
        <w:r w:rsidR="00F155DD">
          <w:rPr>
            <w:noProof/>
          </w:rPr>
          <w:t>p</w:t>
        </w:r>
      </w:ins>
      <w:ins w:id="434" w:author="Tohline, Chris" w:date="2016-12-02T15:20:00Z">
        <w:del w:id="435" w:author="Lizzie DeYoung" w:date="2016-12-12T10:57:00Z">
          <w:r w:rsidDel="00F155DD">
            <w:rPr>
              <w:noProof/>
            </w:rPr>
            <w:delText>P</w:delText>
          </w:r>
        </w:del>
        <w:r>
          <w:rPr>
            <w:noProof/>
          </w:rPr>
          <w:t xml:space="preserve">atient calculated after the most recent measure upload compared with how they are calculating currently (as the patient is being edited). </w:t>
        </w:r>
        <w:del w:id="436" w:author="Frohman, Harold L" w:date="2016-12-11T20:06:00Z">
          <w:r w:rsidDel="001C7DA8">
            <w:rPr>
              <w:noProof/>
            </w:rPr>
            <w:delText xml:space="preserve"> </w:delText>
          </w:r>
        </w:del>
        <w:r>
          <w:rPr>
            <w:noProof/>
          </w:rPr>
          <w:t xml:space="preserve">The purpose of this view is to show the user how the realtime edits they are making </w:t>
        </w:r>
      </w:ins>
      <w:ins w:id="437" w:author="Lizzie DeYoung" w:date="2016-12-12T10:58:00Z">
        <w:r w:rsidR="00256F85">
          <w:rPr>
            <w:noProof/>
          </w:rPr>
          <w:t xml:space="preserve">are </w:t>
        </w:r>
      </w:ins>
      <w:ins w:id="438" w:author="Tohline, Chris" w:date="2016-12-02T15:20:00Z">
        <w:del w:id="439" w:author="Frohman, Harold L" w:date="2016-12-11T20:06:00Z">
          <w:r w:rsidDel="001C7DA8">
            <w:rPr>
              <w:noProof/>
            </w:rPr>
            <w:delText xml:space="preserve">are </w:delText>
          </w:r>
        </w:del>
        <w:r>
          <w:rPr>
            <w:noProof/>
          </w:rPr>
          <w:t>chang</w:t>
        </w:r>
      </w:ins>
      <w:ins w:id="440" w:author="Lizzie DeYoung" w:date="2016-12-12T10:58:00Z">
        <w:r w:rsidR="00256F85">
          <w:rPr>
            <w:noProof/>
          </w:rPr>
          <w:t>ing how the patient calculates against the measure</w:t>
        </w:r>
      </w:ins>
      <w:ins w:id="441" w:author="Lizzie DeYoung" w:date="2016-12-12T10:59:00Z">
        <w:r w:rsidR="005C4D43">
          <w:rPr>
            <w:noProof/>
          </w:rPr>
          <w:t xml:space="preserve"> compared to the patient calculation at measure upload.</w:t>
        </w:r>
      </w:ins>
      <w:ins w:id="442" w:author="Frohman, Harold L" w:date="2016-12-11T20:06:00Z">
        <w:del w:id="443" w:author="Lizzie DeYoung" w:date="2016-12-12T10:58:00Z">
          <w:r w:rsidR="001C7DA8" w:rsidDel="00256F85">
            <w:rPr>
              <w:noProof/>
            </w:rPr>
            <w:delText>e</w:delText>
          </w:r>
        </w:del>
      </w:ins>
      <w:ins w:id="444" w:author="Tohline, Chris" w:date="2016-12-02T15:20:00Z">
        <w:del w:id="445" w:author="Frohman, Harold L" w:date="2016-12-11T20:06:00Z">
          <w:r w:rsidDel="001C7DA8">
            <w:rPr>
              <w:noProof/>
            </w:rPr>
            <w:delText>ing</w:delText>
          </w:r>
        </w:del>
        <w:r>
          <w:rPr>
            <w:noProof/>
          </w:rPr>
          <w:t xml:space="preserve"> </w:t>
        </w:r>
        <w:del w:id="446" w:author="Lizzie DeYoung" w:date="2016-12-12T10:59:00Z">
          <w:r w:rsidDel="005C4D43">
            <w:rPr>
              <w:noProof/>
            </w:rPr>
            <w:delText xml:space="preserve">the calculation of the patient as compared to the snapshot of the patient as of the last measure update.  </w:delText>
          </w:r>
        </w:del>
      </w:ins>
    </w:p>
    <w:p w14:paraId="690ECE28" w14:textId="77777777" w:rsidR="00056F36" w:rsidRDefault="00056F36" w:rsidP="00056F36">
      <w:pPr>
        <w:rPr>
          <w:ins w:id="447" w:author="Tohline, Chris" w:date="2016-12-02T15:20:00Z"/>
          <w:noProof/>
        </w:rPr>
      </w:pPr>
      <w:ins w:id="448" w:author="Tohline, Chris" w:date="2016-12-02T15:20:00Z">
        <w:r>
          <w:rPr>
            <w:noProof/>
          </w:rPr>
          <w:t xml:space="preserve">The compare button on the Patient Builder screen is only visible if the patient was present when the measure was last updated. </w:t>
        </w:r>
      </w:ins>
    </w:p>
    <w:p w14:paraId="7807D627" w14:textId="77777777" w:rsidR="00056F36" w:rsidRDefault="00056F36" w:rsidP="00056F36">
      <w:pPr>
        <w:rPr>
          <w:ins w:id="449" w:author="Tohline, Chris" w:date="2016-12-02T15:20:00Z"/>
        </w:rPr>
      </w:pPr>
      <w:ins w:id="450" w:author="Tohline, Chris" w:date="2016-12-02T15:20:00Z">
        <w:r w:rsidRPr="002304D8">
          <w:rPr>
            <w:noProof/>
          </w:rPr>
          <w:drawing>
            <wp:inline distT="0" distB="0" distL="0" distR="0" wp14:anchorId="4046A8E9" wp14:editId="05708EDA">
              <wp:extent cx="5943600" cy="2901950"/>
              <wp:effectExtent l="0" t="0" r="0" b="0"/>
              <wp:docPr id="48" name="Picture 48" descr="Figure 24 displays two columns. On the left we see how the patient compared against the measure logic in the previous version of the measure. On the right we see how the patient compares against the measure logic on the new version of the measure" title="Figure 24: Patient Compare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2901950"/>
                      </a:xfrm>
                      <a:prstGeom prst="rect">
                        <a:avLst/>
                      </a:prstGeom>
                    </pic:spPr>
                  </pic:pic>
                </a:graphicData>
              </a:graphic>
            </wp:inline>
          </w:drawing>
        </w:r>
      </w:ins>
    </w:p>
    <w:p w14:paraId="5FAF9F83" w14:textId="2FF8F9B4" w:rsidR="00056F36" w:rsidRPr="006C6BDE" w:rsidRDefault="00056F36" w:rsidP="00056F36">
      <w:pPr>
        <w:pStyle w:val="Caption"/>
        <w:jc w:val="center"/>
        <w:rPr>
          <w:ins w:id="451" w:author="Tohline, Chris" w:date="2016-12-02T15:20:00Z"/>
          <w:rFonts w:ascii="Arial Narrow" w:hAnsi="Arial Narrow"/>
          <w:bCs w:val="0"/>
          <w:sz w:val="24"/>
        </w:rPr>
      </w:pPr>
      <w:bookmarkStart w:id="452" w:name="_Ref459194269"/>
      <w:bookmarkStart w:id="453" w:name="_Toc459271939"/>
      <w:ins w:id="454" w:author="Tohline, Chris" w:date="2016-12-02T15:20:00Z">
        <w:r w:rsidRPr="006C6BDE">
          <w:rPr>
            <w:rFonts w:ascii="Arial Narrow" w:hAnsi="Arial Narrow"/>
            <w:bCs w:val="0"/>
            <w:sz w:val="24"/>
          </w:rPr>
          <w:t xml:space="preserve">Figure </w:t>
        </w:r>
        <w:r w:rsidRPr="006C6BDE">
          <w:rPr>
            <w:rFonts w:ascii="Arial Narrow" w:hAnsi="Arial Narrow"/>
            <w:bCs w:val="0"/>
            <w:sz w:val="24"/>
          </w:rPr>
          <w:fldChar w:fldCharType="begin"/>
        </w:r>
        <w:r w:rsidRPr="006C6BDE">
          <w:rPr>
            <w:rFonts w:ascii="Arial Narrow" w:hAnsi="Arial Narrow"/>
            <w:bCs w:val="0"/>
            <w:sz w:val="24"/>
          </w:rPr>
          <w:instrText xml:space="preserve"> SEQ Figure \* ARABIC </w:instrText>
        </w:r>
        <w:r w:rsidRPr="006C6BDE">
          <w:rPr>
            <w:rFonts w:ascii="Arial Narrow" w:hAnsi="Arial Narrow"/>
            <w:bCs w:val="0"/>
            <w:sz w:val="24"/>
          </w:rPr>
          <w:fldChar w:fldCharType="separate"/>
        </w:r>
      </w:ins>
      <w:ins w:id="455" w:author="Tohline, Chris" w:date="2016-12-02T15:34:00Z">
        <w:r w:rsidR="00551D04">
          <w:rPr>
            <w:rFonts w:ascii="Arial Narrow" w:hAnsi="Arial Narrow"/>
            <w:bCs w:val="0"/>
            <w:noProof/>
            <w:sz w:val="24"/>
          </w:rPr>
          <w:t>24</w:t>
        </w:r>
      </w:ins>
      <w:ins w:id="456" w:author="Tohline, Chris" w:date="2016-12-02T15:20:00Z">
        <w:r w:rsidRPr="006C6BDE">
          <w:rPr>
            <w:rFonts w:ascii="Arial Narrow" w:hAnsi="Arial Narrow"/>
            <w:bCs w:val="0"/>
            <w:sz w:val="24"/>
          </w:rPr>
          <w:fldChar w:fldCharType="end"/>
        </w:r>
        <w:bookmarkEnd w:id="452"/>
        <w:r w:rsidRPr="006C6BDE">
          <w:rPr>
            <w:rFonts w:ascii="Arial Narrow" w:hAnsi="Arial Narrow"/>
            <w:bCs w:val="0"/>
            <w:sz w:val="24"/>
          </w:rPr>
          <w:t>: Patient Compare View</w:t>
        </w:r>
        <w:bookmarkEnd w:id="453"/>
      </w:ins>
    </w:p>
    <w:p w14:paraId="6C51EBFE" w14:textId="77777777" w:rsidR="00C567ED" w:rsidRPr="00C567ED" w:rsidRDefault="00C567ED" w:rsidP="00C567ED"/>
    <w:p w14:paraId="1DD76763" w14:textId="77777777" w:rsidR="00C34ED1" w:rsidRDefault="00A628CE">
      <w:pPr>
        <w:pStyle w:val="Heading1"/>
      </w:pPr>
      <w:bookmarkStart w:id="457" w:name="_Ref469068854"/>
      <w:r>
        <w:t>Patient Dashboard</w:t>
      </w:r>
      <w:bookmarkEnd w:id="326"/>
      <w:bookmarkEnd w:id="327"/>
      <w:bookmarkEnd w:id="328"/>
      <w:bookmarkEnd w:id="457"/>
    </w:p>
    <w:p w14:paraId="6BA5FB08" w14:textId="77777777" w:rsidR="00C34ED1" w:rsidRDefault="00A628CE">
      <w:pPr>
        <w:pStyle w:val="Heading2"/>
      </w:pPr>
      <w:bookmarkStart w:id="458" w:name="_Toc467271978"/>
      <w:r>
        <w:t>Overview</w:t>
      </w:r>
      <w:bookmarkEnd w:id="458"/>
    </w:p>
    <w:p w14:paraId="599C5957" w14:textId="40022F6A" w:rsidR="00C34ED1" w:rsidRDefault="00A628CE">
      <w:r>
        <w:t>The Patient Dashboard, shown in</w:t>
      </w:r>
      <w:ins w:id="459" w:author="Tohline, Chris" w:date="2016-12-12T10:39:00Z">
        <w:r w:rsidR="00090AE9">
          <w:t xml:space="preserve"> </w:t>
        </w:r>
      </w:ins>
      <w:del w:id="460" w:author="Tohline, Chris" w:date="2016-12-12T10:38:00Z">
        <w:r w:rsidDel="00090AE9">
          <w:delText xml:space="preserve"> Figure </w:delText>
        </w:r>
        <w:commentRangeStart w:id="461"/>
        <w:commentRangeStart w:id="462"/>
        <w:r w:rsidDel="00090AE9">
          <w:delText>21</w:delText>
        </w:r>
        <w:commentRangeEnd w:id="461"/>
        <w:r w:rsidR="001C7DA8" w:rsidDel="00090AE9">
          <w:rPr>
            <w:rStyle w:val="CommentReference"/>
          </w:rPr>
          <w:commentReference w:id="461"/>
        </w:r>
      </w:del>
      <w:commentRangeEnd w:id="462"/>
      <w:r w:rsidR="00090AE9">
        <w:rPr>
          <w:rStyle w:val="CommentReference"/>
        </w:rPr>
        <w:commentReference w:id="462"/>
      </w:r>
      <w:ins w:id="463" w:author="Tohline, Chris" w:date="2016-12-12T10:39:00Z">
        <w:r w:rsidR="00090AE9">
          <w:fldChar w:fldCharType="begin"/>
        </w:r>
        <w:r w:rsidR="00090AE9">
          <w:instrText xml:space="preserve"> REF _Ref459203837 \h </w:instrText>
        </w:r>
      </w:ins>
      <w:r w:rsidR="00090AE9">
        <w:fldChar w:fldCharType="separate"/>
      </w:r>
      <w:ins w:id="464" w:author="Tohline, Chris" w:date="2016-12-12T10:39:00Z">
        <w:r w:rsidR="00090AE9">
          <w:t xml:space="preserve">Figure </w:t>
        </w:r>
        <w:r w:rsidR="00090AE9">
          <w:rPr>
            <w:noProof/>
          </w:rPr>
          <w:t>25</w:t>
        </w:r>
        <w:r w:rsidR="00090AE9">
          <w:fldChar w:fldCharType="end"/>
        </w:r>
      </w:ins>
      <w:r>
        <w:t>, provides a comprehensive view of patient information and how each patient calculates. The goal of the Patient Dashboard is to support test-deck planning for measure developers. Using the Patient Dashboard, measure developers can sort and filter patients, edit multiple patients at a time using the inline editing feature, and edit data criteria on a patient using the modal pop-up editor.</w:t>
      </w:r>
    </w:p>
    <w:p w14:paraId="5E1C4D20" w14:textId="3DE44FA3" w:rsidR="00C34ED1" w:rsidRDefault="00A628CE">
      <w:r>
        <w:lastRenderedPageBreak/>
        <w:t xml:space="preserve">The Patient Dashboard contains the following UI elements (as indicated by their item numbers in </w:t>
      </w:r>
      <w:r>
        <w:fldChar w:fldCharType="begin"/>
      </w:r>
      <w:r>
        <w:instrText xml:space="preserve"> REF _Ref459203837 \h  \* MERGEFORMAT </w:instrText>
      </w:r>
      <w:r>
        <w:fldChar w:fldCharType="separate"/>
      </w:r>
      <w:ins w:id="465" w:author="Tohline, Chris" w:date="2016-12-02T15:34:00Z">
        <w:r w:rsidR="00551D04">
          <w:t>Figure 25</w:t>
        </w:r>
      </w:ins>
      <w:del w:id="466" w:author="Tohline, Chris" w:date="2016-12-02T15:34:00Z">
        <w:r w:rsidDel="00551D04">
          <w:delText>Figure 21</w:delText>
        </w:r>
      </w:del>
      <w:r>
        <w:fldChar w:fldCharType="end"/>
      </w:r>
      <w:r>
        <w:t>):</w:t>
      </w:r>
    </w:p>
    <w:p w14:paraId="7EC79B63" w14:textId="77777777" w:rsidR="00C34ED1" w:rsidRDefault="00A628CE">
      <w:pPr>
        <w:pStyle w:val="NumberedList"/>
        <w:numPr>
          <w:ilvl w:val="0"/>
          <w:numId w:val="48"/>
        </w:numPr>
      </w:pPr>
      <w:r>
        <w:t>CMS ID – Displays the CMS ID for the measure.</w:t>
      </w:r>
    </w:p>
    <w:p w14:paraId="4AA13234" w14:textId="77777777" w:rsidR="00C34ED1" w:rsidRDefault="00A628CE">
      <w:pPr>
        <w:pStyle w:val="NumberedList"/>
        <w:numPr>
          <w:ilvl w:val="0"/>
          <w:numId w:val="48"/>
        </w:numPr>
      </w:pPr>
      <w:r>
        <w:t>Measure Subpopulations or Stratifications – Allows access to different subpopulations or stratifications in the measure.</w:t>
      </w:r>
    </w:p>
    <w:p w14:paraId="250FDDDE" w14:textId="514FF7A2" w:rsidR="00C34ED1" w:rsidRDefault="00A628CE">
      <w:pPr>
        <w:pStyle w:val="NumberedList"/>
        <w:numPr>
          <w:ilvl w:val="0"/>
          <w:numId w:val="48"/>
        </w:numPr>
      </w:pPr>
      <w:r>
        <w:t>Create Patient – Allows the creation of a new patient in a Patient Builder view (</w:t>
      </w:r>
      <w:ins w:id="467" w:author="Tohline, Chris" w:date="2016-12-02T16:22:00Z">
        <w:r w:rsidR="00FE4866">
          <w:fldChar w:fldCharType="begin"/>
        </w:r>
        <w:r w:rsidR="00FE4866">
          <w:instrText xml:space="preserve"> REF _Ref468456447 </w:instrText>
        </w:r>
      </w:ins>
      <w:r w:rsidR="00FE4866">
        <w:fldChar w:fldCharType="separate"/>
      </w:r>
      <w:ins w:id="468" w:author="Tohline, Chris" w:date="2016-12-02T16:22:00Z">
        <w:r w:rsidR="00FE4866">
          <w:t xml:space="preserve">Figure </w:t>
        </w:r>
        <w:r w:rsidR="00FE4866">
          <w:rPr>
            <w:noProof/>
          </w:rPr>
          <w:t>16</w:t>
        </w:r>
        <w:r w:rsidR="00FE4866">
          <w:fldChar w:fldCharType="end"/>
        </w:r>
      </w:ins>
      <w:del w:id="469" w:author="Tohline, Chris" w:date="2016-12-02T16:22:00Z">
        <w:r w:rsidDel="00FE4866">
          <w:fldChar w:fldCharType="begin"/>
        </w:r>
        <w:r w:rsidDel="00FE4866">
          <w:delInstrText xml:space="preserve"> REF _Ref440364143 \h </w:delInstrText>
        </w:r>
        <w:r w:rsidDel="00FE4866">
          <w:fldChar w:fldCharType="separate"/>
        </w:r>
      </w:del>
      <w:del w:id="470" w:author="Tohline, Chris" w:date="2016-12-02T15:34:00Z">
        <w:r w:rsidDel="00551D04">
          <w:delText>Figure </w:delText>
        </w:r>
        <w:r w:rsidDel="00551D04">
          <w:rPr>
            <w:noProof/>
          </w:rPr>
          <w:delText>15</w:delText>
        </w:r>
      </w:del>
      <w:del w:id="471" w:author="Tohline, Chris" w:date="2016-12-02T16:22:00Z">
        <w:r w:rsidDel="00FE4866">
          <w:fldChar w:fldCharType="end"/>
        </w:r>
      </w:del>
      <w:r>
        <w:t>).</w:t>
      </w:r>
    </w:p>
    <w:p w14:paraId="6CBF537B" w14:textId="77777777" w:rsidR="00C34ED1" w:rsidRDefault="00A628CE">
      <w:pPr>
        <w:pStyle w:val="NumberedList"/>
        <w:numPr>
          <w:ilvl w:val="0"/>
          <w:numId w:val="48"/>
        </w:numPr>
      </w:pPr>
      <w:r>
        <w:t>Population Navigation – Allows a user to jump to a particular population to easily view the logic contained in that population.</w:t>
      </w:r>
    </w:p>
    <w:p w14:paraId="02F27A9E" w14:textId="77777777" w:rsidR="00C34ED1" w:rsidRDefault="00A628CE">
      <w:pPr>
        <w:pStyle w:val="NumberedList"/>
        <w:numPr>
          <w:ilvl w:val="0"/>
          <w:numId w:val="48"/>
        </w:numPr>
      </w:pPr>
      <w:r>
        <w:t>Options – Contains options for the patient, including inline editing, modal editing, and deletion.</w:t>
      </w:r>
    </w:p>
    <w:p w14:paraId="2B56A64A" w14:textId="77777777" w:rsidR="00C34ED1" w:rsidRDefault="00A628CE">
      <w:pPr>
        <w:pStyle w:val="NumberedList"/>
        <w:numPr>
          <w:ilvl w:val="0"/>
          <w:numId w:val="48"/>
        </w:numPr>
      </w:pPr>
      <w:r>
        <w:t>Result – Shows the calculation result for a particular patient.</w:t>
      </w:r>
    </w:p>
    <w:p w14:paraId="363622C7" w14:textId="77777777" w:rsidR="00C34ED1" w:rsidRDefault="00A628CE">
      <w:pPr>
        <w:pStyle w:val="NumberedList"/>
        <w:numPr>
          <w:ilvl w:val="0"/>
          <w:numId w:val="48"/>
        </w:numPr>
      </w:pPr>
      <w:r>
        <w:t>Actual – Shows the actual results for each patient. If there is a discrepancy between the actual result and the expected result, this is highlighted using a red outline.</w:t>
      </w:r>
    </w:p>
    <w:p w14:paraId="55E0F81F" w14:textId="77777777" w:rsidR="00C34ED1" w:rsidRDefault="00A628CE">
      <w:pPr>
        <w:pStyle w:val="NumberedList"/>
        <w:numPr>
          <w:ilvl w:val="0"/>
          <w:numId w:val="48"/>
        </w:numPr>
      </w:pPr>
      <w:r>
        <w:t>Expected – Shows the expected results for each patient.</w:t>
      </w:r>
    </w:p>
    <w:p w14:paraId="329B9035" w14:textId="77777777" w:rsidR="00C34ED1" w:rsidRDefault="00A628CE">
      <w:pPr>
        <w:pStyle w:val="NumberedList"/>
        <w:numPr>
          <w:ilvl w:val="0"/>
          <w:numId w:val="48"/>
        </w:numPr>
      </w:pPr>
      <w:r>
        <w:t>Measure Details – Allows the user to navigate to the Measure View page.</w:t>
      </w:r>
    </w:p>
    <w:p w14:paraId="14F81E05" w14:textId="77777777" w:rsidR="00C34ED1" w:rsidRDefault="00A628CE">
      <w:pPr>
        <w:pStyle w:val="NumberedList"/>
        <w:numPr>
          <w:ilvl w:val="0"/>
          <w:numId w:val="48"/>
        </w:numPr>
      </w:pPr>
      <w:r>
        <w:t>Patient Dashboard – Allows the user to navigate to the Patient Dashboard page.</w:t>
      </w:r>
    </w:p>
    <w:p w14:paraId="0DA4545A" w14:textId="77777777" w:rsidR="00C34ED1" w:rsidRDefault="00A628CE">
      <w:pPr>
        <w:pStyle w:val="NumberedList"/>
        <w:numPr>
          <w:ilvl w:val="0"/>
          <w:numId w:val="48"/>
        </w:numPr>
      </w:pPr>
      <w:r>
        <w:t>View patient table without scrolling features – Shows a 508-compliant version of the table.</w:t>
      </w:r>
    </w:p>
    <w:p w14:paraId="7444AC73" w14:textId="77777777" w:rsidR="00C34ED1" w:rsidRDefault="00A628CE">
      <w:pPr>
        <w:pStyle w:val="NumberedList"/>
        <w:numPr>
          <w:ilvl w:val="0"/>
          <w:numId w:val="48"/>
        </w:numPr>
      </w:pPr>
      <w:r>
        <w:t>Search – Allows a user to filter the list of patients displayed.</w:t>
      </w:r>
    </w:p>
    <w:p w14:paraId="0998BAFB" w14:textId="77777777" w:rsidR="00C34ED1" w:rsidRDefault="00A628CE">
      <w:pPr>
        <w:pStyle w:val="Figure"/>
        <w:rPr>
          <w:b w:val="0"/>
        </w:rPr>
      </w:pPr>
      <w:r>
        <w:rPr>
          <w:noProof/>
        </w:rPr>
        <w:drawing>
          <wp:inline distT="0" distB="0" distL="0" distR="0" wp14:anchorId="12887C38" wp14:editId="1048F54B">
            <wp:extent cx="5943600" cy="3306445"/>
            <wp:effectExtent l="19050" t="19050" r="19050" b="27305"/>
            <wp:docPr id="38" name="Picture 38" descr="This figure shows a screen capture for the Patient Dashboard View, as described in the text immediately preceding the figure." title="Figure 25: Patient Dashboard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306445"/>
                    </a:xfrm>
                    <a:prstGeom prst="rect">
                      <a:avLst/>
                    </a:prstGeom>
                    <a:ln>
                      <a:solidFill>
                        <a:schemeClr val="tx1"/>
                      </a:solidFill>
                    </a:ln>
                  </pic:spPr>
                </pic:pic>
              </a:graphicData>
            </a:graphic>
          </wp:inline>
        </w:drawing>
      </w:r>
    </w:p>
    <w:p w14:paraId="4349E4C2" w14:textId="1B90B708" w:rsidR="00C34ED1" w:rsidRDefault="00A628CE">
      <w:pPr>
        <w:pStyle w:val="FigureCaption"/>
      </w:pPr>
      <w:bookmarkStart w:id="472" w:name="_Ref459203837"/>
      <w:bookmarkStart w:id="473" w:name="_Toc467272011"/>
      <w:r>
        <w:t xml:space="preserve">Figure </w:t>
      </w:r>
      <w:r w:rsidR="00C24DD3">
        <w:fldChar w:fldCharType="begin"/>
      </w:r>
      <w:r w:rsidR="00C24DD3">
        <w:instrText xml:space="preserve"> SEQ Figure \* ARABIC </w:instrText>
      </w:r>
      <w:r w:rsidR="00C24DD3">
        <w:fldChar w:fldCharType="separate"/>
      </w:r>
      <w:ins w:id="474" w:author="Tohline, Chris" w:date="2016-12-02T15:34:00Z">
        <w:r w:rsidR="00551D04">
          <w:rPr>
            <w:noProof/>
          </w:rPr>
          <w:t>25</w:t>
        </w:r>
      </w:ins>
      <w:del w:id="475" w:author="Tohline, Chris" w:date="2016-12-02T15:34:00Z">
        <w:r w:rsidDel="00551D04">
          <w:rPr>
            <w:noProof/>
          </w:rPr>
          <w:delText>21</w:delText>
        </w:r>
      </w:del>
      <w:r w:rsidR="00C24DD3">
        <w:rPr>
          <w:noProof/>
        </w:rPr>
        <w:fldChar w:fldCharType="end"/>
      </w:r>
      <w:bookmarkEnd w:id="472"/>
      <w:r>
        <w:rPr>
          <w:bCs/>
        </w:rPr>
        <w:t>.</w:t>
      </w:r>
      <w:r>
        <w:t xml:space="preserve"> Patient Dashboard View</w:t>
      </w:r>
      <w:bookmarkEnd w:id="473"/>
    </w:p>
    <w:p w14:paraId="04D9BB73" w14:textId="6AFE5215" w:rsidR="00C34ED1" w:rsidRDefault="00A628CE">
      <w:r>
        <w:lastRenderedPageBreak/>
        <w:t xml:space="preserve">The Patient Dashboard’s logic sections, as shown in </w:t>
      </w:r>
      <w:r>
        <w:fldChar w:fldCharType="begin"/>
      </w:r>
      <w:r>
        <w:instrText xml:space="preserve"> REF _Ref459206432 \h  \* MERGEFORMAT </w:instrText>
      </w:r>
      <w:r>
        <w:fldChar w:fldCharType="separate"/>
      </w:r>
      <w:ins w:id="476" w:author="Tohline, Chris" w:date="2016-12-02T15:34:00Z">
        <w:r w:rsidR="00551D04">
          <w:t>Figure 26</w:t>
        </w:r>
      </w:ins>
      <w:del w:id="477" w:author="Tohline, Chris" w:date="2016-12-02T15:34:00Z">
        <w:r w:rsidDel="00551D04">
          <w:delText>Figure 22</w:delText>
        </w:r>
      </w:del>
      <w:r>
        <w:fldChar w:fldCharType="end"/>
      </w:r>
      <w:r>
        <w:t>, contain the following UI elements:</w:t>
      </w:r>
    </w:p>
    <w:p w14:paraId="2FF8DD81" w14:textId="77777777" w:rsidR="00C34ED1" w:rsidRDefault="00A628CE">
      <w:pPr>
        <w:pStyle w:val="NumberedList"/>
        <w:numPr>
          <w:ilvl w:val="0"/>
          <w:numId w:val="58"/>
        </w:numPr>
      </w:pPr>
      <w:r>
        <w:t>Population Header – Displays the population name for that section of logic.</w:t>
      </w:r>
    </w:p>
    <w:p w14:paraId="79567693" w14:textId="77777777" w:rsidR="00C34ED1" w:rsidRDefault="00A628CE">
      <w:pPr>
        <w:pStyle w:val="NumberedList"/>
        <w:numPr>
          <w:ilvl w:val="0"/>
          <w:numId w:val="58"/>
        </w:numPr>
      </w:pPr>
      <w:r>
        <w:t>Logic – Displays first-tier logic for a particular population. This will either be a single logic statement, a variable, or a compound logic statement (a logic statement with several sub-logic statements).</w:t>
      </w:r>
    </w:p>
    <w:p w14:paraId="050FE802" w14:textId="77777777" w:rsidR="00C34ED1" w:rsidRDefault="00A628CE">
      <w:pPr>
        <w:pStyle w:val="NumberedList"/>
        <w:numPr>
          <w:ilvl w:val="0"/>
          <w:numId w:val="58"/>
        </w:numPr>
      </w:pPr>
      <w:r>
        <w:t>Logic Scrollbar – Allows a user to scroll to see the complete text of a logic if it is too long.</w:t>
      </w:r>
    </w:p>
    <w:p w14:paraId="4E4438EB" w14:textId="77777777" w:rsidR="00C34ED1" w:rsidRDefault="00A628CE">
      <w:pPr>
        <w:pStyle w:val="NumberedList"/>
        <w:numPr>
          <w:ilvl w:val="0"/>
          <w:numId w:val="58"/>
        </w:numPr>
      </w:pPr>
      <w:r>
        <w:t>Details – Allows a user to see how the patient referenced in the row calculates against the logic referenced in the column. This includes information about the sub-clauses of the referenced logic and also shows the logic included in any variables contained in the referenced logic.</w:t>
      </w:r>
    </w:p>
    <w:p w14:paraId="2A485EF2" w14:textId="77777777" w:rsidR="00C34ED1" w:rsidRDefault="00A628CE">
      <w:pPr>
        <w:pStyle w:val="NumberedList"/>
        <w:numPr>
          <w:ilvl w:val="0"/>
          <w:numId w:val="58"/>
        </w:numPr>
      </w:pPr>
      <w:r>
        <w:t>Detail View – The details displayed in this view are described in item #4.</w:t>
      </w:r>
    </w:p>
    <w:p w14:paraId="356F4002" w14:textId="77777777" w:rsidR="00C34ED1" w:rsidRDefault="00A628CE">
      <w:pPr>
        <w:pStyle w:val="Figure"/>
        <w:rPr>
          <w:b w:val="0"/>
        </w:rPr>
      </w:pPr>
      <w:r>
        <w:rPr>
          <w:noProof/>
        </w:rPr>
        <w:drawing>
          <wp:inline distT="0" distB="0" distL="0" distR="0" wp14:anchorId="690054EE" wp14:editId="00D3D637">
            <wp:extent cx="5669280" cy="3803904"/>
            <wp:effectExtent l="19050" t="19050" r="26670" b="25400"/>
            <wp:docPr id="9" name="Picture 9" descr="This figure shows a screen capture for Patient Dashboard Logic , as described in the text immediately preceding the figure." title="Figure 26: Patient Dashboard Log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669280" cy="3803904"/>
                    </a:xfrm>
                    <a:prstGeom prst="rect">
                      <a:avLst/>
                    </a:prstGeom>
                    <a:ln>
                      <a:solidFill>
                        <a:schemeClr val="tx1"/>
                      </a:solidFill>
                    </a:ln>
                  </pic:spPr>
                </pic:pic>
              </a:graphicData>
            </a:graphic>
          </wp:inline>
        </w:drawing>
      </w:r>
    </w:p>
    <w:p w14:paraId="07F75B41" w14:textId="6E3EE1C8" w:rsidR="00C34ED1" w:rsidRDefault="00A628CE">
      <w:pPr>
        <w:pStyle w:val="FigureCaption"/>
      </w:pPr>
      <w:bookmarkStart w:id="478" w:name="_Ref459206432"/>
      <w:bookmarkStart w:id="479" w:name="_Toc467272012"/>
      <w:r>
        <w:t xml:space="preserve">Figure </w:t>
      </w:r>
      <w:r w:rsidR="00C24DD3">
        <w:fldChar w:fldCharType="begin"/>
      </w:r>
      <w:r w:rsidR="00C24DD3">
        <w:instrText xml:space="preserve"> SEQ Figure \* ARABIC </w:instrText>
      </w:r>
      <w:r w:rsidR="00C24DD3">
        <w:fldChar w:fldCharType="separate"/>
      </w:r>
      <w:ins w:id="480" w:author="Tohline, Chris" w:date="2016-12-02T15:34:00Z">
        <w:r w:rsidR="00551D04">
          <w:rPr>
            <w:noProof/>
          </w:rPr>
          <w:t>26</w:t>
        </w:r>
      </w:ins>
      <w:del w:id="481" w:author="Tohline, Chris" w:date="2016-12-02T15:34:00Z">
        <w:r w:rsidDel="00551D04">
          <w:rPr>
            <w:noProof/>
          </w:rPr>
          <w:delText>22</w:delText>
        </w:r>
      </w:del>
      <w:r w:rsidR="00C24DD3">
        <w:rPr>
          <w:noProof/>
        </w:rPr>
        <w:fldChar w:fldCharType="end"/>
      </w:r>
      <w:bookmarkEnd w:id="478"/>
      <w:r>
        <w:rPr>
          <w:bCs/>
        </w:rPr>
        <w:t>.</w:t>
      </w:r>
      <w:r>
        <w:t xml:space="preserve"> Patient Dashboard Logic</w:t>
      </w:r>
      <w:bookmarkEnd w:id="479"/>
    </w:p>
    <w:p w14:paraId="37748DE0" w14:textId="77777777" w:rsidR="00C34ED1" w:rsidRDefault="00A628CE">
      <w:pPr>
        <w:pStyle w:val="Heading2"/>
      </w:pPr>
      <w:bookmarkStart w:id="482" w:name="_Toc467271979"/>
      <w:r>
        <w:t>Adding and Editing Patients</w:t>
      </w:r>
      <w:bookmarkEnd w:id="482"/>
    </w:p>
    <w:p w14:paraId="0D73AC3C" w14:textId="40BEFC0F" w:rsidR="00C34ED1" w:rsidRDefault="00A628CE">
      <w:r>
        <w:t>The Patient Dashboard (</w:t>
      </w:r>
      <w:r>
        <w:fldChar w:fldCharType="begin"/>
      </w:r>
      <w:r>
        <w:instrText xml:space="preserve"> REF _Ref459203837 \h </w:instrText>
      </w:r>
      <w:r>
        <w:fldChar w:fldCharType="separate"/>
      </w:r>
      <w:ins w:id="483" w:author="Tohline, Chris" w:date="2016-12-02T15:34:00Z">
        <w:r w:rsidR="00551D04">
          <w:t xml:space="preserve">Figure </w:t>
        </w:r>
        <w:r w:rsidR="00551D04">
          <w:rPr>
            <w:noProof/>
          </w:rPr>
          <w:t>25</w:t>
        </w:r>
      </w:ins>
      <w:del w:id="484" w:author="Tohline, Chris" w:date="2016-12-02T15:34:00Z">
        <w:r w:rsidDel="00551D04">
          <w:delText xml:space="preserve">Figure </w:delText>
        </w:r>
        <w:r w:rsidDel="00551D04">
          <w:rPr>
            <w:noProof/>
          </w:rPr>
          <w:delText>21</w:delText>
        </w:r>
      </w:del>
      <w:r>
        <w:fldChar w:fldCharType="end"/>
      </w:r>
      <w:r>
        <w:t xml:space="preserve">) makes it easy to add and edit patients directly in the Patient Dashboard view. To add a new patient, click the “Create Patient” button (item #3 in </w:t>
      </w:r>
      <w:r>
        <w:fldChar w:fldCharType="begin"/>
      </w:r>
      <w:r>
        <w:instrText xml:space="preserve"> REF _Ref459203837 \h  \* MERGEFORMAT </w:instrText>
      </w:r>
      <w:r>
        <w:fldChar w:fldCharType="separate"/>
      </w:r>
      <w:ins w:id="485" w:author="Tohline, Chris" w:date="2016-12-02T15:34:00Z">
        <w:r w:rsidR="00551D04">
          <w:t>Figure 25</w:t>
        </w:r>
      </w:ins>
      <w:del w:id="486" w:author="Tohline, Chris" w:date="2016-12-02T15:34:00Z">
        <w:r w:rsidDel="00551D04">
          <w:delText>Figure 21</w:delText>
        </w:r>
      </w:del>
      <w:r>
        <w:fldChar w:fldCharType="end"/>
      </w:r>
      <w:r>
        <w:t xml:space="preserve">). This will display a Patient Builder modal dialog. To create a new patient, follow the steps described in Section </w:t>
      </w:r>
      <w:r>
        <w:fldChar w:fldCharType="begin"/>
      </w:r>
      <w:r>
        <w:instrText xml:space="preserve"> REF _Ref459207741 \r \h </w:instrText>
      </w:r>
      <w:r>
        <w:fldChar w:fldCharType="separate"/>
      </w:r>
      <w:r w:rsidR="00551D04">
        <w:t>5</w:t>
      </w:r>
      <w:r>
        <w:fldChar w:fldCharType="end"/>
      </w:r>
      <w:r>
        <w:t>.</w:t>
      </w:r>
    </w:p>
    <w:p w14:paraId="29A335D1" w14:textId="18203E4F" w:rsidR="00C34ED1" w:rsidRDefault="00A628CE">
      <w:r>
        <w:lastRenderedPageBreak/>
        <w:t xml:space="preserve">To perform inline editing of a patient, click the gear button (item #5 in </w:t>
      </w:r>
      <w:r>
        <w:fldChar w:fldCharType="begin"/>
      </w:r>
      <w:r>
        <w:instrText xml:space="preserve"> REF _Ref459203837 \h  \* MERGEFORMAT </w:instrText>
      </w:r>
      <w:r>
        <w:fldChar w:fldCharType="separate"/>
      </w:r>
      <w:ins w:id="487" w:author="Tohline, Chris" w:date="2016-12-02T15:34:00Z">
        <w:r w:rsidR="00551D04">
          <w:t>Figure 25</w:t>
        </w:r>
      </w:ins>
      <w:del w:id="488" w:author="Tohline, Chris" w:date="2016-12-02T15:34:00Z">
        <w:r w:rsidDel="00551D04">
          <w:delText>Figure 21</w:delText>
        </w:r>
      </w:del>
      <w:r>
        <w:fldChar w:fldCharType="end"/>
      </w:r>
      <w:r>
        <w:t xml:space="preserve">) and then click the “EDIT” button as shown in </w:t>
      </w:r>
      <w:ins w:id="489" w:author="Tohline, Chris" w:date="2016-12-02T16:29:00Z">
        <w:r w:rsidR="00B054AB">
          <w:fldChar w:fldCharType="begin"/>
        </w:r>
        <w:r w:rsidR="00B054AB">
          <w:instrText xml:space="preserve"> REF _Ref468459500 </w:instrText>
        </w:r>
      </w:ins>
      <w:r w:rsidR="00B054AB">
        <w:fldChar w:fldCharType="separate"/>
      </w:r>
      <w:ins w:id="490" w:author="Tohline, Chris" w:date="2016-12-02T16:29:00Z">
        <w:r w:rsidR="00B054AB">
          <w:t xml:space="preserve">Figure </w:t>
        </w:r>
        <w:r w:rsidR="00B054AB">
          <w:rPr>
            <w:noProof/>
          </w:rPr>
          <w:t>27</w:t>
        </w:r>
        <w:r w:rsidR="00B054AB">
          <w:fldChar w:fldCharType="end"/>
        </w:r>
      </w:ins>
      <w:del w:id="491" w:author="Tohline, Chris" w:date="2016-12-02T16:29:00Z">
        <w:r w:rsidDel="00B054AB">
          <w:fldChar w:fldCharType="begin"/>
        </w:r>
        <w:r w:rsidDel="00B054AB">
          <w:delInstrText xml:space="preserve"> REF _Ref464564187 \h </w:delInstrText>
        </w:r>
        <w:r w:rsidDel="00B054AB">
          <w:fldChar w:fldCharType="separate"/>
        </w:r>
      </w:del>
      <w:del w:id="492" w:author="Tohline, Chris" w:date="2016-12-02T15:34:00Z">
        <w:r w:rsidDel="00551D04">
          <w:delText xml:space="preserve">Figure </w:delText>
        </w:r>
        <w:r w:rsidDel="00551D04">
          <w:rPr>
            <w:noProof/>
          </w:rPr>
          <w:delText>23</w:delText>
        </w:r>
      </w:del>
      <w:del w:id="493" w:author="Tohline, Chris" w:date="2016-12-02T16:29:00Z">
        <w:r w:rsidDel="00B054AB">
          <w:fldChar w:fldCharType="end"/>
        </w:r>
      </w:del>
      <w:r>
        <w:t xml:space="preserve">. This action enables the Last Name, First Name, Expected Values, Description, Birthdate, Deathdate, and Gender fields for easy inline editing. When editing is complete, click the green checkmark button to save the changes or the red “x” button to cancel and not save the changes as shown in </w:t>
      </w:r>
      <w:r>
        <w:fldChar w:fldCharType="begin"/>
      </w:r>
      <w:r>
        <w:instrText xml:space="preserve"> REF _Ref464564304 \h </w:instrText>
      </w:r>
      <w:r>
        <w:fldChar w:fldCharType="separate"/>
      </w:r>
      <w:ins w:id="494" w:author="Tohline, Chris" w:date="2016-12-02T15:34:00Z">
        <w:r w:rsidR="00551D04">
          <w:t xml:space="preserve">Figure </w:t>
        </w:r>
        <w:r w:rsidR="00551D04">
          <w:rPr>
            <w:noProof/>
          </w:rPr>
          <w:t>28</w:t>
        </w:r>
      </w:ins>
      <w:del w:id="495" w:author="Tohline, Chris" w:date="2016-12-02T15:34:00Z">
        <w:r w:rsidDel="00551D04">
          <w:delText xml:space="preserve">Figure </w:delText>
        </w:r>
        <w:r w:rsidDel="00551D04">
          <w:rPr>
            <w:noProof/>
          </w:rPr>
          <w:delText>24</w:delText>
        </w:r>
      </w:del>
      <w:r>
        <w:fldChar w:fldCharType="end"/>
      </w:r>
      <w:r>
        <w:t>.</w:t>
      </w:r>
    </w:p>
    <w:p w14:paraId="7554595B" w14:textId="77777777" w:rsidR="00C34ED1" w:rsidRDefault="00A628CE">
      <w:pPr>
        <w:pStyle w:val="Figure"/>
        <w:rPr>
          <w:b w:val="0"/>
        </w:rPr>
      </w:pPr>
      <w:r>
        <w:rPr>
          <w:noProof/>
        </w:rPr>
        <w:drawing>
          <wp:inline distT="0" distB="0" distL="0" distR="0" wp14:anchorId="10532190" wp14:editId="5FB698FE">
            <wp:extent cx="3060065" cy="437152"/>
            <wp:effectExtent l="0" t="0" r="6985" b="1270"/>
            <wp:docPr id="44" name="Picture 44" descr="This figure shows the beginning of a row in the Patient Builder view. The gear button has been clicked. The following buttons are showing as a result of the gear click: &quot;Edit,&quot; &quot;Open,&quot; &quot;Delete.&quot; The entries for &quot;Last Name&quot; and &quot;First Name&quot; are also shown in this view." title="Figure 27: Patient Dashboard Op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230173" cy="461453"/>
                    </a:xfrm>
                    <a:prstGeom prst="rect">
                      <a:avLst/>
                    </a:prstGeom>
                  </pic:spPr>
                </pic:pic>
              </a:graphicData>
            </a:graphic>
          </wp:inline>
        </w:drawing>
      </w:r>
    </w:p>
    <w:p w14:paraId="3FF4EE5F" w14:textId="6B0E3A53" w:rsidR="00C34ED1" w:rsidRDefault="00A628CE">
      <w:pPr>
        <w:pStyle w:val="FigureCaption"/>
      </w:pPr>
      <w:bookmarkStart w:id="496" w:name="_Ref468459500"/>
      <w:bookmarkStart w:id="497" w:name="_Toc467272013"/>
      <w:r>
        <w:t xml:space="preserve">Figure </w:t>
      </w:r>
      <w:r w:rsidR="00C24DD3">
        <w:fldChar w:fldCharType="begin"/>
      </w:r>
      <w:r w:rsidR="00C24DD3">
        <w:instrText xml:space="preserve"> SEQ Figure \* ARABIC </w:instrText>
      </w:r>
      <w:r w:rsidR="00C24DD3">
        <w:fldChar w:fldCharType="separate"/>
      </w:r>
      <w:ins w:id="498" w:author="Tohline, Chris" w:date="2016-12-02T15:34:00Z">
        <w:r w:rsidR="00551D04">
          <w:rPr>
            <w:noProof/>
          </w:rPr>
          <w:t>27</w:t>
        </w:r>
      </w:ins>
      <w:del w:id="499" w:author="Tohline, Chris" w:date="2016-12-02T15:34:00Z">
        <w:r w:rsidDel="00551D04">
          <w:rPr>
            <w:noProof/>
          </w:rPr>
          <w:delText>23</w:delText>
        </w:r>
      </w:del>
      <w:r w:rsidR="00C24DD3">
        <w:rPr>
          <w:noProof/>
        </w:rPr>
        <w:fldChar w:fldCharType="end"/>
      </w:r>
      <w:bookmarkEnd w:id="496"/>
      <w:r>
        <w:rPr>
          <w:noProof/>
        </w:rPr>
        <w:t>.</w:t>
      </w:r>
      <w:r>
        <w:t xml:space="preserve"> Patient Dashboard Options</w:t>
      </w:r>
      <w:bookmarkEnd w:id="497"/>
    </w:p>
    <w:p w14:paraId="32698529" w14:textId="77777777" w:rsidR="00C34ED1" w:rsidRDefault="00A628CE">
      <w:pPr>
        <w:pStyle w:val="Figure"/>
        <w:rPr>
          <w:b w:val="0"/>
        </w:rPr>
      </w:pPr>
      <w:r>
        <w:rPr>
          <w:noProof/>
        </w:rPr>
        <w:drawing>
          <wp:inline distT="0" distB="0" distL="0" distR="0" wp14:anchorId="5D57A4B7" wp14:editId="69133906">
            <wp:extent cx="3085465" cy="445836"/>
            <wp:effectExtent l="0" t="0" r="635" b="0"/>
            <wp:docPr id="15" name="Picture 15" descr="This figure shows the beginning of a row in the Patient Builder view after the &quot;Edit&quot; button has been clicked. Two buttons are now shown. The first is a green button with a checkmark representing a save action. The second is a red button with an &quot;x&quot; representing a cancel action. The entries for &quot;Result,&quot; &quot;Last Name,&quot; and &quot;First Name&quot; are also shown." title="Figure 28: Patient Dashboard Inline Ed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121651" cy="451065"/>
                    </a:xfrm>
                    <a:prstGeom prst="rect">
                      <a:avLst/>
                    </a:prstGeom>
                  </pic:spPr>
                </pic:pic>
              </a:graphicData>
            </a:graphic>
          </wp:inline>
        </w:drawing>
      </w:r>
    </w:p>
    <w:p w14:paraId="152636C9" w14:textId="3B3B422A" w:rsidR="00C34ED1" w:rsidRDefault="00A628CE">
      <w:pPr>
        <w:pStyle w:val="FigureCaption"/>
      </w:pPr>
      <w:bookmarkStart w:id="500" w:name="_Ref464564304"/>
      <w:bookmarkStart w:id="501" w:name="_Toc467272014"/>
      <w:r>
        <w:t xml:space="preserve">Figure </w:t>
      </w:r>
      <w:r w:rsidR="00C24DD3">
        <w:fldChar w:fldCharType="begin"/>
      </w:r>
      <w:r w:rsidR="00C24DD3">
        <w:instrText xml:space="preserve"> SEQ Figure \* ARABIC </w:instrText>
      </w:r>
      <w:r w:rsidR="00C24DD3">
        <w:fldChar w:fldCharType="separate"/>
      </w:r>
      <w:ins w:id="502" w:author="Tohline, Chris" w:date="2016-12-02T15:34:00Z">
        <w:r w:rsidR="00551D04">
          <w:rPr>
            <w:noProof/>
          </w:rPr>
          <w:t>28</w:t>
        </w:r>
      </w:ins>
      <w:del w:id="503" w:author="Tohline, Chris" w:date="2016-12-02T15:34:00Z">
        <w:r w:rsidDel="00551D04">
          <w:rPr>
            <w:noProof/>
          </w:rPr>
          <w:delText>24</w:delText>
        </w:r>
      </w:del>
      <w:r w:rsidR="00C24DD3">
        <w:rPr>
          <w:noProof/>
        </w:rPr>
        <w:fldChar w:fldCharType="end"/>
      </w:r>
      <w:bookmarkEnd w:id="500"/>
      <w:r>
        <w:rPr>
          <w:noProof/>
        </w:rPr>
        <w:t>.</w:t>
      </w:r>
      <w:r>
        <w:t xml:space="preserve"> Patient Dashboard Inline Edit</w:t>
      </w:r>
      <w:bookmarkEnd w:id="501"/>
    </w:p>
    <w:p w14:paraId="76107C08" w14:textId="7AC781D6" w:rsidR="00C34ED1" w:rsidRDefault="00A628CE">
      <w:r>
        <w:t xml:space="preserve">To access the full Patient Builder editing capabilities for a patient, click the “OPEN” button shown in </w:t>
      </w:r>
      <w:ins w:id="504" w:author="Tohline, Chris" w:date="2016-12-02T16:30:00Z">
        <w:r w:rsidR="00B054AB">
          <w:fldChar w:fldCharType="begin"/>
        </w:r>
        <w:r w:rsidR="00B054AB">
          <w:instrText xml:space="preserve"> REF _Ref468459500 </w:instrText>
        </w:r>
      </w:ins>
      <w:r w:rsidR="00B054AB">
        <w:fldChar w:fldCharType="separate"/>
      </w:r>
      <w:ins w:id="505" w:author="Tohline, Chris" w:date="2016-12-02T16:30:00Z">
        <w:r w:rsidR="00B054AB">
          <w:t xml:space="preserve">Figure </w:t>
        </w:r>
        <w:r w:rsidR="00B054AB">
          <w:rPr>
            <w:noProof/>
          </w:rPr>
          <w:t>27</w:t>
        </w:r>
        <w:r w:rsidR="00B054AB">
          <w:fldChar w:fldCharType="end"/>
        </w:r>
      </w:ins>
      <w:del w:id="506" w:author="Tohline, Chris" w:date="2016-12-02T16:30:00Z">
        <w:r w:rsidDel="00B054AB">
          <w:fldChar w:fldCharType="begin"/>
        </w:r>
        <w:r w:rsidDel="00B054AB">
          <w:delInstrText xml:space="preserve"> REF _Ref464564187 \h </w:delInstrText>
        </w:r>
        <w:r w:rsidDel="00B054AB">
          <w:fldChar w:fldCharType="separate"/>
        </w:r>
      </w:del>
      <w:del w:id="507" w:author="Tohline, Chris" w:date="2016-12-02T15:34:00Z">
        <w:r w:rsidDel="00551D04">
          <w:delText xml:space="preserve">Figure </w:delText>
        </w:r>
        <w:r w:rsidDel="00551D04">
          <w:rPr>
            <w:noProof/>
          </w:rPr>
          <w:delText>23</w:delText>
        </w:r>
      </w:del>
      <w:del w:id="508" w:author="Tohline, Chris" w:date="2016-12-02T16:30:00Z">
        <w:r w:rsidDel="00B054AB">
          <w:fldChar w:fldCharType="end"/>
        </w:r>
      </w:del>
      <w:r>
        <w:t xml:space="preserve">. This opens a modal dialog that contains the Patient Builder. Follow the steps presented in Section </w:t>
      </w:r>
      <w:r>
        <w:fldChar w:fldCharType="begin"/>
      </w:r>
      <w:r>
        <w:instrText xml:space="preserve"> REF _Ref459207741 \r \h </w:instrText>
      </w:r>
      <w:r>
        <w:fldChar w:fldCharType="separate"/>
      </w:r>
      <w:r w:rsidR="00551D04">
        <w:t>5</w:t>
      </w:r>
      <w:r>
        <w:fldChar w:fldCharType="end"/>
      </w:r>
      <w:r>
        <w:t xml:space="preserve"> for editing in this view.</w:t>
      </w:r>
    </w:p>
    <w:p w14:paraId="717335E4" w14:textId="77777777" w:rsidR="00C34ED1" w:rsidRDefault="00C34ED1"/>
    <w:p w14:paraId="6BE756C0" w14:textId="77777777" w:rsidR="00C34ED1" w:rsidRDefault="00C34ED1">
      <w:pPr>
        <w:sectPr w:rsidR="00C34ED1">
          <w:headerReference w:type="first" r:id="rId64"/>
          <w:footerReference w:type="first" r:id="rId65"/>
          <w:pgSz w:w="12240" w:h="15840" w:code="1"/>
          <w:pgMar w:top="1440" w:right="1440" w:bottom="1440" w:left="1440" w:header="504" w:footer="504" w:gutter="0"/>
          <w:cols w:space="720"/>
          <w:titlePg/>
          <w:docGrid w:linePitch="360"/>
        </w:sectPr>
      </w:pPr>
    </w:p>
    <w:p w14:paraId="24F7E562" w14:textId="77777777" w:rsidR="00C34ED1" w:rsidRDefault="00A628CE">
      <w:pPr>
        <w:pStyle w:val="Heading1"/>
      </w:pPr>
      <w:bookmarkStart w:id="509" w:name="_Toc467271980"/>
      <w:r>
        <w:lastRenderedPageBreak/>
        <w:t>CQL Learning Tool</w:t>
      </w:r>
      <w:bookmarkEnd w:id="509"/>
    </w:p>
    <w:p w14:paraId="5527AE27" w14:textId="77777777" w:rsidR="00C34ED1" w:rsidRDefault="00A628CE">
      <w:pPr>
        <w:pStyle w:val="Heading2"/>
      </w:pPr>
      <w:bookmarkStart w:id="510" w:name="_Toc467271981"/>
      <w:r>
        <w:t>Overview</w:t>
      </w:r>
      <w:bookmarkEnd w:id="510"/>
    </w:p>
    <w:p w14:paraId="6E50E7EE" w14:textId="77777777" w:rsidR="00C34ED1" w:rsidRDefault="00A628CE">
      <w:r>
        <w:t>The CQL Learning Tool allows measure developers to copy and paste CQL code into Bonnie and evaluate that code against pre-existing patients. Measure Developers can thus experiment with CQL code snippets to ensure that the CQL represents the logic they expect. The CQL Learning Tool is currently in Beta and only supports QDM 4.2.</w:t>
      </w:r>
    </w:p>
    <w:p w14:paraId="30DE8687" w14:textId="627F46BD" w:rsidR="00C34ED1" w:rsidRDefault="00A628CE">
      <w:pPr>
        <w:spacing w:after="240"/>
      </w:pPr>
      <w:r>
        <w:t xml:space="preserve">To reach the CQL Learning Tool, click the Measure Actions button in the Measure View (item #2 in </w:t>
      </w:r>
      <w:r>
        <w:fldChar w:fldCharType="begin"/>
      </w:r>
      <w:r>
        <w:instrText xml:space="preserve"> REF _Ref459100358 \h  \* MERGEFORMAT </w:instrText>
      </w:r>
      <w:r>
        <w:fldChar w:fldCharType="separate"/>
      </w:r>
      <w:r w:rsidR="00551D04">
        <w:t xml:space="preserve">Figure </w:t>
      </w:r>
      <w:r w:rsidR="00551D04">
        <w:rPr>
          <w:noProof/>
        </w:rPr>
        <w:t>10</w:t>
      </w:r>
      <w:r>
        <w:fldChar w:fldCharType="end"/>
      </w:r>
      <w:r>
        <w:t xml:space="preserve">) and click “Learn CQL” as shown in </w:t>
      </w:r>
      <w:r>
        <w:fldChar w:fldCharType="begin"/>
      </w:r>
      <w:r>
        <w:instrText xml:space="preserve"> REF _Ref464565758 \h  \* MERGEFORMAT </w:instrText>
      </w:r>
      <w:r>
        <w:fldChar w:fldCharType="separate"/>
      </w:r>
      <w:ins w:id="511" w:author="Tohline, Chris" w:date="2016-12-02T15:34:00Z">
        <w:r w:rsidR="00551D04">
          <w:t xml:space="preserve">Figure </w:t>
        </w:r>
        <w:r w:rsidR="00551D04">
          <w:rPr>
            <w:noProof/>
          </w:rPr>
          <w:t>29</w:t>
        </w:r>
      </w:ins>
      <w:del w:id="512" w:author="Tohline, Chris" w:date="2016-12-02T15:34:00Z">
        <w:r w:rsidDel="00551D04">
          <w:delText xml:space="preserve">Figure </w:delText>
        </w:r>
        <w:r w:rsidDel="00551D04">
          <w:rPr>
            <w:noProof/>
          </w:rPr>
          <w:delText>25</w:delText>
        </w:r>
      </w:del>
      <w:r>
        <w:fldChar w:fldCharType="end"/>
      </w:r>
      <w:r>
        <w:t>. This opens a modal view with a CQL editor and a list of patients included in the measure.</w:t>
      </w:r>
    </w:p>
    <w:p w14:paraId="63DBC6A0" w14:textId="77777777" w:rsidR="00C34ED1" w:rsidRDefault="00A628CE">
      <w:pPr>
        <w:pStyle w:val="Figure"/>
        <w:rPr>
          <w:b w:val="0"/>
        </w:rPr>
      </w:pPr>
      <w:r>
        <w:rPr>
          <w:noProof/>
        </w:rPr>
        <w:drawing>
          <wp:inline distT="0" distB="0" distL="0" distR="0" wp14:anchorId="512CBD7B" wp14:editId="4B3C1168">
            <wp:extent cx="4063365" cy="682437"/>
            <wp:effectExtent l="0" t="0" r="0" b="3810"/>
            <wp:docPr id="17" name="Picture 17" descr="This figure shows the Measure Actions available on the Measure View page. The actions listed are &quot;Chords View&quot;, &quot;Learn CQL&quot;, &quot;Update&quot;, and &quot;Delete&quot;." title="Figure 29: Navigating to the CQL Learning To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121456" cy="692193"/>
                    </a:xfrm>
                    <a:prstGeom prst="rect">
                      <a:avLst/>
                    </a:prstGeom>
                  </pic:spPr>
                </pic:pic>
              </a:graphicData>
            </a:graphic>
          </wp:inline>
        </w:drawing>
      </w:r>
    </w:p>
    <w:p w14:paraId="015FE350" w14:textId="208B6035" w:rsidR="00C34ED1" w:rsidRDefault="00A628CE">
      <w:pPr>
        <w:pStyle w:val="FigureCaption"/>
      </w:pPr>
      <w:bookmarkStart w:id="513" w:name="_Ref464565758"/>
      <w:bookmarkStart w:id="514" w:name="_Toc467272015"/>
      <w:r>
        <w:t xml:space="preserve">Figure </w:t>
      </w:r>
      <w:r w:rsidR="00C24DD3">
        <w:fldChar w:fldCharType="begin"/>
      </w:r>
      <w:r w:rsidR="00C24DD3">
        <w:instrText xml:space="preserve"> SEQ Figure \* ARABIC </w:instrText>
      </w:r>
      <w:r w:rsidR="00C24DD3">
        <w:fldChar w:fldCharType="separate"/>
      </w:r>
      <w:ins w:id="515" w:author="Tohline, Chris" w:date="2016-12-02T15:34:00Z">
        <w:r w:rsidR="00551D04">
          <w:rPr>
            <w:noProof/>
          </w:rPr>
          <w:t>29</w:t>
        </w:r>
      </w:ins>
      <w:del w:id="516" w:author="Tohline, Chris" w:date="2016-12-02T15:34:00Z">
        <w:r w:rsidDel="00551D04">
          <w:rPr>
            <w:noProof/>
          </w:rPr>
          <w:delText>25</w:delText>
        </w:r>
      </w:del>
      <w:r w:rsidR="00C24DD3">
        <w:rPr>
          <w:noProof/>
        </w:rPr>
        <w:fldChar w:fldCharType="end"/>
      </w:r>
      <w:bookmarkEnd w:id="513"/>
      <w:r>
        <w:rPr>
          <w:noProof/>
        </w:rPr>
        <w:t>.</w:t>
      </w:r>
      <w:r>
        <w:t xml:space="preserve"> Navigating to the CQL Learning Tool</w:t>
      </w:r>
      <w:bookmarkEnd w:id="514"/>
    </w:p>
    <w:p w14:paraId="56A018DA" w14:textId="32D8D034" w:rsidR="00C34ED1" w:rsidRDefault="00A628CE">
      <w:r>
        <w:t xml:space="preserve">The CQL Learning Tool contains the following UI elements (as indicated by their item numbers in </w:t>
      </w:r>
      <w:r>
        <w:fldChar w:fldCharType="begin"/>
      </w:r>
      <w:r>
        <w:instrText xml:space="preserve"> REF _Ref464566022 \h </w:instrText>
      </w:r>
      <w:r>
        <w:fldChar w:fldCharType="separate"/>
      </w:r>
      <w:ins w:id="517" w:author="Tohline, Chris" w:date="2016-12-02T15:34:00Z">
        <w:r w:rsidR="00551D04">
          <w:t xml:space="preserve">Figure </w:t>
        </w:r>
        <w:r w:rsidR="00551D04">
          <w:rPr>
            <w:noProof/>
          </w:rPr>
          <w:t>30</w:t>
        </w:r>
      </w:ins>
      <w:del w:id="518" w:author="Tohline, Chris" w:date="2016-12-02T15:34:00Z">
        <w:r w:rsidDel="00551D04">
          <w:delText xml:space="preserve">Figure </w:delText>
        </w:r>
        <w:r w:rsidDel="00551D04">
          <w:rPr>
            <w:noProof/>
          </w:rPr>
          <w:delText>26</w:delText>
        </w:r>
      </w:del>
      <w:r>
        <w:fldChar w:fldCharType="end"/>
      </w:r>
      <w:r>
        <w:t>):</w:t>
      </w:r>
    </w:p>
    <w:p w14:paraId="56E64427" w14:textId="77777777" w:rsidR="00C34ED1" w:rsidRDefault="00A628CE">
      <w:pPr>
        <w:pStyle w:val="NumberedList"/>
        <w:numPr>
          <w:ilvl w:val="0"/>
          <w:numId w:val="59"/>
        </w:numPr>
      </w:pPr>
      <w:r>
        <w:t>Library – The library name is automatically generated from the name of the measure from which the CQL Learning Tool was launched.</w:t>
      </w:r>
    </w:p>
    <w:p w14:paraId="5AD1731E" w14:textId="77777777" w:rsidR="00C34ED1" w:rsidRDefault="00A628CE">
      <w:pPr>
        <w:pStyle w:val="NumberedList"/>
      </w:pPr>
      <w:r>
        <w:t>Using QDM – The CQL Learning Tool automatically references the QDM library for use with the CQL code entered into this view.</w:t>
      </w:r>
    </w:p>
    <w:p w14:paraId="303A35C5" w14:textId="77777777" w:rsidR="00C34ED1" w:rsidRDefault="00A628CE">
      <w:pPr>
        <w:pStyle w:val="NumberedList"/>
      </w:pPr>
      <w:r>
        <w:t>Valueset – The CQL Learning Tool automatically generates the value sets that are referenced in the measure to facilitate adding CQL logic into this view.</w:t>
      </w:r>
    </w:p>
    <w:p w14:paraId="442D814F" w14:textId="77777777" w:rsidR="00C34ED1" w:rsidRDefault="00A628CE">
      <w:pPr>
        <w:pStyle w:val="NumberedList"/>
      </w:pPr>
      <w:r>
        <w:t>Parameter Measurement Period – The CQL Learning Tool automatically creates the measurement period to match the measurement period used in Bonnie.</w:t>
      </w:r>
    </w:p>
    <w:p w14:paraId="20C69D20" w14:textId="77777777" w:rsidR="00C34ED1" w:rsidRDefault="00A628CE">
      <w:pPr>
        <w:pStyle w:val="NumberedList"/>
      </w:pPr>
      <w:r>
        <w:t>Context patient – The CQL Learning Tool automatically adds the “context patient” line to ensure the correct context for the copied-in calculation code.</w:t>
      </w:r>
    </w:p>
    <w:p w14:paraId="7E869DE7" w14:textId="77777777" w:rsidR="00C34ED1" w:rsidRDefault="00A628CE">
      <w:pPr>
        <w:pStyle w:val="NumberedList"/>
      </w:pPr>
      <w:r>
        <w:t>Enter CQL Here – Any new CQL code should be copied/pasted below this line.</w:t>
      </w:r>
    </w:p>
    <w:p w14:paraId="0D64997D" w14:textId="77777777" w:rsidR="00C34ED1" w:rsidRDefault="00A628CE">
      <w:pPr>
        <w:pStyle w:val="NumberedList"/>
      </w:pPr>
      <w:r>
        <w:t>Evaluate – This button executes the CQL code against the patients included in the measure.</w:t>
      </w:r>
    </w:p>
    <w:p w14:paraId="6760F98B" w14:textId="589C9DF1" w:rsidR="00C34ED1" w:rsidRDefault="00A628CE">
      <w:pPr>
        <w:pStyle w:val="NumberedList"/>
      </w:pPr>
      <w:r>
        <w:t xml:space="preserve">Patient List – The patients included in the measure are listed on the right-hand side. After the “Evaluate” button is clicked, evaluation results can be seen for each patient (as shown in </w:t>
      </w:r>
      <w:r>
        <w:fldChar w:fldCharType="begin"/>
      </w:r>
      <w:r>
        <w:instrText xml:space="preserve"> REF _Ref464567892 \h  \* MERGEFORMAT </w:instrText>
      </w:r>
      <w:r>
        <w:fldChar w:fldCharType="separate"/>
      </w:r>
      <w:ins w:id="519" w:author="Tohline, Chris" w:date="2016-12-02T15:34:00Z">
        <w:r w:rsidR="00551D04">
          <w:t xml:space="preserve">Figure </w:t>
        </w:r>
        <w:r w:rsidR="00551D04">
          <w:rPr>
            <w:noProof/>
          </w:rPr>
          <w:t>31</w:t>
        </w:r>
      </w:ins>
      <w:del w:id="520" w:author="Tohline, Chris" w:date="2016-12-02T15:34:00Z">
        <w:r w:rsidDel="00551D04">
          <w:delText xml:space="preserve">Figure </w:delText>
        </w:r>
        <w:r w:rsidDel="00551D04">
          <w:rPr>
            <w:noProof/>
          </w:rPr>
          <w:delText>27</w:delText>
        </w:r>
      </w:del>
      <w:r>
        <w:fldChar w:fldCharType="end"/>
      </w:r>
      <w:r>
        <w:t>).</w:t>
      </w:r>
    </w:p>
    <w:p w14:paraId="0E523EFD" w14:textId="77777777" w:rsidR="00C34ED1" w:rsidRDefault="00A628CE">
      <w:pPr>
        <w:pStyle w:val="Figure"/>
        <w:rPr>
          <w:b w:val="0"/>
        </w:rPr>
      </w:pPr>
      <w:r>
        <w:rPr>
          <w:noProof/>
        </w:rPr>
        <w:lastRenderedPageBreak/>
        <w:drawing>
          <wp:inline distT="0" distB="0" distL="0" distR="0" wp14:anchorId="619DCA6D" wp14:editId="30220E79">
            <wp:extent cx="5943600" cy="4165600"/>
            <wp:effectExtent l="0" t="0" r="0" b="6350"/>
            <wp:docPr id="28" name="Picture 28" descr="This figure shows a screen capture for the CQL Learning Tool, as described in the text immediately preceding the figure." title="Figure 30.  CQL Learning To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4165600"/>
                    </a:xfrm>
                    <a:prstGeom prst="rect">
                      <a:avLst/>
                    </a:prstGeom>
                  </pic:spPr>
                </pic:pic>
              </a:graphicData>
            </a:graphic>
          </wp:inline>
        </w:drawing>
      </w:r>
    </w:p>
    <w:p w14:paraId="04471C32" w14:textId="58921039" w:rsidR="00C34ED1" w:rsidRDefault="00A628CE">
      <w:pPr>
        <w:pStyle w:val="FigureCaption"/>
      </w:pPr>
      <w:bookmarkStart w:id="521" w:name="_Ref464566022"/>
      <w:bookmarkStart w:id="522" w:name="_Toc467272016"/>
      <w:r>
        <w:t xml:space="preserve">Figure </w:t>
      </w:r>
      <w:r w:rsidR="00C24DD3">
        <w:fldChar w:fldCharType="begin"/>
      </w:r>
      <w:r w:rsidR="00C24DD3">
        <w:instrText xml:space="preserve"> SEQ Figure \* ARABIC </w:instrText>
      </w:r>
      <w:r w:rsidR="00C24DD3">
        <w:fldChar w:fldCharType="separate"/>
      </w:r>
      <w:ins w:id="523" w:author="Tohline, Chris" w:date="2016-12-02T15:34:00Z">
        <w:r w:rsidR="00551D04">
          <w:rPr>
            <w:noProof/>
          </w:rPr>
          <w:t>30</w:t>
        </w:r>
      </w:ins>
      <w:del w:id="524" w:author="Tohline, Chris" w:date="2016-12-02T15:34:00Z">
        <w:r w:rsidDel="00551D04">
          <w:rPr>
            <w:noProof/>
          </w:rPr>
          <w:delText>26</w:delText>
        </w:r>
      </w:del>
      <w:r w:rsidR="00C24DD3">
        <w:rPr>
          <w:noProof/>
        </w:rPr>
        <w:fldChar w:fldCharType="end"/>
      </w:r>
      <w:bookmarkEnd w:id="521"/>
      <w:r>
        <w:rPr>
          <w:noProof/>
        </w:rPr>
        <w:t>.</w:t>
      </w:r>
      <w:r>
        <w:t xml:space="preserve"> CQL Learning Tool</w:t>
      </w:r>
      <w:bookmarkEnd w:id="522"/>
    </w:p>
    <w:p w14:paraId="37116B0E" w14:textId="37275B91" w:rsidR="00C34ED1" w:rsidRDefault="00A628CE">
      <w:r>
        <w:t xml:space="preserve">After CQL logic has been added to the CQL Learning Tool and the Evaluate button has been clicked, the following UI elements are displayed (as indicated by their item numbers in </w:t>
      </w:r>
      <w:r>
        <w:fldChar w:fldCharType="begin"/>
      </w:r>
      <w:r>
        <w:instrText xml:space="preserve"> REF _Ref464567892 \h  \* MERGEFORMAT </w:instrText>
      </w:r>
      <w:r>
        <w:fldChar w:fldCharType="separate"/>
      </w:r>
      <w:ins w:id="525" w:author="Tohline, Chris" w:date="2016-12-02T15:34:00Z">
        <w:r w:rsidR="00551D04">
          <w:t xml:space="preserve">Figure </w:t>
        </w:r>
        <w:r w:rsidR="00551D04">
          <w:rPr>
            <w:noProof/>
          </w:rPr>
          <w:t>31</w:t>
        </w:r>
      </w:ins>
      <w:del w:id="526" w:author="Tohline, Chris" w:date="2016-12-02T15:34:00Z">
        <w:r w:rsidDel="00551D04">
          <w:delText>Figure </w:delText>
        </w:r>
        <w:r w:rsidDel="00551D04">
          <w:rPr>
            <w:noProof/>
          </w:rPr>
          <w:delText>27</w:delText>
        </w:r>
      </w:del>
      <w:r>
        <w:fldChar w:fldCharType="end"/>
      </w:r>
      <w:r>
        <w:t>):</w:t>
      </w:r>
    </w:p>
    <w:p w14:paraId="3244B71A" w14:textId="77777777" w:rsidR="00C34ED1" w:rsidRDefault="00A628CE">
      <w:pPr>
        <w:pStyle w:val="NumberedList"/>
        <w:numPr>
          <w:ilvl w:val="0"/>
          <w:numId w:val="60"/>
        </w:numPr>
      </w:pPr>
      <w:r>
        <w:t>CQL Logic – CQL logic that was added into the CQL Learning Tool.</w:t>
      </w:r>
    </w:p>
    <w:p w14:paraId="11313112" w14:textId="77777777" w:rsidR="00C34ED1" w:rsidRDefault="00A628CE">
      <w:pPr>
        <w:pStyle w:val="NumberedList"/>
      </w:pPr>
      <w:r>
        <w:t>Patient Header – After evaluation, each patient header is expandable to show how the patient evaluates against each defined logic statement.</w:t>
      </w:r>
    </w:p>
    <w:p w14:paraId="2734441A" w14:textId="77777777" w:rsidR="00C34ED1" w:rsidRDefault="00A628CE">
      <w:pPr>
        <w:pStyle w:val="NumberedList"/>
      </w:pPr>
      <w:r>
        <w:t>Boolean Evaluation – “In Demographic” is a Boolean logic statement. Its evaluation result is shown as a green check mark to indicate that it evaluated to true, or a red “x” to indicate that it evaluated to false.</w:t>
      </w:r>
    </w:p>
    <w:p w14:paraId="1B2554A4" w14:textId="77777777" w:rsidR="00C34ED1" w:rsidRDefault="00A628CE">
      <w:pPr>
        <w:pStyle w:val="NumberedList"/>
      </w:pPr>
      <w:r>
        <w:t>Set Evaluation – “Encounter” is a set calculation and returns all the data criteria associated with the patient that evaluate against the logic statement. They are displayed in this view as icons, where each icon represents a data criteria element that conformed to the measure logic. Hovering the cursor over the data criteria will display more information about those criteria.</w:t>
      </w:r>
    </w:p>
    <w:p w14:paraId="022CDE17" w14:textId="77777777" w:rsidR="00C34ED1" w:rsidRDefault="00A628CE">
      <w:pPr>
        <w:pStyle w:val="NumberedList"/>
      </w:pPr>
      <w:r>
        <w:t>Logic Error – Errors in the CQL logic are shown in the CQL editor with a red “x” symbol. Hovering the cursor over this symbol will display an error message.</w:t>
      </w:r>
    </w:p>
    <w:p w14:paraId="0E50C8EA" w14:textId="77777777" w:rsidR="00C34ED1" w:rsidRDefault="00A628CE">
      <w:pPr>
        <w:pStyle w:val="Figure"/>
        <w:rPr>
          <w:b w:val="0"/>
        </w:rPr>
      </w:pPr>
      <w:r>
        <w:rPr>
          <w:noProof/>
        </w:rPr>
        <w:lastRenderedPageBreak/>
        <w:drawing>
          <wp:inline distT="0" distB="0" distL="0" distR="0" wp14:anchorId="26074136" wp14:editId="5EE083C1">
            <wp:extent cx="5943600" cy="3785235"/>
            <wp:effectExtent l="0" t="0" r="0" b="5715"/>
            <wp:docPr id="41" name="Picture 41" descr="This figure shows a screen capture for the CQL Learning Tool after evaluation, as described in the text immediately preceding the figure." title="Figure 31. CQL Learning Tool after Evalu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785235"/>
                    </a:xfrm>
                    <a:prstGeom prst="rect">
                      <a:avLst/>
                    </a:prstGeom>
                  </pic:spPr>
                </pic:pic>
              </a:graphicData>
            </a:graphic>
          </wp:inline>
        </w:drawing>
      </w:r>
    </w:p>
    <w:p w14:paraId="4C386119" w14:textId="4645F727" w:rsidR="00C34ED1" w:rsidRDefault="00A628CE">
      <w:pPr>
        <w:pStyle w:val="FigureCaption"/>
      </w:pPr>
      <w:bookmarkStart w:id="527" w:name="_Ref464567892"/>
      <w:bookmarkStart w:id="528" w:name="_Toc467272017"/>
      <w:r>
        <w:t xml:space="preserve">Figure </w:t>
      </w:r>
      <w:r w:rsidR="00C24DD3">
        <w:fldChar w:fldCharType="begin"/>
      </w:r>
      <w:r w:rsidR="00C24DD3">
        <w:instrText xml:space="preserve"> SEQ Figure \* ARABIC </w:instrText>
      </w:r>
      <w:r w:rsidR="00C24DD3">
        <w:fldChar w:fldCharType="separate"/>
      </w:r>
      <w:ins w:id="529" w:author="Tohline, Chris" w:date="2016-12-02T15:34:00Z">
        <w:r w:rsidR="00551D04">
          <w:rPr>
            <w:noProof/>
          </w:rPr>
          <w:t>31</w:t>
        </w:r>
      </w:ins>
      <w:del w:id="530" w:author="Tohline, Chris" w:date="2016-12-02T15:34:00Z">
        <w:r w:rsidDel="00551D04">
          <w:rPr>
            <w:noProof/>
          </w:rPr>
          <w:delText>27</w:delText>
        </w:r>
      </w:del>
      <w:r w:rsidR="00C24DD3">
        <w:rPr>
          <w:noProof/>
        </w:rPr>
        <w:fldChar w:fldCharType="end"/>
      </w:r>
      <w:bookmarkEnd w:id="527"/>
      <w:r>
        <w:rPr>
          <w:noProof/>
        </w:rPr>
        <w:t>.</w:t>
      </w:r>
      <w:r>
        <w:t xml:space="preserve"> CQL Learning Tool after Evaluation</w:t>
      </w:r>
      <w:bookmarkEnd w:id="528"/>
    </w:p>
    <w:p w14:paraId="29F1CD62" w14:textId="77777777" w:rsidR="00C34ED1" w:rsidRDefault="00C34ED1"/>
    <w:p w14:paraId="3C60DF26" w14:textId="77777777" w:rsidR="00C34ED1" w:rsidRDefault="00C34ED1">
      <w:pPr>
        <w:sectPr w:rsidR="00C34ED1">
          <w:headerReference w:type="first" r:id="rId69"/>
          <w:footerReference w:type="first" r:id="rId70"/>
          <w:pgSz w:w="12240" w:h="15840" w:code="1"/>
          <w:pgMar w:top="1440" w:right="1440" w:bottom="1440" w:left="1440" w:header="504" w:footer="504" w:gutter="0"/>
          <w:cols w:space="720"/>
          <w:titlePg/>
          <w:docGrid w:linePitch="360"/>
        </w:sectPr>
      </w:pPr>
    </w:p>
    <w:p w14:paraId="6B5D97A2" w14:textId="77777777" w:rsidR="00C34ED1" w:rsidRDefault="00A628CE">
      <w:pPr>
        <w:pStyle w:val="Heading1"/>
      </w:pPr>
      <w:bookmarkStart w:id="531" w:name="_Toc465345893"/>
      <w:bookmarkStart w:id="532" w:name="_Ref459208058"/>
      <w:bookmarkStart w:id="533" w:name="_Ref459208091"/>
      <w:bookmarkStart w:id="534" w:name="_Toc467271982"/>
      <w:bookmarkEnd w:id="531"/>
      <w:r>
        <w:lastRenderedPageBreak/>
        <w:t>Importing Patients from the Patient Bank</w:t>
      </w:r>
      <w:bookmarkEnd w:id="532"/>
      <w:bookmarkEnd w:id="533"/>
      <w:bookmarkEnd w:id="534"/>
    </w:p>
    <w:p w14:paraId="008F1219" w14:textId="77777777" w:rsidR="00C34ED1" w:rsidRDefault="00A628CE">
      <w:pPr>
        <w:pStyle w:val="Heading2"/>
      </w:pPr>
      <w:bookmarkStart w:id="535" w:name="_Toc467271983"/>
      <w:r>
        <w:t>Overview</w:t>
      </w:r>
      <w:bookmarkEnd w:id="535"/>
    </w:p>
    <w:p w14:paraId="0BB60075" w14:textId="77777777" w:rsidR="00C34ED1" w:rsidRDefault="00A628CE">
      <w:r>
        <w:t>The Patient Bank allows sharing test patients between different user accounts and between different measures. Shared patients are accessible to anyone using Bonnie. Users can select patients from the Patient Bank for export or for cloning into their own measures. Patients imported in this manner will be copies of the original patient; therefore, any edits made on the original patient will not affect a cloned patient and vice versa.</w:t>
      </w:r>
    </w:p>
    <w:p w14:paraId="603C44E5" w14:textId="7AA76570" w:rsidR="00C34ED1" w:rsidRDefault="00A628CE">
      <w:r>
        <w:t xml:space="preserve">The Patient Bank shown in </w:t>
      </w:r>
      <w:ins w:id="536" w:author="Tohline, Chris" w:date="2016-12-12T10:41:00Z">
        <w:r w:rsidR="00D038D7">
          <w:fldChar w:fldCharType="begin"/>
        </w:r>
        <w:r w:rsidR="00D038D7">
          <w:instrText xml:space="preserve"> REF _Ref440368872 \h </w:instrText>
        </w:r>
      </w:ins>
      <w:r w:rsidR="00D038D7">
        <w:fldChar w:fldCharType="separate"/>
      </w:r>
      <w:ins w:id="537" w:author="Tohline, Chris" w:date="2016-12-12T10:41:00Z">
        <w:r w:rsidR="00D038D7">
          <w:t xml:space="preserve">Figure </w:t>
        </w:r>
        <w:r w:rsidR="00D038D7">
          <w:rPr>
            <w:noProof/>
          </w:rPr>
          <w:t>32</w:t>
        </w:r>
        <w:r w:rsidR="00D038D7">
          <w:fldChar w:fldCharType="end"/>
        </w:r>
        <w:r w:rsidR="00D038D7">
          <w:t xml:space="preserve"> </w:t>
        </w:r>
      </w:ins>
      <w:del w:id="538" w:author="Tohline, Chris" w:date="2016-12-12T10:40:00Z">
        <w:r w:rsidDel="00D038D7">
          <w:delText xml:space="preserve">Figure </w:delText>
        </w:r>
        <w:commentRangeStart w:id="539"/>
        <w:commentRangeStart w:id="540"/>
        <w:r w:rsidDel="00D038D7">
          <w:delText>28</w:delText>
        </w:r>
        <w:commentRangeEnd w:id="539"/>
        <w:r w:rsidR="0079563A" w:rsidDel="00D038D7">
          <w:rPr>
            <w:rStyle w:val="CommentReference"/>
          </w:rPr>
          <w:commentReference w:id="539"/>
        </w:r>
        <w:commentRangeEnd w:id="540"/>
        <w:r w:rsidR="00D038D7" w:rsidDel="00D038D7">
          <w:rPr>
            <w:rStyle w:val="CommentReference"/>
          </w:rPr>
          <w:commentReference w:id="540"/>
        </w:r>
        <w:r w:rsidDel="00D038D7">
          <w:delText xml:space="preserve"> </w:delText>
        </w:r>
      </w:del>
      <w:r>
        <w:t xml:space="preserve">displays all patients who have been shared across the Bonnie application. The Patient Bank View employs the following UI elements (as indicated by their item numbers in </w:t>
      </w:r>
      <w:r w:rsidR="00C24DD3">
        <w:fldChar w:fldCharType="begin"/>
      </w:r>
      <w:r w:rsidR="00C24DD3">
        <w:instrText xml:space="preserve"> REF _Ref440368872  </w:instrText>
      </w:r>
      <w:r w:rsidR="00C24DD3">
        <w:fldChar w:fldCharType="separate"/>
      </w:r>
      <w:ins w:id="541" w:author="Tohline, Chris" w:date="2016-12-02T15:34:00Z">
        <w:r w:rsidR="00551D04">
          <w:t xml:space="preserve">Figure </w:t>
        </w:r>
        <w:r w:rsidR="00551D04">
          <w:rPr>
            <w:noProof/>
          </w:rPr>
          <w:t>32</w:t>
        </w:r>
      </w:ins>
      <w:del w:id="542" w:author="Tohline, Chris" w:date="2016-12-02T15:34:00Z">
        <w:r w:rsidDel="00551D04">
          <w:delText xml:space="preserve">Figure </w:delText>
        </w:r>
        <w:r w:rsidDel="00551D04">
          <w:rPr>
            <w:noProof/>
          </w:rPr>
          <w:delText>28</w:delText>
        </w:r>
      </w:del>
      <w:r w:rsidR="00C24DD3">
        <w:rPr>
          <w:noProof/>
        </w:rPr>
        <w:fldChar w:fldCharType="end"/>
      </w:r>
      <w:r>
        <w:t>):</w:t>
      </w:r>
    </w:p>
    <w:p w14:paraId="032BF9F9" w14:textId="77777777" w:rsidR="00C34ED1" w:rsidRDefault="00A628CE">
      <w:pPr>
        <w:pStyle w:val="NumberedList"/>
        <w:numPr>
          <w:ilvl w:val="0"/>
          <w:numId w:val="45"/>
        </w:numPr>
      </w:pPr>
      <w:r>
        <w:t>Measure Information – Shows the name and description of the measure.</w:t>
      </w:r>
    </w:p>
    <w:p w14:paraId="4921691F" w14:textId="77777777" w:rsidR="00C34ED1" w:rsidRDefault="00A628CE">
      <w:pPr>
        <w:pStyle w:val="NumberedList"/>
        <w:numPr>
          <w:ilvl w:val="0"/>
          <w:numId w:val="45"/>
        </w:numPr>
      </w:pPr>
      <w:r>
        <w:t>Measure Patient Count – Shows the number of patients in the measure.</w:t>
      </w:r>
    </w:p>
    <w:p w14:paraId="21CAB5CA" w14:textId="77777777" w:rsidR="00C34ED1" w:rsidRDefault="00A628CE">
      <w:pPr>
        <w:pStyle w:val="NumberedList"/>
        <w:numPr>
          <w:ilvl w:val="0"/>
          <w:numId w:val="45"/>
        </w:numPr>
      </w:pPr>
      <w:r>
        <w:t>Measure Logic – Shows the coverage of logic.</w:t>
      </w:r>
    </w:p>
    <w:p w14:paraId="78ACC399" w14:textId="77777777" w:rsidR="00C34ED1" w:rsidRDefault="00A628CE">
      <w:pPr>
        <w:pStyle w:val="NumberedList"/>
        <w:numPr>
          <w:ilvl w:val="0"/>
          <w:numId w:val="45"/>
        </w:numPr>
      </w:pPr>
      <w:r>
        <w:t>Filters – Allows filtering on the patient results.</w:t>
      </w:r>
    </w:p>
    <w:p w14:paraId="16D8ADC9" w14:textId="77777777" w:rsidR="00C34ED1" w:rsidRDefault="00A628CE">
      <w:pPr>
        <w:pStyle w:val="NumberedList"/>
        <w:numPr>
          <w:ilvl w:val="0"/>
          <w:numId w:val="45"/>
        </w:numPr>
      </w:pPr>
      <w:r>
        <w:t>Result Count – Shows the number of shared patients.</w:t>
      </w:r>
    </w:p>
    <w:p w14:paraId="118FAC66" w14:textId="77777777" w:rsidR="00C34ED1" w:rsidRDefault="00A628CE">
      <w:pPr>
        <w:pStyle w:val="NumberedList"/>
        <w:numPr>
          <w:ilvl w:val="0"/>
          <w:numId w:val="45"/>
        </w:numPr>
      </w:pPr>
      <w:r>
        <w:t>Patient Indicator – Indicates whether the patient is already in your measure.</w:t>
      </w:r>
    </w:p>
    <w:p w14:paraId="4FD57742" w14:textId="77777777" w:rsidR="00C34ED1" w:rsidRDefault="00A628CE">
      <w:pPr>
        <w:pStyle w:val="NumberedList"/>
        <w:numPr>
          <w:ilvl w:val="0"/>
          <w:numId w:val="45"/>
        </w:numPr>
      </w:pPr>
      <w:r>
        <w:t>Patient Calculation Result – Indicates how the patient calculates against the measure.</w:t>
      </w:r>
    </w:p>
    <w:p w14:paraId="4B4CED47" w14:textId="77777777" w:rsidR="00C34ED1" w:rsidRDefault="00A628CE">
      <w:pPr>
        <w:pStyle w:val="NumberedList"/>
        <w:numPr>
          <w:ilvl w:val="0"/>
          <w:numId w:val="45"/>
        </w:numPr>
      </w:pPr>
      <w:r>
        <w:t>Selected Patient Count – Shows the number of patients selected by the user.</w:t>
      </w:r>
    </w:p>
    <w:p w14:paraId="61378F83" w14:textId="77777777" w:rsidR="00C34ED1" w:rsidRDefault="00A628CE">
      <w:pPr>
        <w:pStyle w:val="NumberedList"/>
        <w:numPr>
          <w:ilvl w:val="0"/>
          <w:numId w:val="45"/>
        </w:numPr>
      </w:pPr>
      <w:r>
        <w:t>Patient Bank Actions – Allows exporting or cloning of selected patients.</w:t>
      </w:r>
    </w:p>
    <w:p w14:paraId="2B8982D0" w14:textId="685057D9" w:rsidR="00C34ED1" w:rsidRDefault="00A628CE">
      <w:pPr>
        <w:spacing w:before="240"/>
      </w:pPr>
      <w:r>
        <w:t xml:space="preserve">To use the Patient Bank, the user must first navigate to a measure as shown in </w:t>
      </w:r>
      <w:r w:rsidR="00C24DD3">
        <w:fldChar w:fldCharType="begin"/>
      </w:r>
      <w:r w:rsidR="00C24DD3">
        <w:instrText xml:space="preserve"> REF _Ref440368872 </w:instrText>
      </w:r>
      <w:r w:rsidR="00C24DD3">
        <w:fldChar w:fldCharType="separate"/>
      </w:r>
      <w:ins w:id="543" w:author="Tohline, Chris" w:date="2016-12-02T15:34:00Z">
        <w:r w:rsidR="00551D04">
          <w:t xml:space="preserve">Figure </w:t>
        </w:r>
        <w:r w:rsidR="00551D04">
          <w:rPr>
            <w:noProof/>
          </w:rPr>
          <w:t>32</w:t>
        </w:r>
      </w:ins>
      <w:del w:id="544" w:author="Tohline, Chris" w:date="2016-12-02T15:34:00Z">
        <w:r w:rsidDel="00551D04">
          <w:delText xml:space="preserve">Figure </w:delText>
        </w:r>
        <w:r w:rsidDel="00551D04">
          <w:rPr>
            <w:noProof/>
          </w:rPr>
          <w:delText>28</w:delText>
        </w:r>
      </w:del>
      <w:r w:rsidR="00C24DD3">
        <w:rPr>
          <w:noProof/>
        </w:rPr>
        <w:fldChar w:fldCharType="end"/>
      </w:r>
      <w:r>
        <w:t xml:space="preserve">. From the Measure View (shown in </w:t>
      </w:r>
      <w:r w:rsidR="00C24DD3">
        <w:fldChar w:fldCharType="begin"/>
      </w:r>
      <w:r w:rsidR="00C24DD3">
        <w:instrText xml:space="preserve"> </w:instrText>
      </w:r>
      <w:r w:rsidR="00C24DD3">
        <w:instrText xml:space="preserve">REF _Ref459100358 </w:instrText>
      </w:r>
      <w:r w:rsidR="00C24DD3">
        <w:fldChar w:fldCharType="separate"/>
      </w:r>
      <w:r w:rsidR="00551D04">
        <w:t xml:space="preserve">Figure </w:t>
      </w:r>
      <w:r w:rsidR="00551D04">
        <w:rPr>
          <w:noProof/>
        </w:rPr>
        <w:t>10</w:t>
      </w:r>
      <w:r w:rsidR="00C24DD3">
        <w:rPr>
          <w:noProof/>
        </w:rPr>
        <w:fldChar w:fldCharType="end"/>
      </w:r>
      <w:r>
        <w:t xml:space="preserve">), the user can click the “Patient Actions” button (the gear icon on the upper right, marked as item #7 in </w:t>
      </w:r>
      <w:r w:rsidR="00C24DD3">
        <w:fldChar w:fldCharType="begin"/>
      </w:r>
      <w:r w:rsidR="00C24DD3">
        <w:instrText xml:space="preserve"> REF _Ref459100358  </w:instrText>
      </w:r>
      <w:r w:rsidR="00C24DD3">
        <w:fldChar w:fldCharType="separate"/>
      </w:r>
      <w:r w:rsidR="00551D04">
        <w:t xml:space="preserve">Figure </w:t>
      </w:r>
      <w:r w:rsidR="00551D04">
        <w:rPr>
          <w:noProof/>
        </w:rPr>
        <w:t>10</w:t>
      </w:r>
      <w:r w:rsidR="00C24DD3">
        <w:rPr>
          <w:noProof/>
        </w:rPr>
        <w:fldChar w:fldCharType="end"/>
      </w:r>
      <w:r>
        <w:t>) and then click the “Add Patient Button” icon to access the Patient Bank.</w:t>
      </w:r>
    </w:p>
    <w:p w14:paraId="556C2075" w14:textId="77777777" w:rsidR="00C34ED1" w:rsidRDefault="00A628CE">
      <w:pPr>
        <w:pStyle w:val="Figure"/>
        <w:rPr>
          <w:b w:val="0"/>
        </w:rPr>
      </w:pPr>
      <w:r>
        <w:rPr>
          <w:noProof/>
        </w:rPr>
        <w:lastRenderedPageBreak/>
        <w:drawing>
          <wp:inline distT="0" distB="0" distL="0" distR="0" wp14:anchorId="3F29DE7A" wp14:editId="2843FDCB">
            <wp:extent cx="5751576" cy="4370832"/>
            <wp:effectExtent l="19050" t="19050" r="20955" b="10795"/>
            <wp:docPr id="33" name="Picture 33" descr="This figure presents the Patient Bank View as described in the text immediately preceding the figure." title="Figure 32.  Patient Bank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cbjones:Documents:Tacoma:bonnie-the-repo:doc:screenshots:from Sketch:Bank.png"/>
                    <pic:cNvPicPr>
                      <a:picLocks noChangeAspect="1" noChangeArrowheads="1"/>
                    </pic:cNvPicPr>
                  </pic:nvPicPr>
                  <pic:blipFill>
                    <a:blip r:embed="rId71" cstate="screen">
                      <a:extLst>
                        <a:ext uri="{28A0092B-C50C-407E-A947-70E740481C1C}">
                          <a14:useLocalDpi xmlns:a14="http://schemas.microsoft.com/office/drawing/2010/main"/>
                        </a:ext>
                      </a:extLst>
                    </a:blip>
                    <a:srcRect/>
                    <a:stretch>
                      <a:fillRect/>
                    </a:stretch>
                  </pic:blipFill>
                  <pic:spPr bwMode="auto">
                    <a:xfrm>
                      <a:off x="0" y="0"/>
                      <a:ext cx="5751576" cy="4370832"/>
                    </a:xfrm>
                    <a:prstGeom prst="rect">
                      <a:avLst/>
                    </a:prstGeom>
                    <a:noFill/>
                    <a:ln>
                      <a:solidFill>
                        <a:srgbClr val="000000"/>
                      </a:solidFill>
                    </a:ln>
                  </pic:spPr>
                </pic:pic>
              </a:graphicData>
            </a:graphic>
          </wp:inline>
        </w:drawing>
      </w:r>
    </w:p>
    <w:p w14:paraId="3025F981" w14:textId="5BA1DF3C" w:rsidR="00C34ED1" w:rsidRDefault="00A628CE">
      <w:pPr>
        <w:pStyle w:val="FigureCaption"/>
      </w:pPr>
      <w:bookmarkStart w:id="545" w:name="_Ref440368872"/>
      <w:bookmarkStart w:id="546" w:name="_Toc467272018"/>
      <w:r>
        <w:t xml:space="preserve">Figure </w:t>
      </w:r>
      <w:r w:rsidR="00C24DD3">
        <w:fldChar w:fldCharType="begin"/>
      </w:r>
      <w:r w:rsidR="00C24DD3">
        <w:instrText xml:space="preserve"> SE</w:instrText>
      </w:r>
      <w:r w:rsidR="00C24DD3">
        <w:instrText xml:space="preserve">Q Figure \* ARABIC </w:instrText>
      </w:r>
      <w:r w:rsidR="00C24DD3">
        <w:fldChar w:fldCharType="separate"/>
      </w:r>
      <w:ins w:id="547" w:author="Tohline, Chris" w:date="2016-12-02T15:34:00Z">
        <w:r w:rsidR="00551D04">
          <w:rPr>
            <w:noProof/>
          </w:rPr>
          <w:t>32</w:t>
        </w:r>
      </w:ins>
      <w:del w:id="548" w:author="Tohline, Chris" w:date="2016-12-02T15:34:00Z">
        <w:r w:rsidDel="00551D04">
          <w:rPr>
            <w:noProof/>
          </w:rPr>
          <w:delText>28</w:delText>
        </w:r>
      </w:del>
      <w:r w:rsidR="00C24DD3">
        <w:rPr>
          <w:noProof/>
        </w:rPr>
        <w:fldChar w:fldCharType="end"/>
      </w:r>
      <w:bookmarkEnd w:id="545"/>
      <w:r>
        <w:t xml:space="preserve">. </w:t>
      </w:r>
      <w:bookmarkStart w:id="549" w:name="_Toc439154849"/>
      <w:r>
        <w:t>Patient Bank View</w:t>
      </w:r>
      <w:bookmarkEnd w:id="546"/>
      <w:bookmarkEnd w:id="549"/>
    </w:p>
    <w:p w14:paraId="3BE18AE7" w14:textId="17767B9B" w:rsidR="00C34ED1" w:rsidRDefault="00A628CE">
      <w:r>
        <w:t xml:space="preserve">Note that the Patient Calculation Result (item </w:t>
      </w:r>
      <w:r>
        <w:rPr>
          <w:rStyle w:val="numberreference"/>
          <w:rFonts w:ascii="Times New Roman" w:hAnsi="Times New Roman"/>
          <w:b w:val="0"/>
          <w:color w:val="auto"/>
        </w:rPr>
        <w:t xml:space="preserve">#7 in </w:t>
      </w:r>
      <w:r>
        <w:rPr>
          <w:rStyle w:val="numberreference"/>
          <w:rFonts w:ascii="Times New Roman" w:hAnsi="Times New Roman"/>
          <w:b w:val="0"/>
          <w:color w:val="auto"/>
        </w:rPr>
        <w:fldChar w:fldCharType="begin"/>
      </w:r>
      <w:r>
        <w:rPr>
          <w:rStyle w:val="numberreference"/>
          <w:rFonts w:ascii="Times New Roman" w:hAnsi="Times New Roman"/>
          <w:b w:val="0"/>
          <w:color w:val="auto"/>
        </w:rPr>
        <w:instrText xml:space="preserve"> REF _Ref440368872  </w:instrText>
      </w:r>
      <w:r>
        <w:rPr>
          <w:rStyle w:val="numberreference"/>
          <w:rFonts w:ascii="Times New Roman" w:hAnsi="Times New Roman"/>
          <w:b w:val="0"/>
          <w:color w:val="auto"/>
        </w:rPr>
        <w:fldChar w:fldCharType="separate"/>
      </w:r>
      <w:ins w:id="550" w:author="Tohline, Chris" w:date="2016-12-02T15:34:00Z">
        <w:r w:rsidR="00551D04">
          <w:t xml:space="preserve">Figure </w:t>
        </w:r>
        <w:r w:rsidR="00551D04">
          <w:rPr>
            <w:noProof/>
          </w:rPr>
          <w:t>32</w:t>
        </w:r>
      </w:ins>
      <w:del w:id="551" w:author="Tohline, Chris" w:date="2016-12-02T15:34:00Z">
        <w:r w:rsidDel="00551D04">
          <w:delText xml:space="preserve">Figure </w:delText>
        </w:r>
        <w:r w:rsidDel="00551D04">
          <w:rPr>
            <w:noProof/>
          </w:rPr>
          <w:delText>28</w:delText>
        </w:r>
      </w:del>
      <w:r>
        <w:rPr>
          <w:rStyle w:val="numberreference"/>
          <w:rFonts w:ascii="Times New Roman" w:hAnsi="Times New Roman"/>
          <w:b w:val="0"/>
          <w:color w:val="auto"/>
        </w:rPr>
        <w:fldChar w:fldCharType="end"/>
      </w:r>
      <w:r>
        <w:t>) will display “N/A” rather than pass or fail if that patient was constructed for a different measure (i.e., this patient has no expectations set for this measure).</w:t>
      </w:r>
    </w:p>
    <w:p w14:paraId="569A8CDE" w14:textId="09581B5E" w:rsidR="00C34ED1" w:rsidRDefault="00A628CE">
      <w:pPr>
        <w:spacing w:after="240"/>
      </w:pPr>
      <w:r>
        <w:t xml:space="preserve">The Patient Indicator will highlight patients already in that measure with an enclosed icon as shown by the example, “Rockland Johnny,” in </w:t>
      </w:r>
      <w:r w:rsidR="00C24DD3">
        <w:fldChar w:fldCharType="begin"/>
      </w:r>
      <w:r w:rsidR="00C24DD3">
        <w:instrText xml:space="preserve"> REF _Ref440369057  </w:instrText>
      </w:r>
      <w:r w:rsidR="00C24DD3">
        <w:fldChar w:fldCharType="separate"/>
      </w:r>
      <w:ins w:id="552" w:author="Tohline, Chris" w:date="2016-12-02T15:34:00Z">
        <w:r w:rsidR="00551D04">
          <w:t xml:space="preserve">Figure </w:t>
        </w:r>
        <w:r w:rsidR="00551D04">
          <w:rPr>
            <w:noProof/>
          </w:rPr>
          <w:t>33</w:t>
        </w:r>
      </w:ins>
      <w:del w:id="553" w:author="Tohline, Chris" w:date="2016-12-02T15:34:00Z">
        <w:r w:rsidDel="00551D04">
          <w:delText xml:space="preserve">Figure </w:delText>
        </w:r>
        <w:r w:rsidDel="00551D04">
          <w:rPr>
            <w:noProof/>
          </w:rPr>
          <w:delText>29</w:delText>
        </w:r>
      </w:del>
      <w:r w:rsidR="00C24DD3">
        <w:rPr>
          <w:noProof/>
        </w:rPr>
        <w:fldChar w:fldCharType="end"/>
      </w:r>
      <w:r>
        <w:rPr>
          <w:noProof/>
        </w:rPr>
        <w:t>,</w:t>
      </w:r>
      <w:r>
        <w:t xml:space="preserve"> which already belongs to the user.</w:t>
      </w:r>
    </w:p>
    <w:p w14:paraId="021B0F66" w14:textId="77777777" w:rsidR="00C34ED1" w:rsidRDefault="00A628CE">
      <w:pPr>
        <w:pStyle w:val="Figure"/>
        <w:rPr>
          <w:b w:val="0"/>
        </w:rPr>
      </w:pPr>
      <w:r>
        <w:rPr>
          <w:noProof/>
        </w:rPr>
        <w:drawing>
          <wp:inline distT="0" distB="0" distL="0" distR="0" wp14:anchorId="3403434C" wp14:editId="73DEF290">
            <wp:extent cx="2752105" cy="1119500"/>
            <wp:effectExtent l="19050" t="19050" r="10160" b="24130"/>
            <wp:docPr id="4" name="Picture 2" descr="This figure presents a screenshot of the  Patient Indicator that highlights patients already in that measure with a gray enclosed icon. An example is shown, with the last patient (&quot;Rockland Johnny&quot;) already belonging to the user." title="Figure 33.  Patient Listing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cstate="screen">
                      <a:extLst>
                        <a:ext uri="{28A0092B-C50C-407E-A947-70E740481C1C}">
                          <a14:useLocalDpi xmlns:a14="http://schemas.microsoft.com/office/drawing/2010/main"/>
                        </a:ext>
                      </a:extLst>
                    </a:blip>
                    <a:srcRect/>
                    <a:stretch>
                      <a:fillRect/>
                    </a:stretch>
                  </pic:blipFill>
                  <pic:spPr bwMode="auto">
                    <a:xfrm>
                      <a:off x="0" y="0"/>
                      <a:ext cx="2752615" cy="1119707"/>
                    </a:xfrm>
                    <a:prstGeom prst="rect">
                      <a:avLst/>
                    </a:prstGeom>
                    <a:noFill/>
                    <a:ln>
                      <a:solidFill>
                        <a:srgbClr val="000000"/>
                      </a:solidFill>
                    </a:ln>
                  </pic:spPr>
                </pic:pic>
              </a:graphicData>
            </a:graphic>
          </wp:inline>
        </w:drawing>
      </w:r>
    </w:p>
    <w:p w14:paraId="632A5B00" w14:textId="4464C25D" w:rsidR="00C34ED1" w:rsidRDefault="00A628CE">
      <w:pPr>
        <w:pStyle w:val="FigureCaption"/>
      </w:pPr>
      <w:bookmarkStart w:id="554" w:name="_Ref440369057"/>
      <w:bookmarkStart w:id="555" w:name="_Toc467272019"/>
      <w:r>
        <w:t xml:space="preserve">Figure </w:t>
      </w:r>
      <w:r w:rsidR="00C24DD3">
        <w:fldChar w:fldCharType="begin"/>
      </w:r>
      <w:r w:rsidR="00C24DD3">
        <w:instrText xml:space="preserve"> SEQ Figure \* ARABIC </w:instrText>
      </w:r>
      <w:r w:rsidR="00C24DD3">
        <w:fldChar w:fldCharType="separate"/>
      </w:r>
      <w:ins w:id="556" w:author="Tohline, Chris" w:date="2016-12-02T15:34:00Z">
        <w:r w:rsidR="00551D04">
          <w:rPr>
            <w:noProof/>
          </w:rPr>
          <w:t>33</w:t>
        </w:r>
      </w:ins>
      <w:del w:id="557" w:author="Tohline, Chris" w:date="2016-12-02T15:34:00Z">
        <w:r w:rsidDel="00551D04">
          <w:rPr>
            <w:noProof/>
          </w:rPr>
          <w:delText>29</w:delText>
        </w:r>
      </w:del>
      <w:r w:rsidR="00C24DD3">
        <w:rPr>
          <w:noProof/>
        </w:rPr>
        <w:fldChar w:fldCharType="end"/>
      </w:r>
      <w:bookmarkEnd w:id="554"/>
      <w:r>
        <w:t>. Patient Listing Example</w:t>
      </w:r>
      <w:bookmarkEnd w:id="555"/>
    </w:p>
    <w:p w14:paraId="6AF1E983" w14:textId="77777777" w:rsidR="00C34ED1" w:rsidRDefault="00A628CE">
      <w:pPr>
        <w:pStyle w:val="Heading2"/>
      </w:pPr>
      <w:bookmarkStart w:id="558" w:name="_Toc467271984"/>
      <w:r>
        <w:lastRenderedPageBreak/>
        <w:t>Filtering Patient Results</w:t>
      </w:r>
      <w:bookmarkEnd w:id="558"/>
    </w:p>
    <w:p w14:paraId="5D98479D" w14:textId="77777777" w:rsidR="00C34ED1" w:rsidRDefault="00A628CE">
      <w:r>
        <w:t>The Patient Bank includes powerful filtering capability to help the user find specific test patients. There is no limit to the number of filters; however, the results returned only contain test patients satisfying all the filters applied. It is recommended to set all desired filters before selecting test patients. The user can filter the results by population, measure, and associated user account as follows:</w:t>
      </w:r>
    </w:p>
    <w:p w14:paraId="36004A25" w14:textId="77777777" w:rsidR="00C34ED1" w:rsidRDefault="00A628CE">
      <w:pPr>
        <w:pStyle w:val="NumberedList"/>
        <w:numPr>
          <w:ilvl w:val="0"/>
          <w:numId w:val="46"/>
        </w:numPr>
      </w:pPr>
      <w:r>
        <w:t>Population – Allows filtering results by whether the patient passes for a selected population for the currently displayed stratification.</w:t>
      </w:r>
    </w:p>
    <w:p w14:paraId="44294DCD" w14:textId="77777777" w:rsidR="00C34ED1" w:rsidRDefault="00A628CE">
      <w:pPr>
        <w:pStyle w:val="NumberedList"/>
        <w:numPr>
          <w:ilvl w:val="0"/>
          <w:numId w:val="46"/>
        </w:numPr>
      </w:pPr>
      <w:r>
        <w:t>Measure – Allows filtering results by measure. The user can enter all or part of a measure code (for example, “CMS142v2” or “142” will both work).</w:t>
      </w:r>
    </w:p>
    <w:p w14:paraId="7F9A7B93" w14:textId="77777777" w:rsidR="00C34ED1" w:rsidRDefault="00A628CE">
      <w:pPr>
        <w:pStyle w:val="NumberedList"/>
        <w:numPr>
          <w:ilvl w:val="0"/>
          <w:numId w:val="46"/>
        </w:numPr>
      </w:pPr>
      <w:r>
        <w:t>Associated User Account – Allows filtering results by user. The user can enter all or part of an email address associated with a Bonnie user account.</w:t>
      </w:r>
    </w:p>
    <w:p w14:paraId="6483A8E4" w14:textId="78F3A208" w:rsidR="00C34ED1" w:rsidRDefault="00C24DD3">
      <w:pPr>
        <w:spacing w:before="240" w:after="240"/>
      </w:pPr>
      <w:r>
        <w:fldChar w:fldCharType="begin"/>
      </w:r>
      <w:r>
        <w:instrText xml:space="preserve"> REF _Ref459098959  </w:instrText>
      </w:r>
      <w:r>
        <w:fldChar w:fldCharType="separate"/>
      </w:r>
      <w:ins w:id="559" w:author="Tohline, Chris" w:date="2016-12-02T15:34:00Z">
        <w:r w:rsidR="00551D04">
          <w:t xml:space="preserve">Figure </w:t>
        </w:r>
        <w:r w:rsidR="00551D04">
          <w:rPr>
            <w:noProof/>
          </w:rPr>
          <w:t>34</w:t>
        </w:r>
      </w:ins>
      <w:del w:id="560" w:author="Tohline, Chris" w:date="2016-12-02T15:34:00Z">
        <w:r w:rsidR="00A628CE" w:rsidDel="00551D04">
          <w:delText xml:space="preserve">Figure </w:delText>
        </w:r>
        <w:r w:rsidR="00A628CE" w:rsidDel="00551D04">
          <w:rPr>
            <w:noProof/>
          </w:rPr>
          <w:delText>30</w:delText>
        </w:r>
      </w:del>
      <w:r>
        <w:rPr>
          <w:noProof/>
        </w:rPr>
        <w:fldChar w:fldCharType="end"/>
      </w:r>
      <w:r w:rsidR="00A628CE">
        <w:t xml:space="preserve"> shows the Patient Bank filtered by whether the patient passes for the measure’s numerator for the stratification named “Population 1.” This example has one result.</w:t>
      </w:r>
    </w:p>
    <w:p w14:paraId="29F321A6" w14:textId="77777777" w:rsidR="00C34ED1" w:rsidRDefault="00A628CE">
      <w:pPr>
        <w:pStyle w:val="Figure"/>
        <w:rPr>
          <w:b w:val="0"/>
        </w:rPr>
      </w:pPr>
      <w:r>
        <w:rPr>
          <w:noProof/>
        </w:rPr>
        <w:drawing>
          <wp:inline distT="0" distB="0" distL="0" distR="0" wp14:anchorId="451B32D1" wp14:editId="17D43C88">
            <wp:extent cx="5358384" cy="2121408"/>
            <wp:effectExtent l="19050" t="19050" r="13970" b="12700"/>
            <wp:docPr id="6" name="Picture 6" descr="This figure depicts an example of filter usage as described in the text preceding the figure." title="Figure 34.  Example Filter U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cbjones:Documents:Tacoma:BonnieGuide:media:BankFilter.png"/>
                    <pic:cNvPicPr>
                      <a:picLocks noChangeAspect="1" noChangeArrowheads="1"/>
                    </pic:cNvPicPr>
                  </pic:nvPicPr>
                  <pic:blipFill rotWithShape="1">
                    <a:blip r:embed="rId73" cstate="screen">
                      <a:extLst>
                        <a:ext uri="{28A0092B-C50C-407E-A947-70E740481C1C}">
                          <a14:useLocalDpi xmlns:a14="http://schemas.microsoft.com/office/drawing/2010/main"/>
                        </a:ext>
                      </a:extLst>
                    </a:blip>
                    <a:srcRect/>
                    <a:stretch/>
                  </pic:blipFill>
                  <pic:spPr bwMode="auto">
                    <a:xfrm>
                      <a:off x="0" y="0"/>
                      <a:ext cx="5358384" cy="2121408"/>
                    </a:xfrm>
                    <a:prstGeom prst="rect">
                      <a:avLst/>
                    </a:prstGeom>
                    <a:noFill/>
                    <a:ln>
                      <a:solidFill>
                        <a:srgbClr val="000000"/>
                      </a:solid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ext>
                    </a:extLst>
                  </pic:spPr>
                </pic:pic>
              </a:graphicData>
            </a:graphic>
          </wp:inline>
        </w:drawing>
      </w:r>
    </w:p>
    <w:p w14:paraId="6F5EA994" w14:textId="70A3A318" w:rsidR="00C34ED1" w:rsidRDefault="00A628CE">
      <w:pPr>
        <w:pStyle w:val="FigureCaption"/>
      </w:pPr>
      <w:bookmarkStart w:id="561" w:name="_Ref459098959"/>
      <w:bookmarkStart w:id="562" w:name="_Toc467272020"/>
      <w:r>
        <w:t xml:space="preserve">Figure </w:t>
      </w:r>
      <w:r w:rsidR="00C24DD3">
        <w:fldChar w:fldCharType="begin"/>
      </w:r>
      <w:r w:rsidR="00C24DD3">
        <w:instrText xml:space="preserve"> SEQ Figure \* ARABIC </w:instrText>
      </w:r>
      <w:r w:rsidR="00C24DD3">
        <w:fldChar w:fldCharType="separate"/>
      </w:r>
      <w:ins w:id="563" w:author="Tohline, Chris" w:date="2016-12-02T15:34:00Z">
        <w:r w:rsidR="00551D04">
          <w:rPr>
            <w:noProof/>
          </w:rPr>
          <w:t>34</w:t>
        </w:r>
      </w:ins>
      <w:del w:id="564" w:author="Tohline, Chris" w:date="2016-12-02T15:34:00Z">
        <w:r w:rsidDel="00551D04">
          <w:rPr>
            <w:noProof/>
          </w:rPr>
          <w:delText>30</w:delText>
        </w:r>
      </w:del>
      <w:r w:rsidR="00C24DD3">
        <w:rPr>
          <w:noProof/>
        </w:rPr>
        <w:fldChar w:fldCharType="end"/>
      </w:r>
      <w:bookmarkEnd w:id="561"/>
      <w:r>
        <w:t xml:space="preserve">. </w:t>
      </w:r>
      <w:bookmarkStart w:id="565" w:name="_Toc439154850"/>
      <w:r>
        <w:t>Example Filter Usage</w:t>
      </w:r>
      <w:bookmarkEnd w:id="562"/>
      <w:bookmarkEnd w:id="565"/>
    </w:p>
    <w:p w14:paraId="1D9C8F86" w14:textId="77777777" w:rsidR="00C34ED1" w:rsidRDefault="00A628CE">
      <w:pPr>
        <w:pStyle w:val="Heading2"/>
      </w:pPr>
      <w:bookmarkStart w:id="566" w:name="_Toc467271985"/>
      <w:r>
        <w:t>Using Test Patients</w:t>
      </w:r>
      <w:bookmarkEnd w:id="566"/>
    </w:p>
    <w:p w14:paraId="1A3ACBCB" w14:textId="40EF4202" w:rsidR="00C34ED1" w:rsidRDefault="00A628CE">
      <w:r>
        <w:t xml:space="preserve">Each test patient result can be expanded to show further details on that patient. </w:t>
      </w:r>
      <w:r w:rsidR="00C24DD3">
        <w:fldChar w:fldCharType="begin"/>
      </w:r>
      <w:r w:rsidR="00C24DD3">
        <w:instrText xml:space="preserve"> REF _Ref440380190  </w:instrText>
      </w:r>
      <w:r w:rsidR="00C24DD3">
        <w:fldChar w:fldCharType="separate"/>
      </w:r>
      <w:ins w:id="567" w:author="Tohline, Chris" w:date="2016-12-02T15:34:00Z">
        <w:r w:rsidR="00551D04">
          <w:t xml:space="preserve">Figure </w:t>
        </w:r>
        <w:r w:rsidR="00551D04">
          <w:rPr>
            <w:noProof/>
          </w:rPr>
          <w:t>35</w:t>
        </w:r>
      </w:ins>
      <w:del w:id="568" w:author="Tohline, Chris" w:date="2016-12-02T15:34:00Z">
        <w:r w:rsidDel="00551D04">
          <w:delText xml:space="preserve">Figure </w:delText>
        </w:r>
        <w:r w:rsidDel="00551D04">
          <w:rPr>
            <w:noProof/>
          </w:rPr>
          <w:delText>31</w:delText>
        </w:r>
      </w:del>
      <w:r w:rsidR="00C24DD3">
        <w:rPr>
          <w:noProof/>
        </w:rPr>
        <w:fldChar w:fldCharType="end"/>
      </w:r>
      <w:r>
        <w:t xml:space="preserve"> shows the patient summary and the calculated results for that patient.</w:t>
      </w:r>
    </w:p>
    <w:p w14:paraId="5CA8E27E" w14:textId="77777777" w:rsidR="00C34ED1" w:rsidRDefault="00A628CE">
      <w:pPr>
        <w:pStyle w:val="Figure"/>
        <w:rPr>
          <w:b w:val="0"/>
        </w:rPr>
      </w:pPr>
      <w:r>
        <w:rPr>
          <w:noProof/>
        </w:rPr>
        <w:lastRenderedPageBreak/>
        <w:drawing>
          <wp:inline distT="0" distB="0" distL="0" distR="0" wp14:anchorId="2B272589" wp14:editId="38509D7F">
            <wp:extent cx="5120640" cy="2898648"/>
            <wp:effectExtent l="19050" t="19050" r="22860" b="16510"/>
            <wp:docPr id="7" name="Picture 7" descr="This figure shows the details of a Patient Result using the Chords View. The coloration (blue, red, or green) and the hover text over each chord match the logic clauses in the Text View." title="Figure 35. Patient Result Detai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cbjones:Documents:Tacoma:bonnie-the-repo:doc:screenshots:Bank_OpenedPatient.png"/>
                    <pic:cNvPicPr>
                      <a:picLocks noChangeAspect="1" noChangeArrowheads="1"/>
                    </pic:cNvPicPr>
                  </pic:nvPicPr>
                  <pic:blipFill rotWithShape="1">
                    <a:blip r:embed="rId74" cstate="screen">
                      <a:extLst>
                        <a:ext uri="{28A0092B-C50C-407E-A947-70E740481C1C}">
                          <a14:useLocalDpi xmlns:a14="http://schemas.microsoft.com/office/drawing/2010/main"/>
                        </a:ext>
                      </a:extLst>
                    </a:blip>
                    <a:srcRect/>
                    <a:stretch/>
                  </pic:blipFill>
                  <pic:spPr bwMode="auto">
                    <a:xfrm>
                      <a:off x="0" y="0"/>
                      <a:ext cx="5120640" cy="2898648"/>
                    </a:xfrm>
                    <a:prstGeom prst="rect">
                      <a:avLst/>
                    </a:prstGeom>
                    <a:noFill/>
                    <a:ln>
                      <a:solidFill>
                        <a:srgbClr val="000000"/>
                      </a:solid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ext>
                    </a:extLst>
                  </pic:spPr>
                </pic:pic>
              </a:graphicData>
            </a:graphic>
          </wp:inline>
        </w:drawing>
      </w:r>
    </w:p>
    <w:p w14:paraId="5605DB02" w14:textId="7EED7989" w:rsidR="00C34ED1" w:rsidRDefault="00A628CE">
      <w:pPr>
        <w:pStyle w:val="FigureCaption"/>
      </w:pPr>
      <w:bookmarkStart w:id="569" w:name="_Ref440380190"/>
      <w:bookmarkStart w:id="570" w:name="_Toc467272021"/>
      <w:r>
        <w:t xml:space="preserve">Figure </w:t>
      </w:r>
      <w:r w:rsidR="00C24DD3">
        <w:fldChar w:fldCharType="begin"/>
      </w:r>
      <w:r w:rsidR="00C24DD3">
        <w:instrText xml:space="preserve"> SEQ Figure \* ARABIC </w:instrText>
      </w:r>
      <w:r w:rsidR="00C24DD3">
        <w:fldChar w:fldCharType="separate"/>
      </w:r>
      <w:ins w:id="571" w:author="Tohline, Chris" w:date="2016-12-02T15:34:00Z">
        <w:r w:rsidR="00551D04">
          <w:rPr>
            <w:noProof/>
          </w:rPr>
          <w:t>35</w:t>
        </w:r>
      </w:ins>
      <w:del w:id="572" w:author="Tohline, Chris" w:date="2016-12-02T15:34:00Z">
        <w:r w:rsidDel="00551D04">
          <w:rPr>
            <w:noProof/>
          </w:rPr>
          <w:delText>31</w:delText>
        </w:r>
      </w:del>
      <w:r w:rsidR="00C24DD3">
        <w:rPr>
          <w:noProof/>
        </w:rPr>
        <w:fldChar w:fldCharType="end"/>
      </w:r>
      <w:bookmarkEnd w:id="569"/>
      <w:r>
        <w:t>. Patient Result Details</w:t>
      </w:r>
      <w:bookmarkEnd w:id="570"/>
    </w:p>
    <w:p w14:paraId="39AFB065" w14:textId="64DEBAC8" w:rsidR="00C34ED1" w:rsidRDefault="00A628CE">
      <w:r>
        <w:t xml:space="preserve">When the patient result is expanded, the measure logic view updates to show how the patient meets the data criteria. In the measure logic view shown in </w:t>
      </w:r>
      <w:r w:rsidR="00C24DD3">
        <w:fldChar w:fldCharType="begin"/>
      </w:r>
      <w:r w:rsidR="00C24DD3">
        <w:instrText xml:space="preserve"> REF _Ref440380190 </w:instrText>
      </w:r>
      <w:r w:rsidR="00C24DD3">
        <w:fldChar w:fldCharType="separate"/>
      </w:r>
      <w:ins w:id="573" w:author="Tohline, Chris" w:date="2016-12-02T15:34:00Z">
        <w:r w:rsidR="00551D04">
          <w:t xml:space="preserve">Figure </w:t>
        </w:r>
        <w:r w:rsidR="00551D04">
          <w:rPr>
            <w:noProof/>
          </w:rPr>
          <w:t>35</w:t>
        </w:r>
      </w:ins>
      <w:del w:id="574" w:author="Tohline, Chris" w:date="2016-12-02T15:34:00Z">
        <w:r w:rsidDel="00551D04">
          <w:delText>Figure 31</w:delText>
        </w:r>
      </w:del>
      <w:r w:rsidR="00C24DD3">
        <w:fldChar w:fldCharType="end"/>
      </w:r>
      <w:r>
        <w:t>, the patient has data criteria that meet the green lines of logic.</w:t>
      </w:r>
    </w:p>
    <w:p w14:paraId="240EF646" w14:textId="34581C00" w:rsidR="00C34ED1" w:rsidRDefault="00A628CE">
      <w:pPr>
        <w:spacing w:after="240"/>
      </w:pPr>
      <w:r>
        <w:t xml:space="preserve">The user can select one or more patients by clicking the checkbox associated with each patient as depicted in </w:t>
      </w:r>
      <w:r w:rsidR="00C24DD3">
        <w:fldChar w:fldCharType="begin"/>
      </w:r>
      <w:r w:rsidR="00C24DD3">
        <w:instrText xml:space="preserve"> REF _Ref440380307 </w:instrText>
      </w:r>
      <w:r w:rsidR="00C24DD3">
        <w:fldChar w:fldCharType="separate"/>
      </w:r>
      <w:ins w:id="575" w:author="Tohline, Chris" w:date="2016-12-02T15:34:00Z">
        <w:r w:rsidR="00551D04">
          <w:t xml:space="preserve">Figure </w:t>
        </w:r>
        <w:r w:rsidR="00551D04">
          <w:rPr>
            <w:noProof/>
          </w:rPr>
          <w:t>36</w:t>
        </w:r>
      </w:ins>
      <w:del w:id="576" w:author="Tohline, Chris" w:date="2016-12-02T15:34:00Z">
        <w:r w:rsidDel="00551D04">
          <w:delText xml:space="preserve">Figure </w:delText>
        </w:r>
        <w:r w:rsidDel="00551D04">
          <w:rPr>
            <w:noProof/>
          </w:rPr>
          <w:delText>32</w:delText>
        </w:r>
      </w:del>
      <w:r w:rsidR="00C24DD3">
        <w:rPr>
          <w:noProof/>
        </w:rPr>
        <w:fldChar w:fldCharType="end"/>
      </w:r>
      <w:r>
        <w:t>.</w:t>
      </w:r>
    </w:p>
    <w:p w14:paraId="6D0A9E43" w14:textId="77777777" w:rsidR="00C34ED1" w:rsidRDefault="00A628CE">
      <w:pPr>
        <w:pStyle w:val="Figure"/>
        <w:rPr>
          <w:b w:val="0"/>
        </w:rPr>
      </w:pPr>
      <w:r>
        <w:rPr>
          <w:noProof/>
        </w:rPr>
        <w:drawing>
          <wp:inline distT="0" distB="0" distL="0" distR="0" wp14:anchorId="49C9699C" wp14:editId="3F36C34E">
            <wp:extent cx="5733288" cy="2350008"/>
            <wp:effectExtent l="19050" t="19050" r="20320" b="12700"/>
            <wp:docPr id="10" name="Picture 10" descr="This figure shows the patients selected as described in the text.  It also shows the blue chords,indicating which measure logic is covered as described in the text." title="Figure 36. Selected Pati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cbjones:Documents:Tacoma:bonnie-the-repo:doc:screenshots:Bank_Selected.png"/>
                    <pic:cNvPicPr>
                      <a:picLocks noChangeAspect="1" noChangeArrowheads="1"/>
                    </pic:cNvPicPr>
                  </pic:nvPicPr>
                  <pic:blipFill rotWithShape="1">
                    <a:blip r:embed="rId75" cstate="screen">
                      <a:extLst>
                        <a:ext uri="{28A0092B-C50C-407E-A947-70E740481C1C}">
                          <a14:useLocalDpi xmlns:a14="http://schemas.microsoft.com/office/drawing/2010/main"/>
                        </a:ext>
                      </a:extLst>
                    </a:blip>
                    <a:srcRect/>
                    <a:stretch/>
                  </pic:blipFill>
                  <pic:spPr bwMode="auto">
                    <a:xfrm>
                      <a:off x="0" y="0"/>
                      <a:ext cx="5733288" cy="2350008"/>
                    </a:xfrm>
                    <a:prstGeom prst="rect">
                      <a:avLst/>
                    </a:prstGeom>
                    <a:noFill/>
                    <a:ln>
                      <a:solidFill>
                        <a:srgbClr val="000000"/>
                      </a:solid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ext>
                    </a:extLst>
                  </pic:spPr>
                </pic:pic>
              </a:graphicData>
            </a:graphic>
          </wp:inline>
        </w:drawing>
      </w:r>
    </w:p>
    <w:p w14:paraId="4B667171" w14:textId="18CFC456" w:rsidR="00C34ED1" w:rsidRDefault="00A628CE">
      <w:pPr>
        <w:pStyle w:val="FigureCaption"/>
      </w:pPr>
      <w:bookmarkStart w:id="577" w:name="_Ref440380307"/>
      <w:bookmarkStart w:id="578" w:name="_Toc467272022"/>
      <w:r>
        <w:t xml:space="preserve">Figure </w:t>
      </w:r>
      <w:r w:rsidR="00C24DD3">
        <w:fldChar w:fldCharType="begin"/>
      </w:r>
      <w:r w:rsidR="00C24DD3">
        <w:instrText xml:space="preserve"> SEQ Figure \* ARABIC </w:instrText>
      </w:r>
      <w:r w:rsidR="00C24DD3">
        <w:fldChar w:fldCharType="separate"/>
      </w:r>
      <w:ins w:id="579" w:author="Tohline, Chris" w:date="2016-12-02T15:34:00Z">
        <w:r w:rsidR="00551D04">
          <w:rPr>
            <w:noProof/>
          </w:rPr>
          <w:t>36</w:t>
        </w:r>
      </w:ins>
      <w:del w:id="580" w:author="Tohline, Chris" w:date="2016-12-02T15:34:00Z">
        <w:r w:rsidDel="00551D04">
          <w:rPr>
            <w:noProof/>
          </w:rPr>
          <w:delText>32</w:delText>
        </w:r>
      </w:del>
      <w:r w:rsidR="00C24DD3">
        <w:rPr>
          <w:noProof/>
        </w:rPr>
        <w:fldChar w:fldCharType="end"/>
      </w:r>
      <w:bookmarkEnd w:id="577"/>
      <w:r>
        <w:t xml:space="preserve">. </w:t>
      </w:r>
      <w:bookmarkStart w:id="581" w:name="_Toc439154851"/>
      <w:r>
        <w:t>Selected Patients</w:t>
      </w:r>
      <w:bookmarkEnd w:id="578"/>
      <w:bookmarkEnd w:id="581"/>
    </w:p>
    <w:p w14:paraId="341AD4B1" w14:textId="77777777" w:rsidR="00C34ED1" w:rsidRDefault="00A628CE">
      <w:r>
        <w:t xml:space="preserve">Selecting patients will highlight those records with a darker background color and a blue icon. The selected patients will also be reflected in the measure logic view at the left: the blue marking indicating the sections are measure logic covered by the set of selected patients. The display </w:t>
      </w:r>
      <w:r>
        <w:lastRenderedPageBreak/>
        <w:t>shows the number of patients selected; the user can unselect all patients at once by clicking the “x” icon.</w:t>
      </w:r>
    </w:p>
    <w:p w14:paraId="045E5F93" w14:textId="77777777" w:rsidR="00C34ED1" w:rsidRDefault="00A628CE">
      <w:r>
        <w:t>Once patients have been selected, the user can either clone these patients into the measure or export these patients in Quality Reporting Document Architecture (QRDA) and Hypertext Markup Language (HTML) formats.</w:t>
      </w:r>
    </w:p>
    <w:p w14:paraId="338532A4" w14:textId="77777777" w:rsidR="00C34ED1" w:rsidRDefault="00C34ED1"/>
    <w:p w14:paraId="17F485D0" w14:textId="77777777" w:rsidR="00C34ED1" w:rsidRDefault="00C34ED1">
      <w:pPr>
        <w:sectPr w:rsidR="00C34ED1">
          <w:headerReference w:type="first" r:id="rId76"/>
          <w:footerReference w:type="first" r:id="rId77"/>
          <w:pgSz w:w="12240" w:h="15840" w:code="1"/>
          <w:pgMar w:top="1440" w:right="1440" w:bottom="1440" w:left="1440" w:header="504" w:footer="504" w:gutter="0"/>
          <w:cols w:space="720"/>
          <w:titlePg/>
          <w:docGrid w:linePitch="360"/>
        </w:sectPr>
      </w:pPr>
    </w:p>
    <w:p w14:paraId="1ABE33F0" w14:textId="77777777" w:rsidR="00C34ED1" w:rsidRDefault="00A628CE">
      <w:pPr>
        <w:pStyle w:val="Heading1"/>
      </w:pPr>
      <w:bookmarkStart w:id="582" w:name="_Toc467271986"/>
      <w:r>
        <w:lastRenderedPageBreak/>
        <w:t>Additional Tools</w:t>
      </w:r>
      <w:bookmarkEnd w:id="582"/>
    </w:p>
    <w:p w14:paraId="0DDB3A95" w14:textId="659F3333" w:rsidR="00C34ED1" w:rsidRDefault="00A628CE">
      <w:r>
        <w:t xml:space="preserve">Bonnie features additional tools that may be activated on a per-account basis by sending an email to the Bonnie feedback list </w:t>
      </w:r>
      <w:hyperlink r:id="rId78" w:history="1">
        <w:r>
          <w:rPr>
            <w:rStyle w:val="Hyperlink"/>
          </w:rPr>
          <w:t>bonnie-feedback-list@lists.mitre.org</w:t>
        </w:r>
      </w:hyperlink>
      <w:r>
        <w:t>.</w:t>
      </w:r>
    </w:p>
    <w:p w14:paraId="2E63290B" w14:textId="77777777" w:rsidR="00C34ED1" w:rsidRDefault="00A628CE">
      <w:pPr>
        <w:pStyle w:val="Heading2"/>
      </w:pPr>
      <w:bookmarkStart w:id="583" w:name="_Toc290531591"/>
      <w:bookmarkStart w:id="584" w:name="_Toc467271987"/>
      <w:r>
        <w:t>Complexity and Change Dashboard</w:t>
      </w:r>
      <w:bookmarkEnd w:id="583"/>
      <w:bookmarkEnd w:id="584"/>
    </w:p>
    <w:p w14:paraId="2D2A4657" w14:textId="30752F8F" w:rsidR="00C34ED1" w:rsidRDefault="00A628CE">
      <w:pPr>
        <w:spacing w:after="240"/>
      </w:pPr>
      <w:r>
        <w:t xml:space="preserve">The Complexity and Change Dashboard is available to explore how measures change between releases. Users can access activated feature from the “Complexity” link on the navigation bar as shown in </w:t>
      </w:r>
      <w:r w:rsidR="00C24DD3">
        <w:fldChar w:fldCharType="begin"/>
      </w:r>
      <w:r w:rsidR="00C24DD3">
        <w:instrText xml:space="preserve"> REF _Ref440380401 </w:instrText>
      </w:r>
      <w:r w:rsidR="00C24DD3">
        <w:fldChar w:fldCharType="separate"/>
      </w:r>
      <w:ins w:id="585" w:author="Tohline, Chris" w:date="2016-12-02T15:34:00Z">
        <w:r w:rsidR="00551D04">
          <w:t xml:space="preserve">Figure </w:t>
        </w:r>
        <w:r w:rsidR="00551D04">
          <w:rPr>
            <w:noProof/>
          </w:rPr>
          <w:t>37</w:t>
        </w:r>
      </w:ins>
      <w:del w:id="586" w:author="Tohline, Chris" w:date="2016-12-02T15:34:00Z">
        <w:r w:rsidDel="00551D04">
          <w:delText xml:space="preserve">Figure </w:delText>
        </w:r>
        <w:r w:rsidDel="00551D04">
          <w:rPr>
            <w:noProof/>
          </w:rPr>
          <w:delText>33</w:delText>
        </w:r>
      </w:del>
      <w:r w:rsidR="00C24DD3">
        <w:rPr>
          <w:noProof/>
        </w:rPr>
        <w:fldChar w:fldCharType="end"/>
      </w:r>
      <w:r>
        <w:t xml:space="preserve">. The initial page invites the user to select two sets of measures for comparison before proceeding. </w:t>
      </w:r>
      <w:r w:rsidR="00C24DD3">
        <w:fldChar w:fldCharType="begin"/>
      </w:r>
      <w:r w:rsidR="00C24DD3">
        <w:instrText xml:space="preserve"> REF _Ref440380475 </w:instrText>
      </w:r>
      <w:r w:rsidR="00C24DD3">
        <w:fldChar w:fldCharType="separate"/>
      </w:r>
      <w:ins w:id="587" w:author="Tohline, Chris" w:date="2016-12-02T15:34:00Z">
        <w:r w:rsidR="00551D04">
          <w:t xml:space="preserve">Figure </w:t>
        </w:r>
        <w:r w:rsidR="00551D04">
          <w:rPr>
            <w:noProof/>
          </w:rPr>
          <w:t>38</w:t>
        </w:r>
      </w:ins>
      <w:del w:id="588" w:author="Tohline, Chris" w:date="2016-12-02T15:34:00Z">
        <w:r w:rsidDel="00551D04">
          <w:delText xml:space="preserve">Figure </w:delText>
        </w:r>
        <w:r w:rsidDel="00551D04">
          <w:rPr>
            <w:noProof/>
          </w:rPr>
          <w:delText>34</w:delText>
        </w:r>
      </w:del>
      <w:r w:rsidR="00C24DD3">
        <w:rPr>
          <w:noProof/>
        </w:rPr>
        <w:fldChar w:fldCharType="end"/>
      </w:r>
      <w:r>
        <w:t xml:space="preserve"> provides a screenshot of the complexity graph produced and </w:t>
      </w:r>
      <w:r w:rsidR="00C24DD3">
        <w:fldChar w:fldCharType="begin"/>
      </w:r>
      <w:r w:rsidR="00C24DD3">
        <w:instrText xml:space="preserve"> REF _Ref440380517 </w:instrText>
      </w:r>
      <w:r w:rsidR="00C24DD3">
        <w:fldChar w:fldCharType="separate"/>
      </w:r>
      <w:ins w:id="589" w:author="Tohline, Chris" w:date="2016-12-02T15:34:00Z">
        <w:r w:rsidR="00551D04">
          <w:t xml:space="preserve">Figure </w:t>
        </w:r>
        <w:r w:rsidR="00551D04">
          <w:rPr>
            <w:noProof/>
          </w:rPr>
          <w:t>39</w:t>
        </w:r>
      </w:ins>
      <w:del w:id="590" w:author="Tohline, Chris" w:date="2016-12-02T15:34:00Z">
        <w:r w:rsidDel="00551D04">
          <w:delText xml:space="preserve">Figure </w:delText>
        </w:r>
        <w:r w:rsidDel="00551D04">
          <w:rPr>
            <w:noProof/>
          </w:rPr>
          <w:delText>35</w:delText>
        </w:r>
      </w:del>
      <w:r w:rsidR="00C24DD3">
        <w:rPr>
          <w:noProof/>
        </w:rPr>
        <w:fldChar w:fldCharType="end"/>
      </w:r>
      <w:r>
        <w:t xml:space="preserve"> shows the complexity grid available from this screen.</w:t>
      </w:r>
    </w:p>
    <w:p w14:paraId="49D94C0D" w14:textId="77777777" w:rsidR="00C34ED1" w:rsidRDefault="00A628CE">
      <w:pPr>
        <w:pStyle w:val="Figure"/>
        <w:rPr>
          <w:b w:val="0"/>
        </w:rPr>
      </w:pPr>
      <w:r>
        <w:rPr>
          <w:noProof/>
        </w:rPr>
        <w:drawing>
          <wp:inline distT="0" distB="0" distL="0" distR="0" wp14:anchorId="4E2C91AE" wp14:editId="3F68843B">
            <wp:extent cx="5486400" cy="1645920"/>
            <wp:effectExtent l="19050" t="19050" r="19050" b="11430"/>
            <wp:docPr id="12" name="Picture 12" descr="This figure shows how to select sets of measure to compare from the &quot;Complexity&quot; option in the navigation bar." title="Figure 37. Selecting Sets of Measure to Comp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cbjones:Documents:Tacoma:bonnie-the-repo:doc:screenshots:ComplexityIntro.png"/>
                    <pic:cNvPicPr>
                      <a:picLocks noChangeAspect="1" noChangeArrowheads="1"/>
                    </pic:cNvPicPr>
                  </pic:nvPicPr>
                  <pic:blipFill>
                    <a:blip r:embed="rId79" cstate="screen">
                      <a:extLst>
                        <a:ext uri="{28A0092B-C50C-407E-A947-70E740481C1C}">
                          <a14:useLocalDpi xmlns:a14="http://schemas.microsoft.com/office/drawing/2010/main"/>
                        </a:ext>
                      </a:extLst>
                    </a:blip>
                    <a:srcRect/>
                    <a:stretch>
                      <a:fillRect/>
                    </a:stretch>
                  </pic:blipFill>
                  <pic:spPr bwMode="auto">
                    <a:xfrm>
                      <a:off x="0" y="0"/>
                      <a:ext cx="5486400" cy="1645920"/>
                    </a:xfrm>
                    <a:prstGeom prst="rect">
                      <a:avLst/>
                    </a:prstGeom>
                    <a:noFill/>
                    <a:ln>
                      <a:solidFill>
                        <a:srgbClr val="000000"/>
                      </a:solidFill>
                    </a:ln>
                  </pic:spPr>
                </pic:pic>
              </a:graphicData>
            </a:graphic>
          </wp:inline>
        </w:drawing>
      </w:r>
    </w:p>
    <w:p w14:paraId="30475D66" w14:textId="6D941DEA" w:rsidR="00C34ED1" w:rsidRDefault="00A628CE">
      <w:pPr>
        <w:pStyle w:val="FigureCaption"/>
      </w:pPr>
      <w:bookmarkStart w:id="591" w:name="_Ref440380401"/>
      <w:bookmarkStart w:id="592" w:name="_Toc467272023"/>
      <w:r>
        <w:t xml:space="preserve">Figure </w:t>
      </w:r>
      <w:r w:rsidR="00C24DD3">
        <w:fldChar w:fldCharType="begin"/>
      </w:r>
      <w:r w:rsidR="00C24DD3">
        <w:instrText xml:space="preserve"> SEQ Figure \* ARABIC </w:instrText>
      </w:r>
      <w:r w:rsidR="00C24DD3">
        <w:fldChar w:fldCharType="separate"/>
      </w:r>
      <w:ins w:id="593" w:author="Tohline, Chris" w:date="2016-12-02T15:34:00Z">
        <w:r w:rsidR="00551D04">
          <w:rPr>
            <w:noProof/>
          </w:rPr>
          <w:t>37</w:t>
        </w:r>
      </w:ins>
      <w:del w:id="594" w:author="Tohline, Chris" w:date="2016-12-02T15:34:00Z">
        <w:r w:rsidDel="00551D04">
          <w:rPr>
            <w:noProof/>
          </w:rPr>
          <w:delText>33</w:delText>
        </w:r>
      </w:del>
      <w:r w:rsidR="00C24DD3">
        <w:rPr>
          <w:noProof/>
        </w:rPr>
        <w:fldChar w:fldCharType="end"/>
      </w:r>
      <w:bookmarkEnd w:id="591"/>
      <w:r>
        <w:t>. Selecting Sets of Measures to Compare</w:t>
      </w:r>
      <w:bookmarkEnd w:id="592"/>
    </w:p>
    <w:p w14:paraId="3CD6E141" w14:textId="77777777" w:rsidR="00C34ED1" w:rsidRDefault="00A628CE">
      <w:pPr>
        <w:pStyle w:val="Figure"/>
        <w:rPr>
          <w:b w:val="0"/>
        </w:rPr>
      </w:pPr>
      <w:r>
        <w:rPr>
          <w:noProof/>
        </w:rPr>
        <w:drawing>
          <wp:inline distT="0" distB="0" distL="0" distR="0" wp14:anchorId="350D062C" wp14:editId="3193A5A7">
            <wp:extent cx="4837176" cy="3310128"/>
            <wp:effectExtent l="19050" t="19050" r="20955" b="24130"/>
            <wp:docPr id="23" name="Picture 23" descr="This figure presents a complexity graph produced as described in the text immediately preceding the figure." title="Figure 38.  Complexity 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cbjones:Documents:Tacoma:bonnie-the-repo:doc:screenshots:ComplexityGraph.png"/>
                    <pic:cNvPicPr>
                      <a:picLocks noChangeAspect="1" noChangeArrowheads="1"/>
                    </pic:cNvPicPr>
                  </pic:nvPicPr>
                  <pic:blipFill rotWithShape="1">
                    <a:blip r:embed="rId80" cstate="screen">
                      <a:extLst>
                        <a:ext uri="{28A0092B-C50C-407E-A947-70E740481C1C}">
                          <a14:useLocalDpi xmlns:a14="http://schemas.microsoft.com/office/drawing/2010/main"/>
                        </a:ext>
                      </a:extLst>
                    </a:blip>
                    <a:srcRect/>
                    <a:stretch/>
                  </pic:blipFill>
                  <pic:spPr bwMode="auto">
                    <a:xfrm>
                      <a:off x="0" y="0"/>
                      <a:ext cx="4837176" cy="3310128"/>
                    </a:xfrm>
                    <a:prstGeom prst="rect">
                      <a:avLst/>
                    </a:prstGeom>
                    <a:noFill/>
                    <a:ln>
                      <a:solidFill>
                        <a:srgbClr val="000000"/>
                      </a:solid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ext>
                    </a:extLst>
                  </pic:spPr>
                </pic:pic>
              </a:graphicData>
            </a:graphic>
          </wp:inline>
        </w:drawing>
      </w:r>
    </w:p>
    <w:p w14:paraId="1A8C543B" w14:textId="37A2F63D" w:rsidR="00C34ED1" w:rsidRDefault="00A628CE">
      <w:pPr>
        <w:pStyle w:val="FigureCaption"/>
      </w:pPr>
      <w:bookmarkStart w:id="595" w:name="_Ref440380475"/>
      <w:bookmarkStart w:id="596" w:name="_Toc467272024"/>
      <w:r>
        <w:t xml:space="preserve">Figure </w:t>
      </w:r>
      <w:r w:rsidR="00C24DD3">
        <w:fldChar w:fldCharType="begin"/>
      </w:r>
      <w:r w:rsidR="00C24DD3">
        <w:instrText xml:space="preserve"> SEQ Figure \* ARABIC </w:instrText>
      </w:r>
      <w:r w:rsidR="00C24DD3">
        <w:fldChar w:fldCharType="separate"/>
      </w:r>
      <w:ins w:id="597" w:author="Tohline, Chris" w:date="2016-12-02T15:34:00Z">
        <w:r w:rsidR="00551D04">
          <w:rPr>
            <w:noProof/>
          </w:rPr>
          <w:t>38</w:t>
        </w:r>
      </w:ins>
      <w:del w:id="598" w:author="Tohline, Chris" w:date="2016-12-02T15:34:00Z">
        <w:r w:rsidDel="00551D04">
          <w:rPr>
            <w:noProof/>
          </w:rPr>
          <w:delText>34</w:delText>
        </w:r>
      </w:del>
      <w:r w:rsidR="00C24DD3">
        <w:rPr>
          <w:noProof/>
        </w:rPr>
        <w:fldChar w:fldCharType="end"/>
      </w:r>
      <w:bookmarkEnd w:id="595"/>
      <w:r>
        <w:t xml:space="preserve">. </w:t>
      </w:r>
      <w:bookmarkStart w:id="599" w:name="_Toc439154852"/>
      <w:r>
        <w:t>Complexity Graph</w:t>
      </w:r>
      <w:bookmarkEnd w:id="596"/>
      <w:bookmarkEnd w:id="599"/>
    </w:p>
    <w:p w14:paraId="14881834" w14:textId="77777777" w:rsidR="00C34ED1" w:rsidRDefault="00A628CE">
      <w:pPr>
        <w:pStyle w:val="Figure"/>
        <w:rPr>
          <w:b w:val="0"/>
        </w:rPr>
      </w:pPr>
      <w:r>
        <w:rPr>
          <w:noProof/>
        </w:rPr>
        <w:lastRenderedPageBreak/>
        <w:drawing>
          <wp:inline distT="0" distB="0" distL="0" distR="0" wp14:anchorId="13342D1F" wp14:editId="5FFB7CE5">
            <wp:extent cx="5788152" cy="3099816"/>
            <wp:effectExtent l="19050" t="19050" r="22225" b="24765"/>
            <wp:docPr id="22" name="Picture 22" descr="This figure presents a screenshot of a complexity grid as described in the text immediately preceding the figure." title="Figure 39.  Complexity Gr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cbjones:Documents:Tacoma:bonnie-the-repo:doc:screenshots:ComplexityGrid.png"/>
                    <pic:cNvPicPr>
                      <a:picLocks noChangeAspect="1" noChangeArrowheads="1"/>
                    </pic:cNvPicPr>
                  </pic:nvPicPr>
                  <pic:blipFill rotWithShape="1">
                    <a:blip r:embed="rId81" cstate="screen">
                      <a:extLst>
                        <a:ext uri="{28A0092B-C50C-407E-A947-70E740481C1C}">
                          <a14:useLocalDpi xmlns:a14="http://schemas.microsoft.com/office/drawing/2010/main"/>
                        </a:ext>
                      </a:extLst>
                    </a:blip>
                    <a:srcRect/>
                    <a:stretch/>
                  </pic:blipFill>
                  <pic:spPr bwMode="auto">
                    <a:xfrm>
                      <a:off x="0" y="0"/>
                      <a:ext cx="5788152" cy="3099816"/>
                    </a:xfrm>
                    <a:prstGeom prst="rect">
                      <a:avLst/>
                    </a:prstGeom>
                    <a:noFill/>
                    <a:ln>
                      <a:solidFill>
                        <a:srgbClr val="000000"/>
                      </a:solid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ext>
                    </a:extLst>
                  </pic:spPr>
                </pic:pic>
              </a:graphicData>
            </a:graphic>
          </wp:inline>
        </w:drawing>
      </w:r>
    </w:p>
    <w:p w14:paraId="44154248" w14:textId="73BE965A" w:rsidR="00C34ED1" w:rsidRDefault="00A628CE">
      <w:pPr>
        <w:pStyle w:val="FigureCaption"/>
      </w:pPr>
      <w:bookmarkStart w:id="600" w:name="_Ref440380517"/>
      <w:bookmarkStart w:id="601" w:name="_Toc467272025"/>
      <w:r>
        <w:t xml:space="preserve">Figure </w:t>
      </w:r>
      <w:r w:rsidR="00C24DD3">
        <w:fldChar w:fldCharType="begin"/>
      </w:r>
      <w:r w:rsidR="00C24DD3">
        <w:instrText xml:space="preserve"> SEQ Figure \* ARABIC </w:instrText>
      </w:r>
      <w:r w:rsidR="00C24DD3">
        <w:fldChar w:fldCharType="separate"/>
      </w:r>
      <w:ins w:id="602" w:author="Tohline, Chris" w:date="2016-12-02T15:34:00Z">
        <w:r w:rsidR="00551D04">
          <w:rPr>
            <w:noProof/>
          </w:rPr>
          <w:t>39</w:t>
        </w:r>
      </w:ins>
      <w:del w:id="603" w:author="Tohline, Chris" w:date="2016-12-02T15:34:00Z">
        <w:r w:rsidDel="00551D04">
          <w:rPr>
            <w:noProof/>
          </w:rPr>
          <w:delText>35</w:delText>
        </w:r>
      </w:del>
      <w:r w:rsidR="00C24DD3">
        <w:rPr>
          <w:noProof/>
        </w:rPr>
        <w:fldChar w:fldCharType="end"/>
      </w:r>
      <w:bookmarkEnd w:id="600"/>
      <w:r>
        <w:t>. Complexity Grid</w:t>
      </w:r>
      <w:bookmarkEnd w:id="601"/>
    </w:p>
    <w:p w14:paraId="7E9C9141" w14:textId="1C8A2868" w:rsidR="00C34ED1" w:rsidRDefault="00A628CE">
      <w:pPr>
        <w:spacing w:after="240"/>
      </w:pPr>
      <w:r>
        <w:t xml:space="preserve">On either view, hovering the cursor over the displayed circles on either view will reveal a popup with more details on how that measure has changed. In </w:t>
      </w:r>
      <w:r w:rsidR="00C24DD3">
        <w:fldChar w:fldCharType="begin"/>
      </w:r>
      <w:r w:rsidR="00C24DD3">
        <w:instrText xml:space="preserve"> REF _Ref440380614 </w:instrText>
      </w:r>
      <w:r w:rsidR="00C24DD3">
        <w:fldChar w:fldCharType="separate"/>
      </w:r>
      <w:ins w:id="604" w:author="Tohline, Chris" w:date="2016-12-02T15:34:00Z">
        <w:r w:rsidR="00551D04">
          <w:t xml:space="preserve">Figure </w:t>
        </w:r>
        <w:r w:rsidR="00551D04">
          <w:rPr>
            <w:noProof/>
          </w:rPr>
          <w:t>40</w:t>
        </w:r>
      </w:ins>
      <w:del w:id="605" w:author="Tohline, Chris" w:date="2016-12-02T15:34:00Z">
        <w:r w:rsidDel="00551D04">
          <w:delText xml:space="preserve">Figure </w:delText>
        </w:r>
        <w:r w:rsidDel="00551D04">
          <w:rPr>
            <w:noProof/>
          </w:rPr>
          <w:delText>36</w:delText>
        </w:r>
      </w:del>
      <w:r w:rsidR="00C24DD3">
        <w:rPr>
          <w:noProof/>
        </w:rPr>
        <w:fldChar w:fldCharType="end"/>
      </w:r>
      <w:r>
        <w:rPr>
          <w:noProof/>
        </w:rPr>
        <w:t>,</w:t>
      </w:r>
      <w:r>
        <w:t xml:space="preserve"> the measure popup shows a change from a slightly complex denominator to a simple one.</w:t>
      </w:r>
    </w:p>
    <w:p w14:paraId="577D674B" w14:textId="77777777" w:rsidR="00C34ED1" w:rsidRDefault="00A628CE">
      <w:pPr>
        <w:pStyle w:val="Figure"/>
        <w:rPr>
          <w:b w:val="0"/>
        </w:rPr>
      </w:pPr>
      <w:r>
        <w:rPr>
          <w:noProof/>
        </w:rPr>
        <w:drawing>
          <wp:inline distT="0" distB="0" distL="0" distR="0" wp14:anchorId="2EBF3C75" wp14:editId="5DF60EB9">
            <wp:extent cx="2540751" cy="1913742"/>
            <wp:effectExtent l="19050" t="19050" r="12065" b="10795"/>
            <wp:docPr id="14" name="Picture 14" descr="This figure is a screenshot of the change details in measure complexity as described in the text immediately preceding the figure." title="Figure 40.  Measure Complexity Change Detai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cbjones:Documents:Tacoma:bonnie-the-repo:doc:screenshots:ChangeDetails.png"/>
                    <pic:cNvPicPr>
                      <a:picLocks noChangeAspect="1" noChangeArrowheads="1"/>
                    </pic:cNvPicPr>
                  </pic:nvPicPr>
                  <pic:blipFill>
                    <a:blip r:embed="rId82" cstate="screen">
                      <a:extLst>
                        <a:ext uri="{28A0092B-C50C-407E-A947-70E740481C1C}">
                          <a14:useLocalDpi xmlns:a14="http://schemas.microsoft.com/office/drawing/2010/main"/>
                        </a:ext>
                      </a:extLst>
                    </a:blip>
                    <a:srcRect/>
                    <a:stretch>
                      <a:fillRect/>
                    </a:stretch>
                  </pic:blipFill>
                  <pic:spPr bwMode="auto">
                    <a:xfrm>
                      <a:off x="0" y="0"/>
                      <a:ext cx="2540751" cy="1913742"/>
                    </a:xfrm>
                    <a:prstGeom prst="rect">
                      <a:avLst/>
                    </a:prstGeom>
                    <a:noFill/>
                    <a:ln>
                      <a:solidFill>
                        <a:srgbClr val="000000"/>
                      </a:solidFill>
                    </a:ln>
                  </pic:spPr>
                </pic:pic>
              </a:graphicData>
            </a:graphic>
          </wp:inline>
        </w:drawing>
      </w:r>
    </w:p>
    <w:p w14:paraId="00F08BAE" w14:textId="23513175" w:rsidR="00C34ED1" w:rsidRDefault="00A628CE">
      <w:pPr>
        <w:pStyle w:val="FigureCaption"/>
      </w:pPr>
      <w:bookmarkStart w:id="606" w:name="_Ref440380614"/>
      <w:bookmarkStart w:id="607" w:name="_Toc467272026"/>
      <w:r>
        <w:t xml:space="preserve">Figure </w:t>
      </w:r>
      <w:r w:rsidR="00C24DD3">
        <w:fldChar w:fldCharType="begin"/>
      </w:r>
      <w:r w:rsidR="00C24DD3">
        <w:instrText xml:space="preserve"> SEQ Figure \* ARABIC </w:instrText>
      </w:r>
      <w:r w:rsidR="00C24DD3">
        <w:fldChar w:fldCharType="separate"/>
      </w:r>
      <w:ins w:id="608" w:author="Tohline, Chris" w:date="2016-12-02T15:34:00Z">
        <w:r w:rsidR="00551D04">
          <w:rPr>
            <w:noProof/>
          </w:rPr>
          <w:t>40</w:t>
        </w:r>
      </w:ins>
      <w:del w:id="609" w:author="Tohline, Chris" w:date="2016-12-02T15:34:00Z">
        <w:r w:rsidDel="00551D04">
          <w:rPr>
            <w:noProof/>
          </w:rPr>
          <w:delText>36</w:delText>
        </w:r>
      </w:del>
      <w:r w:rsidR="00C24DD3">
        <w:rPr>
          <w:noProof/>
        </w:rPr>
        <w:fldChar w:fldCharType="end"/>
      </w:r>
      <w:bookmarkEnd w:id="606"/>
      <w:r>
        <w:t xml:space="preserve">. </w:t>
      </w:r>
      <w:bookmarkStart w:id="610" w:name="_Toc439154853"/>
      <w:r>
        <w:t>Measure Complexity Change Details</w:t>
      </w:r>
      <w:bookmarkEnd w:id="607"/>
      <w:bookmarkEnd w:id="610"/>
    </w:p>
    <w:p w14:paraId="272B471D" w14:textId="343446F9" w:rsidR="00C34ED1" w:rsidRDefault="00A628CE">
      <w:pPr>
        <w:spacing w:after="240"/>
      </w:pPr>
      <w:r>
        <w:t xml:space="preserve">Alternatively, the changes in measures can be viewed more granularly by clicking “Difference Sorted by Size” or “Difference Sorted by Amount.” Each view illustrates a measure as a set of lines and highlights those lines that have been added, removed, or unchanged between the two sets. </w:t>
      </w:r>
      <w:r w:rsidR="00C24DD3">
        <w:fldChar w:fldCharType="begin"/>
      </w:r>
      <w:r w:rsidR="00C24DD3">
        <w:instrText xml:space="preserve"> REF _Ref440380718 </w:instrText>
      </w:r>
      <w:r w:rsidR="00C24DD3">
        <w:fldChar w:fldCharType="separate"/>
      </w:r>
      <w:ins w:id="611" w:author="Tohline, Chris" w:date="2016-12-02T15:34:00Z">
        <w:r w:rsidR="00551D04">
          <w:t xml:space="preserve">Figure </w:t>
        </w:r>
        <w:r w:rsidR="00551D04">
          <w:rPr>
            <w:noProof/>
          </w:rPr>
          <w:t>41</w:t>
        </w:r>
      </w:ins>
      <w:del w:id="612" w:author="Tohline, Chris" w:date="2016-12-02T15:34:00Z">
        <w:r w:rsidDel="00551D04">
          <w:delText xml:space="preserve">Figure </w:delText>
        </w:r>
        <w:r w:rsidDel="00551D04">
          <w:rPr>
            <w:noProof/>
          </w:rPr>
          <w:delText>37</w:delText>
        </w:r>
      </w:del>
      <w:r w:rsidR="00C24DD3">
        <w:rPr>
          <w:noProof/>
        </w:rPr>
        <w:fldChar w:fldCharType="end"/>
      </w:r>
      <w:r>
        <w:t xml:space="preserve"> shows the measure difference sorted by size.</w:t>
      </w:r>
    </w:p>
    <w:p w14:paraId="4253E027" w14:textId="77777777" w:rsidR="00C34ED1" w:rsidRDefault="00A628CE">
      <w:pPr>
        <w:pStyle w:val="Figure"/>
        <w:rPr>
          <w:b w:val="0"/>
        </w:rPr>
      </w:pPr>
      <w:r>
        <w:rPr>
          <w:noProof/>
        </w:rPr>
        <w:lastRenderedPageBreak/>
        <w:drawing>
          <wp:inline distT="0" distB="0" distL="0" distR="0" wp14:anchorId="1AAF6ADB" wp14:editId="1EC25A6A">
            <wp:extent cx="5760720" cy="2322576"/>
            <wp:effectExtent l="19050" t="19050" r="11430" b="20955"/>
            <wp:docPr id="24" name="Picture 24" descr="This figure shows the measure difference sorted by size as described in the text immediately preceding the figure." title="Figure 41.  Measure Difference Sorted by Si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cbjones:Documents:Tacoma:bonnie-the-repo:doc:screenshots:ComplexityDifferenceSize.png"/>
                    <pic:cNvPicPr>
                      <a:picLocks noChangeAspect="1" noChangeArrowheads="1"/>
                    </pic:cNvPicPr>
                  </pic:nvPicPr>
                  <pic:blipFill rotWithShape="1">
                    <a:blip r:embed="rId83" cstate="screen">
                      <a:extLst>
                        <a:ext uri="{28A0092B-C50C-407E-A947-70E740481C1C}">
                          <a14:useLocalDpi xmlns:a14="http://schemas.microsoft.com/office/drawing/2010/main"/>
                        </a:ext>
                      </a:extLst>
                    </a:blip>
                    <a:srcRect/>
                    <a:stretch/>
                  </pic:blipFill>
                  <pic:spPr bwMode="auto">
                    <a:xfrm>
                      <a:off x="0" y="0"/>
                      <a:ext cx="5760720" cy="2322576"/>
                    </a:xfrm>
                    <a:prstGeom prst="rect">
                      <a:avLst/>
                    </a:prstGeom>
                    <a:noFill/>
                    <a:ln>
                      <a:solidFill>
                        <a:srgbClr val="000000"/>
                      </a:solid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ext>
                    </a:extLst>
                  </pic:spPr>
                </pic:pic>
              </a:graphicData>
            </a:graphic>
          </wp:inline>
        </w:drawing>
      </w:r>
    </w:p>
    <w:p w14:paraId="26CB1B7D" w14:textId="33E21F88" w:rsidR="00C34ED1" w:rsidRDefault="00A628CE">
      <w:pPr>
        <w:pStyle w:val="FigureCaption"/>
      </w:pPr>
      <w:bookmarkStart w:id="613" w:name="_Ref440380718"/>
      <w:bookmarkStart w:id="614" w:name="_Toc467272027"/>
      <w:r>
        <w:t xml:space="preserve">Figure </w:t>
      </w:r>
      <w:r w:rsidR="00C24DD3">
        <w:fldChar w:fldCharType="begin"/>
      </w:r>
      <w:r w:rsidR="00C24DD3">
        <w:instrText xml:space="preserve"> SEQ Figure \* ARABIC </w:instrText>
      </w:r>
      <w:r w:rsidR="00C24DD3">
        <w:fldChar w:fldCharType="separate"/>
      </w:r>
      <w:ins w:id="615" w:author="Tohline, Chris" w:date="2016-12-02T15:34:00Z">
        <w:r w:rsidR="00551D04">
          <w:rPr>
            <w:noProof/>
          </w:rPr>
          <w:t>41</w:t>
        </w:r>
      </w:ins>
      <w:del w:id="616" w:author="Tohline, Chris" w:date="2016-12-02T15:34:00Z">
        <w:r w:rsidDel="00551D04">
          <w:rPr>
            <w:noProof/>
          </w:rPr>
          <w:delText>37</w:delText>
        </w:r>
      </w:del>
      <w:r w:rsidR="00C24DD3">
        <w:rPr>
          <w:noProof/>
        </w:rPr>
        <w:fldChar w:fldCharType="end"/>
      </w:r>
      <w:bookmarkEnd w:id="613"/>
      <w:r>
        <w:t>. Measure Difference Sorted by Size</w:t>
      </w:r>
      <w:bookmarkEnd w:id="614"/>
    </w:p>
    <w:p w14:paraId="58EA4800" w14:textId="77777777" w:rsidR="00C34ED1" w:rsidRDefault="00C34ED1"/>
    <w:p w14:paraId="2ED90DAE" w14:textId="77777777" w:rsidR="00C34ED1" w:rsidRDefault="00C34ED1">
      <w:pPr>
        <w:sectPr w:rsidR="00C34ED1">
          <w:headerReference w:type="first" r:id="rId84"/>
          <w:footerReference w:type="first" r:id="rId85"/>
          <w:pgSz w:w="12240" w:h="15840" w:code="1"/>
          <w:pgMar w:top="1440" w:right="1440" w:bottom="1440" w:left="1440" w:header="504" w:footer="504" w:gutter="0"/>
          <w:cols w:space="720"/>
          <w:titlePg/>
          <w:docGrid w:linePitch="360"/>
        </w:sectPr>
      </w:pPr>
    </w:p>
    <w:p w14:paraId="57EE9258" w14:textId="77777777" w:rsidR="00C34ED1" w:rsidRDefault="00A628CE">
      <w:pPr>
        <w:pStyle w:val="Heading1"/>
      </w:pPr>
      <w:bookmarkStart w:id="617" w:name="_Toc467271988"/>
      <w:r>
        <w:lastRenderedPageBreak/>
        <w:t>Feedback and Support</w:t>
      </w:r>
      <w:bookmarkEnd w:id="617"/>
    </w:p>
    <w:p w14:paraId="76711467" w14:textId="1EC481AE" w:rsidR="00C34ED1" w:rsidRDefault="00A628CE">
      <w:r>
        <w:t xml:space="preserve">An issue tracker and feedback email list are available to support the resolution of issues and to answer questions related to the Bonnie application. The Bonnie issue tracker is available on the ONC Jira system at: </w:t>
      </w:r>
      <w:hyperlink r:id="rId86" w:history="1">
        <w:r>
          <w:rPr>
            <w:rStyle w:val="Hyperlink"/>
          </w:rPr>
          <w:t>http://jira.oncprojectracking.org/browse/BONNIE</w:t>
        </w:r>
      </w:hyperlink>
    </w:p>
    <w:p w14:paraId="6B28BCD6" w14:textId="73AFB358" w:rsidR="00C34ED1" w:rsidRDefault="00A628CE">
      <w:r>
        <w:t xml:space="preserve">When users encounter bugs in the Bonnie application, they should use the issue tracker to report bugs, ask questions, or to request new features. To add an issue, users must create a login account in the Jira system. Once an issue has been entered, the Bonnie team will review and prioritize it. Alternatively, questions can also be addressed to the Bonnie feedback list at </w:t>
      </w:r>
      <w:hyperlink r:id="rId87" w:history="1">
        <w:r>
          <w:rPr>
            <w:rStyle w:val="Hyperlink"/>
          </w:rPr>
          <w:t>bonnie-feedback-list@lists.mitre.org</w:t>
        </w:r>
      </w:hyperlink>
      <w:r>
        <w:t>. The Bonnie feedback list email can be accessed using the “Contact” link in the main Bonnie navigation menu at the top of every page.</w:t>
      </w:r>
    </w:p>
    <w:p w14:paraId="14E13CAE" w14:textId="5B0CD9B0" w:rsidR="00C34ED1" w:rsidRDefault="00A628CE">
      <w:pPr>
        <w:spacing w:after="240"/>
      </w:pPr>
      <w:r>
        <w:t xml:space="preserve">In addition to feedback provided through the issue tracker, users may join the Bonnie user group for community support. This group offers the opportunity for Bonnie users to ask and respond to questions about Bonnie and receive feedback from other community members. Bonnie developers will monitor and periodically provide input as well. To join the Bonnie user group, users may click on the “User Group” link on the splash page shown in </w:t>
      </w:r>
      <w:r w:rsidR="00C24DD3">
        <w:fldChar w:fldCharType="begin"/>
      </w:r>
      <w:r w:rsidR="00C24DD3">
        <w:instrText xml:space="preserve"> REF _Ref459099283 </w:instrText>
      </w:r>
      <w:r w:rsidR="00C24DD3">
        <w:fldChar w:fldCharType="separate"/>
      </w:r>
      <w:ins w:id="618" w:author="Tohline, Chris" w:date="2016-12-02T15:34:00Z">
        <w:r w:rsidR="00551D04">
          <w:t xml:space="preserve">Figure </w:t>
        </w:r>
        <w:r w:rsidR="00551D04">
          <w:rPr>
            <w:noProof/>
          </w:rPr>
          <w:t>42</w:t>
        </w:r>
      </w:ins>
      <w:del w:id="619" w:author="Tohline, Chris" w:date="2016-12-02T15:34:00Z">
        <w:r w:rsidDel="00551D04">
          <w:delText xml:space="preserve">Figure </w:delText>
        </w:r>
        <w:r w:rsidDel="00551D04">
          <w:rPr>
            <w:noProof/>
          </w:rPr>
          <w:delText>38</w:delText>
        </w:r>
      </w:del>
      <w:r w:rsidR="00C24DD3">
        <w:rPr>
          <w:noProof/>
        </w:rPr>
        <w:fldChar w:fldCharType="end"/>
      </w:r>
      <w:r>
        <w:t xml:space="preserve"> or the User Group option in the Help menu in the application header shown in </w:t>
      </w:r>
      <w:r w:rsidR="00C24DD3">
        <w:fldChar w:fldCharType="begin"/>
      </w:r>
      <w:r w:rsidR="00C24DD3">
        <w:instrText xml:space="preserve"> REF _Ref459099293 </w:instrText>
      </w:r>
      <w:r w:rsidR="00C24DD3">
        <w:fldChar w:fldCharType="separate"/>
      </w:r>
      <w:ins w:id="620" w:author="Tohline, Chris" w:date="2016-12-02T15:34:00Z">
        <w:r w:rsidR="00551D04">
          <w:t xml:space="preserve">Figure </w:t>
        </w:r>
        <w:r w:rsidR="00551D04">
          <w:rPr>
            <w:noProof/>
          </w:rPr>
          <w:t>43</w:t>
        </w:r>
      </w:ins>
      <w:del w:id="621" w:author="Tohline, Chris" w:date="2016-12-02T15:34:00Z">
        <w:r w:rsidDel="00551D04">
          <w:delText xml:space="preserve">Figure </w:delText>
        </w:r>
        <w:r w:rsidDel="00551D04">
          <w:rPr>
            <w:noProof/>
          </w:rPr>
          <w:delText>39</w:delText>
        </w:r>
      </w:del>
      <w:r w:rsidR="00C24DD3">
        <w:rPr>
          <w:noProof/>
        </w:rPr>
        <w:fldChar w:fldCharType="end"/>
      </w:r>
      <w:r>
        <w:t>.</w:t>
      </w:r>
    </w:p>
    <w:p w14:paraId="1FE19815" w14:textId="77777777" w:rsidR="00C34ED1" w:rsidRDefault="00A628CE">
      <w:pPr>
        <w:pStyle w:val="Figure"/>
        <w:rPr>
          <w:b w:val="0"/>
        </w:rPr>
      </w:pPr>
      <w:r>
        <w:rPr>
          <w:noProof/>
        </w:rPr>
        <w:drawing>
          <wp:inline distT="0" distB="0" distL="0" distR="0" wp14:anchorId="4A5F92C4" wp14:editId="22414542">
            <wp:extent cx="4178808" cy="2039112"/>
            <wp:effectExtent l="0" t="0" r="0" b="0"/>
            <wp:docPr id="5" name="Picture 5" descr="This figure presents the Bonnie splash page as described in the text immediately preceding the figure." title="Figure 42.  User Group Link on Bonnie Splash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20Group%20Splash.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178808" cy="2039112"/>
                    </a:xfrm>
                    <a:prstGeom prst="rect">
                      <a:avLst/>
                    </a:prstGeom>
                    <a:noFill/>
                    <a:ln>
                      <a:noFill/>
                    </a:ln>
                  </pic:spPr>
                </pic:pic>
              </a:graphicData>
            </a:graphic>
          </wp:inline>
        </w:drawing>
      </w:r>
    </w:p>
    <w:p w14:paraId="2C94324D" w14:textId="2BDD484A" w:rsidR="00C34ED1" w:rsidRDefault="00A628CE">
      <w:pPr>
        <w:pStyle w:val="FigureCaption"/>
      </w:pPr>
      <w:bookmarkStart w:id="622" w:name="_Ref459099283"/>
      <w:bookmarkStart w:id="623" w:name="_Toc467272028"/>
      <w:r>
        <w:t xml:space="preserve">Figure </w:t>
      </w:r>
      <w:r w:rsidR="00C24DD3">
        <w:fldChar w:fldCharType="begin"/>
      </w:r>
      <w:r w:rsidR="00C24DD3">
        <w:instrText xml:space="preserve"> SEQ Figure \* ARABIC </w:instrText>
      </w:r>
      <w:r w:rsidR="00C24DD3">
        <w:fldChar w:fldCharType="separate"/>
      </w:r>
      <w:ins w:id="624" w:author="Tohline, Chris" w:date="2016-12-02T15:34:00Z">
        <w:r w:rsidR="00551D04">
          <w:rPr>
            <w:noProof/>
          </w:rPr>
          <w:t>42</w:t>
        </w:r>
      </w:ins>
      <w:del w:id="625" w:author="Tohline, Chris" w:date="2016-12-02T15:34:00Z">
        <w:r w:rsidDel="00551D04">
          <w:rPr>
            <w:noProof/>
          </w:rPr>
          <w:delText>38</w:delText>
        </w:r>
      </w:del>
      <w:r w:rsidR="00C24DD3">
        <w:rPr>
          <w:noProof/>
        </w:rPr>
        <w:fldChar w:fldCharType="end"/>
      </w:r>
      <w:bookmarkEnd w:id="622"/>
      <w:r>
        <w:t>. User Group Link on Bonnie Splash Page</w:t>
      </w:r>
      <w:bookmarkEnd w:id="623"/>
    </w:p>
    <w:p w14:paraId="4C5A7130" w14:textId="77777777" w:rsidR="00C34ED1" w:rsidRDefault="00A628CE">
      <w:pPr>
        <w:pStyle w:val="Figure"/>
        <w:rPr>
          <w:b w:val="0"/>
        </w:rPr>
      </w:pPr>
      <w:r>
        <w:rPr>
          <w:noProof/>
        </w:rPr>
        <w:drawing>
          <wp:inline distT="0" distB="0" distL="0" distR="0" wp14:anchorId="1E5B9DEE" wp14:editId="2D976B7F">
            <wp:extent cx="4133088" cy="1289304"/>
            <wp:effectExtent l="0" t="0" r="1270" b="6350"/>
            <wp:docPr id="8" name="Picture 8" descr="This figure shows the User Group Link in the application header view." title="Figure 43.  User Group Link in the Application Hea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20Group%20Help.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133088" cy="1289304"/>
                    </a:xfrm>
                    <a:prstGeom prst="rect">
                      <a:avLst/>
                    </a:prstGeom>
                    <a:noFill/>
                    <a:ln>
                      <a:noFill/>
                    </a:ln>
                  </pic:spPr>
                </pic:pic>
              </a:graphicData>
            </a:graphic>
          </wp:inline>
        </w:drawing>
      </w:r>
    </w:p>
    <w:p w14:paraId="44B527A3" w14:textId="6B88D1A5" w:rsidR="00C34ED1" w:rsidRDefault="00A628CE">
      <w:pPr>
        <w:pStyle w:val="FigureCaption"/>
      </w:pPr>
      <w:bookmarkStart w:id="626" w:name="_Ref459099293"/>
      <w:bookmarkStart w:id="627" w:name="_Toc467272029"/>
      <w:r>
        <w:t xml:space="preserve">Figure </w:t>
      </w:r>
      <w:r w:rsidR="00C24DD3">
        <w:fldChar w:fldCharType="begin"/>
      </w:r>
      <w:r w:rsidR="00C24DD3">
        <w:instrText xml:space="preserve"> SEQ Figure \* ARABIC </w:instrText>
      </w:r>
      <w:r w:rsidR="00C24DD3">
        <w:fldChar w:fldCharType="separate"/>
      </w:r>
      <w:ins w:id="628" w:author="Tohline, Chris" w:date="2016-12-02T15:34:00Z">
        <w:r w:rsidR="00551D04">
          <w:rPr>
            <w:noProof/>
          </w:rPr>
          <w:t>43</w:t>
        </w:r>
      </w:ins>
      <w:del w:id="629" w:author="Tohline, Chris" w:date="2016-12-02T15:34:00Z">
        <w:r w:rsidDel="00551D04">
          <w:rPr>
            <w:noProof/>
          </w:rPr>
          <w:delText>39</w:delText>
        </w:r>
      </w:del>
      <w:r w:rsidR="00C24DD3">
        <w:rPr>
          <w:noProof/>
        </w:rPr>
        <w:fldChar w:fldCharType="end"/>
      </w:r>
      <w:bookmarkEnd w:id="626"/>
      <w:r>
        <w:t>. User Group Link in the Application Header</w:t>
      </w:r>
      <w:bookmarkEnd w:id="627"/>
    </w:p>
    <w:p w14:paraId="74BE72F3" w14:textId="77777777" w:rsidR="00C34ED1" w:rsidRDefault="00C34ED1"/>
    <w:p w14:paraId="494CD335" w14:textId="77777777" w:rsidR="00C34ED1" w:rsidRDefault="00C34ED1">
      <w:pPr>
        <w:sectPr w:rsidR="00C34ED1">
          <w:pgSz w:w="12240" w:h="15840" w:code="1"/>
          <w:pgMar w:top="1440" w:right="1440" w:bottom="1440" w:left="1440" w:header="504" w:footer="504" w:gutter="0"/>
          <w:cols w:space="720"/>
          <w:titlePg/>
          <w:docGrid w:linePitch="360"/>
        </w:sectPr>
      </w:pPr>
    </w:p>
    <w:p w14:paraId="234F66B5" w14:textId="77777777" w:rsidR="00C34ED1" w:rsidRDefault="00A628CE">
      <w:pPr>
        <w:pStyle w:val="Heading1"/>
      </w:pPr>
      <w:bookmarkStart w:id="630" w:name="_Toc467271989"/>
      <w:r>
        <w:lastRenderedPageBreak/>
        <w:t>Frequently Asked Questions</w:t>
      </w:r>
      <w:bookmarkEnd w:id="630"/>
    </w:p>
    <w:p w14:paraId="3823E80D" w14:textId="77777777" w:rsidR="00C34ED1" w:rsidRDefault="00A628CE">
      <w:pPr>
        <w:pStyle w:val="FAQ"/>
      </w:pPr>
      <w:r>
        <w:t>Does Bonnie replace Cypress or is it an alternative to Cypress for certification?</w:t>
      </w:r>
    </w:p>
    <w:p w14:paraId="5489FA56" w14:textId="77777777" w:rsidR="00C34ED1" w:rsidRDefault="00A628CE">
      <w:r>
        <w:t>No. Bonnie is a testing tool for measure developers to test measures as they are being authored, while Cypress is the Meaningful Use certification tool. Bonnie cannot be used for Meaningful Use certification for vendors.</w:t>
      </w:r>
    </w:p>
    <w:p w14:paraId="4C55973F" w14:textId="77777777" w:rsidR="00C34ED1" w:rsidRDefault="00A628CE">
      <w:r>
        <w:t>Bonnie provides insight into the details of how measure logic behaves. This makes it useful to vendors, measure developers, and others in the clinical quality measure space who would like to better understand the behavior of clinical quality measures. The Bonnie testing tool uses the same measure calculation engine as the Cypress tool. Therefore, Bonnie can be used to better understand the behavior of the measures when implementing a measure prior to certification.</w:t>
      </w:r>
    </w:p>
    <w:p w14:paraId="0A983C35" w14:textId="77777777" w:rsidR="00C34ED1" w:rsidRDefault="00A628CE">
      <w:pPr>
        <w:pStyle w:val="FAQ"/>
      </w:pPr>
      <w:r>
        <w:t>Can I export patient records from Bonnie?</w:t>
      </w:r>
    </w:p>
    <w:p w14:paraId="0D4A7B73" w14:textId="77777777" w:rsidR="00C34ED1" w:rsidRDefault="00A628CE">
      <w:r>
        <w:t>Users can export test patients constructed using Bonnie in a human-readable (HTML) format and in the QRDA Category 1 format.</w:t>
      </w:r>
    </w:p>
    <w:p w14:paraId="7D6E951C" w14:textId="77777777" w:rsidR="00C34ED1" w:rsidRDefault="00A628CE">
      <w:pPr>
        <w:pStyle w:val="FAQ"/>
      </w:pPr>
      <w:r>
        <w:t>Can I load patient records into Bonnie?</w:t>
      </w:r>
    </w:p>
    <w:p w14:paraId="165B4511" w14:textId="77777777" w:rsidR="00C34ED1" w:rsidRDefault="00A628CE">
      <w:r>
        <w:t>Currently, Bonnie does not support loading patient records into the tool. If you would like to calculate clinical quality measures using existing patients, the popHealth tool may be a better solution.</w:t>
      </w:r>
    </w:p>
    <w:p w14:paraId="4675543F" w14:textId="77777777" w:rsidR="00C34ED1" w:rsidRDefault="00A628CE">
      <w:pPr>
        <w:pStyle w:val="FAQ"/>
      </w:pPr>
      <w:r>
        <w:t>Does Bonnie automatically generate patient records?</w:t>
      </w:r>
    </w:p>
    <w:p w14:paraId="1E2DE222" w14:textId="77777777" w:rsidR="00C34ED1" w:rsidRDefault="00A628CE">
      <w:r>
        <w:t>Currently, Bonnie does not offer the capability to automatically generate patient records based on the measure logic. The goal of Bonnie is to allow the construction of carefully considered patient scenarios. These synthetic patient records are intended to have an expected result based on the intent of the measure. Automatically generating patient records would generate patients that align with the measure logic as written, but if there were issues in the measure logic, these patients might not align with the intent of the measure.</w:t>
      </w:r>
    </w:p>
    <w:p w14:paraId="614905BF" w14:textId="77777777" w:rsidR="00C34ED1" w:rsidRDefault="00A628CE">
      <w:pPr>
        <w:pStyle w:val="FAQ"/>
      </w:pPr>
      <w:r>
        <w:t>My patient does not match the logic of the Initial Population. Why is the patient passing?</w:t>
      </w:r>
    </w:p>
    <w:p w14:paraId="496E5098" w14:textId="77777777" w:rsidR="00C34ED1" w:rsidRDefault="00A628CE">
      <w:r>
        <w:t>A test in Bonnie is based on assigning an expected outcome to a synthetic patient record based on the intent of the measure. A patient can be constructed with the expectation that the patient calculated is to be included in the Initial Patient Population. If the patient actually calculates to the Initial Patient Population, then the test passes. If the patient does not calculate to the Initial Patient Population, then the test fails.</w:t>
      </w:r>
    </w:p>
    <w:p w14:paraId="2816B9C0" w14:textId="77777777" w:rsidR="00C34ED1" w:rsidRDefault="00A628CE">
      <w:r>
        <w:t>There must be an exact match between the patient’s alignment and the expectation’s needs. For instance, if the expectation is set for only the Initial Patient Population, and the patient calculates to the Initial Patient Population and the Denominator, the test fails. Similarly, a patient can be constructed with the expectation that the patient does not align with any of the measure populations. In this case, if the patient does not calculate into the Initial Patient Population, the test will pass. If a patient is constructed with the expectation set of not aligning with any of the measure populations and that patient calculates into the Initial Patient Population, that test will fail.</w:t>
      </w:r>
    </w:p>
    <w:p w14:paraId="0AE0CF1F" w14:textId="77777777" w:rsidR="00C34ED1" w:rsidRDefault="00A628CE">
      <w:pPr>
        <w:pStyle w:val="FAQ"/>
      </w:pPr>
      <w:r>
        <w:lastRenderedPageBreak/>
        <w:t>Can I use patients that I’ve built in one measure for another measure?</w:t>
      </w:r>
    </w:p>
    <w:p w14:paraId="6D769FF7" w14:textId="77777777" w:rsidR="00C34ED1" w:rsidRDefault="00A628CE">
      <w:r>
        <w:t>Bonnie allows patient records built for one measure to be copied to another measure using the Patient Bank. The Patient Bank allows patient records to be copied between measures in the same account or in different accounts. Once a patient test record is copied from one measure to another, modifications to the patient record in one measure will not modify the copied patient record.</w:t>
      </w:r>
    </w:p>
    <w:p w14:paraId="7AE3C069" w14:textId="77777777" w:rsidR="00C34ED1" w:rsidRDefault="00A628CE">
      <w:pPr>
        <w:pStyle w:val="FAQ"/>
      </w:pPr>
      <w:r>
        <w:t>Where can I get help with Bonnie?</w:t>
      </w:r>
    </w:p>
    <w:p w14:paraId="0E597BC0" w14:textId="77777777" w:rsidR="00C34ED1" w:rsidRDefault="00A628CE">
      <w:r>
        <w:t>The Bonnie application has a Help menu in the header. Once you log into the application, you can use the help menu to send an email to the Bonnie feedback list to (a) ask a question directly; (b) access the Bonnie issue tracker to enter a bug, ask a question, or request a feature; and (c) access the user guide that provides step-by-step instructions on using the Bonnie tool.</w:t>
      </w:r>
    </w:p>
    <w:p w14:paraId="19ED351E" w14:textId="77777777" w:rsidR="00C34ED1" w:rsidRDefault="00A628CE">
      <w:pPr>
        <w:pStyle w:val="FAQ"/>
      </w:pPr>
      <w:r>
        <w:t>What measure formats can I load into the Bonnie tool?</w:t>
      </w:r>
    </w:p>
    <w:p w14:paraId="3C1B7480" w14:textId="77777777" w:rsidR="00C34ED1" w:rsidRDefault="00A628CE">
      <w:r>
        <w:t>The Bonnie application can currently load Health Quality Measures Format (HQMF) release 1 and release 2. HQMF can be loaded directly using an HQMF xml file or it can be loaded using a Measure Authoring Tool export zip file containing an HQMF xml file. Bonnie can also load measures defined in the MAT SimpleXML format either directly using the XML file or through a MAT zip file export. Note that when loading a SimpleXML or HQMF file, you will need a National Library of Medicine (NLM) Value Set Authority Center (VSAC) account to download the value sets associated with the measure.</w:t>
      </w:r>
    </w:p>
    <w:p w14:paraId="0451199C" w14:textId="77777777" w:rsidR="00C34ED1" w:rsidRDefault="00A628CE">
      <w:pPr>
        <w:pStyle w:val="FAQ"/>
      </w:pPr>
      <w:r>
        <w:t>Do I have to be a measure developer to use the Bonnie tool?</w:t>
      </w:r>
    </w:p>
    <w:p w14:paraId="3650379C" w14:textId="77777777" w:rsidR="00C34ED1" w:rsidRDefault="00A628CE">
      <w:r>
        <w:t>No. Anyone can sign up for a Bonnie account using the register link on the login page.</w:t>
      </w:r>
    </w:p>
    <w:p w14:paraId="3E722F84" w14:textId="77777777" w:rsidR="00C34ED1" w:rsidRDefault="00A628CE">
      <w:pPr>
        <w:pStyle w:val="FAQ"/>
      </w:pPr>
      <w:r>
        <w:t>Do I need to be a Measure Authoring Tool user to use the Bonnie tool?</w:t>
      </w:r>
    </w:p>
    <w:p w14:paraId="3D95BE9C" w14:textId="77777777" w:rsidR="00C34ED1" w:rsidRDefault="00A628CE">
      <w:r>
        <w:t>No. Measures can be loaded into the Bonnie tool either by using a Measure Authoring Tool zip file export or by directly loading the measure using HQMF that has been released to the CMS website. Loading measures using a MAT zip file export will require a MAT account to download the export zip; however, if you do not have a MAT account, you can get HQMF files for the released versions of the measures from the electronic Clinical Quality Measures (eCQM) Library page on the CMS website.</w:t>
      </w:r>
    </w:p>
    <w:p w14:paraId="34BE307A" w14:textId="77777777" w:rsidR="00C34ED1" w:rsidRDefault="00A628CE">
      <w:pPr>
        <w:pStyle w:val="FAQ"/>
      </w:pPr>
      <w:r>
        <w:t>Can Bonnie be used to calculate the results for a large number of patient records?</w:t>
      </w:r>
    </w:p>
    <w:p w14:paraId="7F568EEF" w14:textId="77777777" w:rsidR="00C34ED1" w:rsidRDefault="00A628CE">
      <w:pPr>
        <w:pStyle w:val="Reference"/>
      </w:pPr>
      <w:r>
        <w:t>Bonnie is not designed to handle calculations for more than a few hundred patient records per measure. If you are interested in calculating clinical quality measures against a larger number of patient records, the popHealth tool may be a better solution.</w:t>
      </w:r>
      <w:bookmarkEnd w:id="20"/>
      <w:bookmarkEnd w:id="21"/>
      <w:bookmarkEnd w:id="22"/>
      <w:bookmarkEnd w:id="23"/>
      <w:bookmarkEnd w:id="24"/>
      <w:bookmarkEnd w:id="29"/>
    </w:p>
    <w:p w14:paraId="36B66621" w14:textId="77777777" w:rsidR="00C34ED1" w:rsidRDefault="00C34ED1"/>
    <w:p w14:paraId="0E78CAD8" w14:textId="77777777" w:rsidR="00C34ED1" w:rsidRDefault="00C34ED1">
      <w:pPr>
        <w:pStyle w:val="Reference"/>
        <w:sectPr w:rsidR="00C34ED1">
          <w:pgSz w:w="12240" w:h="15840" w:code="1"/>
          <w:pgMar w:top="1440" w:right="1440" w:bottom="1440" w:left="1440" w:header="504" w:footer="504" w:gutter="0"/>
          <w:cols w:space="720"/>
          <w:titlePg/>
          <w:docGrid w:linePitch="360"/>
        </w:sectPr>
      </w:pPr>
    </w:p>
    <w:p w14:paraId="4B0A858D" w14:textId="77777777" w:rsidR="00C34ED1" w:rsidRDefault="00A628CE">
      <w:pPr>
        <w:pStyle w:val="BackMatterHeading"/>
        <w:spacing w:after="120"/>
      </w:pPr>
      <w:bookmarkStart w:id="631" w:name="_Toc467271990"/>
      <w:r>
        <w:lastRenderedPageBreak/>
        <w:t>Acronyms</w:t>
      </w:r>
      <w:bookmarkEnd w:id="631"/>
    </w:p>
    <w:tbl>
      <w:tblPr>
        <w:tblW w:w="0" w:type="auto"/>
        <w:tblInd w:w="108" w:type="dxa"/>
        <w:tblLayout w:type="fixed"/>
        <w:tblCellMar>
          <w:left w:w="115" w:type="dxa"/>
          <w:right w:w="115" w:type="dxa"/>
        </w:tblCellMar>
        <w:tblLook w:val="0000" w:firstRow="0" w:lastRow="0" w:firstColumn="0" w:lastColumn="0" w:noHBand="0" w:noVBand="0"/>
        <w:tblCaption w:val="Acronyms"/>
        <w:tblDescription w:val="This two-column, unbordered table presents the acronym terms used in this document in column 1 and their respective definitions in column 2."/>
      </w:tblPr>
      <w:tblGrid>
        <w:gridCol w:w="1305"/>
        <w:gridCol w:w="8055"/>
      </w:tblGrid>
      <w:tr w:rsidR="00C34ED1" w14:paraId="677A2EFA" w14:textId="77777777">
        <w:trPr>
          <w:cantSplit/>
          <w:tblHeader/>
        </w:trPr>
        <w:tc>
          <w:tcPr>
            <w:tcW w:w="1305" w:type="dxa"/>
          </w:tcPr>
          <w:p w14:paraId="6DB25E31" w14:textId="77777777" w:rsidR="00C34ED1" w:rsidRDefault="00A628CE">
            <w:pPr>
              <w:pStyle w:val="TableColumnHeading"/>
              <w:spacing w:before="0" w:after="120"/>
              <w:rPr>
                <w:color w:val="FFFFFF" w:themeColor="background1"/>
              </w:rPr>
            </w:pPr>
            <w:r>
              <w:rPr>
                <w:color w:val="FFFFFF" w:themeColor="background1"/>
              </w:rPr>
              <w:t>Term</w:t>
            </w:r>
          </w:p>
        </w:tc>
        <w:tc>
          <w:tcPr>
            <w:tcW w:w="8055" w:type="dxa"/>
          </w:tcPr>
          <w:p w14:paraId="6ED4742F" w14:textId="77777777" w:rsidR="00C34ED1" w:rsidRDefault="00A628CE">
            <w:pPr>
              <w:pStyle w:val="TableColumnHeading"/>
              <w:spacing w:before="0" w:after="120"/>
              <w:rPr>
                <w:color w:val="FFFFFF" w:themeColor="background1"/>
              </w:rPr>
            </w:pPr>
            <w:r>
              <w:rPr>
                <w:color w:val="FFFFFF" w:themeColor="background1"/>
              </w:rPr>
              <w:t>Definition</w:t>
            </w:r>
          </w:p>
        </w:tc>
      </w:tr>
      <w:tr w:rsidR="00C34ED1" w14:paraId="7D19C910" w14:textId="77777777">
        <w:tc>
          <w:tcPr>
            <w:tcW w:w="1305" w:type="dxa"/>
          </w:tcPr>
          <w:p w14:paraId="5569090E" w14:textId="77777777" w:rsidR="00C34ED1" w:rsidRDefault="00A628CE">
            <w:pPr>
              <w:pStyle w:val="AcronymTerm"/>
              <w:spacing w:before="0" w:after="120"/>
            </w:pPr>
            <w:r>
              <w:t>CMD</w:t>
            </w:r>
          </w:p>
        </w:tc>
        <w:tc>
          <w:tcPr>
            <w:tcW w:w="8055" w:type="dxa"/>
          </w:tcPr>
          <w:p w14:paraId="398D4EEE" w14:textId="77777777" w:rsidR="00C34ED1" w:rsidRDefault="00A628CE">
            <w:pPr>
              <w:pStyle w:val="AcronymDefinition"/>
              <w:spacing w:before="0" w:after="120"/>
            </w:pPr>
            <w:r>
              <w:t>Cumulative Medication Duration</w:t>
            </w:r>
          </w:p>
        </w:tc>
      </w:tr>
      <w:tr w:rsidR="00C34ED1" w14:paraId="0D219879" w14:textId="77777777">
        <w:tc>
          <w:tcPr>
            <w:tcW w:w="1305" w:type="dxa"/>
          </w:tcPr>
          <w:p w14:paraId="61436B63" w14:textId="77777777" w:rsidR="00C34ED1" w:rsidRDefault="00A628CE">
            <w:pPr>
              <w:pStyle w:val="AcronymTerm"/>
              <w:spacing w:before="0" w:after="120"/>
            </w:pPr>
            <w:r>
              <w:t>CMS</w:t>
            </w:r>
          </w:p>
        </w:tc>
        <w:tc>
          <w:tcPr>
            <w:tcW w:w="8055" w:type="dxa"/>
          </w:tcPr>
          <w:p w14:paraId="727BA97A" w14:textId="77777777" w:rsidR="00C34ED1" w:rsidRDefault="00A628CE">
            <w:pPr>
              <w:pStyle w:val="AcronymDefinition"/>
              <w:spacing w:before="0" w:after="120"/>
            </w:pPr>
            <w:r>
              <w:t>Centers for Medicare &amp; Medicaid Services</w:t>
            </w:r>
          </w:p>
        </w:tc>
      </w:tr>
      <w:tr w:rsidR="00C34ED1" w14:paraId="72A11A05" w14:textId="77777777">
        <w:tc>
          <w:tcPr>
            <w:tcW w:w="1305" w:type="dxa"/>
          </w:tcPr>
          <w:p w14:paraId="5CE303D7" w14:textId="77777777" w:rsidR="00C34ED1" w:rsidRDefault="00A628CE">
            <w:pPr>
              <w:pStyle w:val="AcronymTerm"/>
              <w:spacing w:before="0" w:after="120"/>
            </w:pPr>
            <w:r>
              <w:t>CQL</w:t>
            </w:r>
          </w:p>
        </w:tc>
        <w:tc>
          <w:tcPr>
            <w:tcW w:w="8055" w:type="dxa"/>
          </w:tcPr>
          <w:p w14:paraId="0C173D8E" w14:textId="77777777" w:rsidR="00C34ED1" w:rsidRDefault="00A628CE">
            <w:pPr>
              <w:pStyle w:val="AcronymDefinition"/>
              <w:spacing w:before="0" w:after="120"/>
            </w:pPr>
            <w:r>
              <w:t>Clinical Quality Language</w:t>
            </w:r>
          </w:p>
        </w:tc>
      </w:tr>
      <w:tr w:rsidR="00C34ED1" w14:paraId="36BD74BE" w14:textId="77777777">
        <w:tc>
          <w:tcPr>
            <w:tcW w:w="1305" w:type="dxa"/>
          </w:tcPr>
          <w:p w14:paraId="29701CD1" w14:textId="77777777" w:rsidR="00C34ED1" w:rsidRDefault="00A628CE">
            <w:pPr>
              <w:pStyle w:val="AcronymTerm"/>
              <w:spacing w:before="0" w:after="120"/>
            </w:pPr>
            <w:r>
              <w:t>CQM</w:t>
            </w:r>
          </w:p>
        </w:tc>
        <w:tc>
          <w:tcPr>
            <w:tcW w:w="8055" w:type="dxa"/>
          </w:tcPr>
          <w:p w14:paraId="4D0E4016" w14:textId="77777777" w:rsidR="00C34ED1" w:rsidRDefault="00A628CE">
            <w:pPr>
              <w:pStyle w:val="AcronymDefinition"/>
              <w:spacing w:before="0" w:after="120"/>
            </w:pPr>
            <w:r>
              <w:t>Clinical Quality Measure</w:t>
            </w:r>
          </w:p>
        </w:tc>
      </w:tr>
      <w:tr w:rsidR="00C34ED1" w14:paraId="5A4FF91C" w14:textId="77777777">
        <w:tc>
          <w:tcPr>
            <w:tcW w:w="1305" w:type="dxa"/>
          </w:tcPr>
          <w:p w14:paraId="1D347451" w14:textId="77777777" w:rsidR="00C34ED1" w:rsidRDefault="00A628CE">
            <w:pPr>
              <w:pStyle w:val="AcronymTerm"/>
              <w:spacing w:before="0" w:after="120"/>
            </w:pPr>
            <w:r>
              <w:t>eCQM</w:t>
            </w:r>
          </w:p>
        </w:tc>
        <w:tc>
          <w:tcPr>
            <w:tcW w:w="8055" w:type="dxa"/>
          </w:tcPr>
          <w:p w14:paraId="005F125C" w14:textId="77777777" w:rsidR="00C34ED1" w:rsidRDefault="00A628CE">
            <w:pPr>
              <w:pStyle w:val="AcronymDefinition"/>
              <w:spacing w:before="0" w:after="120"/>
            </w:pPr>
            <w:r>
              <w:t>electronic Clinical Quality Measure</w:t>
            </w:r>
          </w:p>
        </w:tc>
      </w:tr>
      <w:tr w:rsidR="00C34ED1" w14:paraId="3A014FF4" w14:textId="77777777">
        <w:tc>
          <w:tcPr>
            <w:tcW w:w="1305" w:type="dxa"/>
          </w:tcPr>
          <w:p w14:paraId="49148F06" w14:textId="77777777" w:rsidR="00C34ED1" w:rsidRDefault="00A628CE">
            <w:pPr>
              <w:pStyle w:val="AcronymTerm"/>
              <w:spacing w:before="0" w:after="120"/>
            </w:pPr>
            <w:r>
              <w:t>ED</w:t>
            </w:r>
          </w:p>
        </w:tc>
        <w:tc>
          <w:tcPr>
            <w:tcW w:w="8055" w:type="dxa"/>
          </w:tcPr>
          <w:p w14:paraId="34BFB7F7" w14:textId="77777777" w:rsidR="00C34ED1" w:rsidRDefault="00A628CE">
            <w:pPr>
              <w:pStyle w:val="AcronymDefinition"/>
              <w:spacing w:before="0" w:after="120"/>
            </w:pPr>
            <w:r>
              <w:t>Emergency Department</w:t>
            </w:r>
          </w:p>
        </w:tc>
      </w:tr>
      <w:tr w:rsidR="00C34ED1" w14:paraId="6273FF22" w14:textId="77777777">
        <w:tc>
          <w:tcPr>
            <w:tcW w:w="1305" w:type="dxa"/>
          </w:tcPr>
          <w:p w14:paraId="5F651995" w14:textId="77777777" w:rsidR="00C34ED1" w:rsidRDefault="00A628CE">
            <w:pPr>
              <w:pStyle w:val="AcronymTerm"/>
              <w:spacing w:before="0" w:after="120"/>
            </w:pPr>
            <w:r>
              <w:t>EH</w:t>
            </w:r>
          </w:p>
        </w:tc>
        <w:tc>
          <w:tcPr>
            <w:tcW w:w="8055" w:type="dxa"/>
          </w:tcPr>
          <w:p w14:paraId="44935015" w14:textId="77777777" w:rsidR="00C34ED1" w:rsidRDefault="00A628CE">
            <w:pPr>
              <w:pStyle w:val="AcronymDefinition"/>
              <w:spacing w:before="0" w:after="120"/>
            </w:pPr>
            <w:r>
              <w:t>Eligible Hospital</w:t>
            </w:r>
          </w:p>
        </w:tc>
      </w:tr>
      <w:tr w:rsidR="00C34ED1" w14:paraId="7F72FCBD" w14:textId="77777777">
        <w:tc>
          <w:tcPr>
            <w:tcW w:w="1305" w:type="dxa"/>
          </w:tcPr>
          <w:p w14:paraId="170F9C76" w14:textId="77777777" w:rsidR="00C34ED1" w:rsidRDefault="00A628CE">
            <w:pPr>
              <w:pStyle w:val="AcronymTerm"/>
              <w:spacing w:before="0" w:after="120"/>
            </w:pPr>
            <w:r>
              <w:t>EP</w:t>
            </w:r>
          </w:p>
        </w:tc>
        <w:tc>
          <w:tcPr>
            <w:tcW w:w="8055" w:type="dxa"/>
          </w:tcPr>
          <w:p w14:paraId="4CF21DED" w14:textId="77777777" w:rsidR="00C34ED1" w:rsidRDefault="00A628CE">
            <w:pPr>
              <w:pStyle w:val="AcronymDefinition"/>
              <w:spacing w:before="0" w:after="120"/>
            </w:pPr>
            <w:r>
              <w:t>Eligible Professional</w:t>
            </w:r>
          </w:p>
        </w:tc>
      </w:tr>
      <w:tr w:rsidR="00C34ED1" w14:paraId="6F69493C" w14:textId="77777777">
        <w:tc>
          <w:tcPr>
            <w:tcW w:w="1305" w:type="dxa"/>
          </w:tcPr>
          <w:p w14:paraId="7956D139" w14:textId="77777777" w:rsidR="00C34ED1" w:rsidRDefault="00A628CE">
            <w:pPr>
              <w:pStyle w:val="AcronymTerm"/>
              <w:spacing w:before="0" w:after="120"/>
            </w:pPr>
            <w:r>
              <w:t>HHS</w:t>
            </w:r>
          </w:p>
        </w:tc>
        <w:tc>
          <w:tcPr>
            <w:tcW w:w="8055" w:type="dxa"/>
          </w:tcPr>
          <w:p w14:paraId="12A56D93" w14:textId="77777777" w:rsidR="00C34ED1" w:rsidRDefault="00A628CE">
            <w:pPr>
              <w:pStyle w:val="AcronymDefinition"/>
              <w:spacing w:before="0" w:after="120"/>
            </w:pPr>
            <w:r>
              <w:t>Department of Health and Human Services</w:t>
            </w:r>
          </w:p>
        </w:tc>
      </w:tr>
      <w:tr w:rsidR="00C34ED1" w14:paraId="26E22A34" w14:textId="77777777">
        <w:tc>
          <w:tcPr>
            <w:tcW w:w="1305" w:type="dxa"/>
          </w:tcPr>
          <w:p w14:paraId="352B82C6" w14:textId="77777777" w:rsidR="00C34ED1" w:rsidRDefault="00A628CE">
            <w:pPr>
              <w:pStyle w:val="AcronymTerm"/>
              <w:spacing w:before="0" w:after="120"/>
            </w:pPr>
            <w:r>
              <w:t>HQMF</w:t>
            </w:r>
          </w:p>
        </w:tc>
        <w:tc>
          <w:tcPr>
            <w:tcW w:w="8055" w:type="dxa"/>
          </w:tcPr>
          <w:p w14:paraId="6144C90F" w14:textId="77777777" w:rsidR="00C34ED1" w:rsidRDefault="00A628CE">
            <w:pPr>
              <w:pStyle w:val="AcronymDefinition"/>
              <w:spacing w:before="0" w:after="120"/>
            </w:pPr>
            <w:r>
              <w:t>Health Quality Measure Format</w:t>
            </w:r>
          </w:p>
        </w:tc>
      </w:tr>
      <w:tr w:rsidR="00C34ED1" w14:paraId="3BA57349" w14:textId="77777777">
        <w:tc>
          <w:tcPr>
            <w:tcW w:w="1305" w:type="dxa"/>
          </w:tcPr>
          <w:p w14:paraId="4D79D9FE" w14:textId="77777777" w:rsidR="00C34ED1" w:rsidRDefault="00A628CE">
            <w:pPr>
              <w:pStyle w:val="AcronymTerm"/>
              <w:spacing w:before="0" w:after="120"/>
            </w:pPr>
            <w:r>
              <w:t>HTML</w:t>
            </w:r>
          </w:p>
        </w:tc>
        <w:tc>
          <w:tcPr>
            <w:tcW w:w="8055" w:type="dxa"/>
          </w:tcPr>
          <w:p w14:paraId="56ACBB97" w14:textId="77777777" w:rsidR="00C34ED1" w:rsidRDefault="00A628CE">
            <w:pPr>
              <w:pStyle w:val="AcronymDefinition"/>
              <w:spacing w:before="0" w:after="120"/>
            </w:pPr>
            <w:r>
              <w:t>Hypertext Markup Language</w:t>
            </w:r>
          </w:p>
        </w:tc>
      </w:tr>
      <w:tr w:rsidR="00C34ED1" w14:paraId="56D97608" w14:textId="77777777">
        <w:tc>
          <w:tcPr>
            <w:tcW w:w="1305" w:type="dxa"/>
          </w:tcPr>
          <w:p w14:paraId="554492C8" w14:textId="77777777" w:rsidR="00C34ED1" w:rsidRDefault="00A628CE">
            <w:pPr>
              <w:pStyle w:val="AcronymTerm"/>
              <w:spacing w:before="0" w:after="120"/>
            </w:pPr>
            <w:r>
              <w:t>MAT</w:t>
            </w:r>
          </w:p>
        </w:tc>
        <w:tc>
          <w:tcPr>
            <w:tcW w:w="8055" w:type="dxa"/>
          </w:tcPr>
          <w:p w14:paraId="42BFE5A3" w14:textId="77777777" w:rsidR="00C34ED1" w:rsidRDefault="00A628CE">
            <w:pPr>
              <w:pStyle w:val="AcronymDefinition"/>
              <w:spacing w:before="0" w:after="120"/>
            </w:pPr>
            <w:r>
              <w:t>Measure Authoring Tool</w:t>
            </w:r>
          </w:p>
        </w:tc>
      </w:tr>
      <w:tr w:rsidR="00C34ED1" w14:paraId="30B50E8D" w14:textId="77777777">
        <w:tc>
          <w:tcPr>
            <w:tcW w:w="1305" w:type="dxa"/>
          </w:tcPr>
          <w:p w14:paraId="6F91E63F" w14:textId="77777777" w:rsidR="00C34ED1" w:rsidRDefault="00A628CE">
            <w:pPr>
              <w:pStyle w:val="AcronymTerm"/>
              <w:spacing w:before="0" w:after="120"/>
            </w:pPr>
            <w:r>
              <w:t>MU</w:t>
            </w:r>
          </w:p>
        </w:tc>
        <w:tc>
          <w:tcPr>
            <w:tcW w:w="8055" w:type="dxa"/>
          </w:tcPr>
          <w:p w14:paraId="4B3AFAD1" w14:textId="77777777" w:rsidR="00C34ED1" w:rsidRDefault="00A628CE">
            <w:pPr>
              <w:pStyle w:val="AcronymDefinition"/>
              <w:spacing w:before="0" w:after="120"/>
            </w:pPr>
            <w:r>
              <w:t>Meaningful Use</w:t>
            </w:r>
          </w:p>
        </w:tc>
      </w:tr>
      <w:tr w:rsidR="00C34ED1" w14:paraId="6B497DD8" w14:textId="77777777">
        <w:tc>
          <w:tcPr>
            <w:tcW w:w="1305" w:type="dxa"/>
          </w:tcPr>
          <w:p w14:paraId="2CFBFCE8" w14:textId="77777777" w:rsidR="00C34ED1" w:rsidRDefault="00A628CE">
            <w:pPr>
              <w:pStyle w:val="AcronymTerm"/>
              <w:spacing w:before="0" w:after="120"/>
            </w:pPr>
            <w:r>
              <w:t>NLM</w:t>
            </w:r>
          </w:p>
        </w:tc>
        <w:tc>
          <w:tcPr>
            <w:tcW w:w="8055" w:type="dxa"/>
          </w:tcPr>
          <w:p w14:paraId="5A222746" w14:textId="77777777" w:rsidR="00C34ED1" w:rsidRDefault="00A628CE">
            <w:pPr>
              <w:pStyle w:val="AcronymDefinition"/>
              <w:spacing w:before="0" w:after="120"/>
            </w:pPr>
            <w:r>
              <w:t>National Library of Medicine</w:t>
            </w:r>
          </w:p>
        </w:tc>
      </w:tr>
      <w:tr w:rsidR="00C34ED1" w14:paraId="34AE12EE" w14:textId="77777777">
        <w:tc>
          <w:tcPr>
            <w:tcW w:w="1305" w:type="dxa"/>
          </w:tcPr>
          <w:p w14:paraId="7D6DCA5D" w14:textId="77777777" w:rsidR="00C34ED1" w:rsidRDefault="00A628CE">
            <w:pPr>
              <w:pStyle w:val="AcronymTerm"/>
              <w:spacing w:before="0" w:after="120"/>
            </w:pPr>
            <w:r>
              <w:t>ONC</w:t>
            </w:r>
          </w:p>
        </w:tc>
        <w:tc>
          <w:tcPr>
            <w:tcW w:w="8055" w:type="dxa"/>
          </w:tcPr>
          <w:p w14:paraId="77F95E93" w14:textId="77777777" w:rsidR="00C34ED1" w:rsidRDefault="00A628CE">
            <w:pPr>
              <w:pStyle w:val="AcronymDefinition"/>
              <w:spacing w:before="0" w:after="120"/>
            </w:pPr>
            <w:r>
              <w:t>Office of National Coordinator for Health Information Technology</w:t>
            </w:r>
          </w:p>
        </w:tc>
      </w:tr>
      <w:tr w:rsidR="00C34ED1" w14:paraId="241D1956" w14:textId="77777777">
        <w:tc>
          <w:tcPr>
            <w:tcW w:w="1305" w:type="dxa"/>
          </w:tcPr>
          <w:p w14:paraId="15191319" w14:textId="77777777" w:rsidR="00C34ED1" w:rsidRDefault="00A628CE">
            <w:pPr>
              <w:pStyle w:val="AcronymTerm"/>
              <w:spacing w:before="0" w:after="120"/>
            </w:pPr>
            <w:r>
              <w:t>QDM</w:t>
            </w:r>
          </w:p>
        </w:tc>
        <w:tc>
          <w:tcPr>
            <w:tcW w:w="8055" w:type="dxa"/>
          </w:tcPr>
          <w:p w14:paraId="7DFE695D" w14:textId="77777777" w:rsidR="00C34ED1" w:rsidRDefault="00A628CE">
            <w:pPr>
              <w:pStyle w:val="AcronymDefinition"/>
              <w:spacing w:before="0" w:after="120"/>
            </w:pPr>
            <w:r>
              <w:t>Quality Data Model</w:t>
            </w:r>
          </w:p>
        </w:tc>
      </w:tr>
      <w:tr w:rsidR="00C34ED1" w14:paraId="193BE232" w14:textId="77777777">
        <w:tc>
          <w:tcPr>
            <w:tcW w:w="1305" w:type="dxa"/>
          </w:tcPr>
          <w:p w14:paraId="0B61B829" w14:textId="77777777" w:rsidR="00C34ED1" w:rsidRDefault="00A628CE">
            <w:pPr>
              <w:pStyle w:val="AcronymTerm"/>
              <w:spacing w:before="0" w:after="120"/>
            </w:pPr>
            <w:r>
              <w:t>QRDA</w:t>
            </w:r>
          </w:p>
        </w:tc>
        <w:tc>
          <w:tcPr>
            <w:tcW w:w="8055" w:type="dxa"/>
          </w:tcPr>
          <w:p w14:paraId="3EE2AE0C" w14:textId="77777777" w:rsidR="00C34ED1" w:rsidRDefault="00A628CE">
            <w:pPr>
              <w:pStyle w:val="AcronymDefinition"/>
              <w:spacing w:before="0" w:after="120"/>
            </w:pPr>
            <w:r>
              <w:t>Quality Reporting Document Architecture</w:t>
            </w:r>
          </w:p>
        </w:tc>
      </w:tr>
      <w:tr w:rsidR="00C34ED1" w14:paraId="024270D2" w14:textId="77777777">
        <w:tc>
          <w:tcPr>
            <w:tcW w:w="1305" w:type="dxa"/>
          </w:tcPr>
          <w:p w14:paraId="296157DB" w14:textId="77777777" w:rsidR="00C34ED1" w:rsidRDefault="00A628CE">
            <w:pPr>
              <w:pStyle w:val="AcronymTerm"/>
              <w:spacing w:before="0" w:after="120"/>
            </w:pPr>
            <w:r>
              <w:t>UI</w:t>
            </w:r>
          </w:p>
        </w:tc>
        <w:tc>
          <w:tcPr>
            <w:tcW w:w="8055" w:type="dxa"/>
          </w:tcPr>
          <w:p w14:paraId="16742F2C" w14:textId="77777777" w:rsidR="00C34ED1" w:rsidRDefault="00A628CE">
            <w:pPr>
              <w:pStyle w:val="AcronymDefinition"/>
              <w:spacing w:before="0" w:after="120"/>
            </w:pPr>
            <w:r>
              <w:t>User Interface</w:t>
            </w:r>
          </w:p>
        </w:tc>
      </w:tr>
      <w:tr w:rsidR="00C34ED1" w14:paraId="46901C96" w14:textId="77777777">
        <w:tc>
          <w:tcPr>
            <w:tcW w:w="1305" w:type="dxa"/>
          </w:tcPr>
          <w:p w14:paraId="49EEE6DB" w14:textId="77777777" w:rsidR="00C34ED1" w:rsidRDefault="00A628CE">
            <w:pPr>
              <w:pStyle w:val="AcronymTerm"/>
              <w:spacing w:before="0" w:after="120"/>
            </w:pPr>
            <w:r>
              <w:t>VSAC</w:t>
            </w:r>
          </w:p>
        </w:tc>
        <w:tc>
          <w:tcPr>
            <w:tcW w:w="8055" w:type="dxa"/>
          </w:tcPr>
          <w:p w14:paraId="6D1B2CBC" w14:textId="77777777" w:rsidR="00C34ED1" w:rsidRDefault="00A628CE">
            <w:pPr>
              <w:pStyle w:val="AcronymDefinition"/>
              <w:spacing w:before="0" w:after="120"/>
            </w:pPr>
            <w:r>
              <w:t>Value Set Authority Center</w:t>
            </w:r>
          </w:p>
        </w:tc>
      </w:tr>
      <w:tr w:rsidR="00C34ED1" w14:paraId="2BBC35DD" w14:textId="77777777">
        <w:tc>
          <w:tcPr>
            <w:tcW w:w="1305" w:type="dxa"/>
          </w:tcPr>
          <w:p w14:paraId="21A57CBD" w14:textId="77777777" w:rsidR="00C34ED1" w:rsidRDefault="00A628CE">
            <w:pPr>
              <w:pStyle w:val="AcronymTerm"/>
              <w:spacing w:before="0" w:after="120"/>
            </w:pPr>
            <w:r>
              <w:t>XML</w:t>
            </w:r>
          </w:p>
        </w:tc>
        <w:tc>
          <w:tcPr>
            <w:tcW w:w="8055" w:type="dxa"/>
          </w:tcPr>
          <w:p w14:paraId="64AF14C2" w14:textId="77777777" w:rsidR="00C34ED1" w:rsidRDefault="00A628CE">
            <w:pPr>
              <w:pStyle w:val="AcronymDefinition"/>
              <w:spacing w:before="0" w:after="120"/>
            </w:pPr>
            <w:r>
              <w:t>Extensible Markup Language</w:t>
            </w:r>
          </w:p>
        </w:tc>
      </w:tr>
    </w:tbl>
    <w:p w14:paraId="6E6B1B86" w14:textId="77777777" w:rsidR="00C34ED1" w:rsidRDefault="00C34ED1"/>
    <w:sectPr w:rsidR="00C34ED1">
      <w:pgSz w:w="12240" w:h="15840" w:code="1"/>
      <w:pgMar w:top="1440" w:right="1440" w:bottom="1440" w:left="1440" w:header="504" w:footer="504" w:gutter="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4" w:author="Lizzie DeYoung" w:date="2016-12-12T11:01:00Z" w:initials="LDY">
    <w:p w14:paraId="624346EA" w14:textId="5B0A7AF0" w:rsidR="005C4D43" w:rsidRDefault="005C4D43">
      <w:pPr>
        <w:pStyle w:val="CommentText"/>
      </w:pPr>
      <w:r>
        <w:rPr>
          <w:rStyle w:val="CommentReference"/>
        </w:rPr>
        <w:annotationRef/>
      </w:r>
      <w:r>
        <w:t>Record of changes needs to be updated.</w:t>
      </w:r>
    </w:p>
    <w:p w14:paraId="23F3CCF4" w14:textId="77777777" w:rsidR="005C4D43" w:rsidRDefault="005C4D43">
      <w:pPr>
        <w:pStyle w:val="CommentText"/>
      </w:pPr>
    </w:p>
    <w:p w14:paraId="3C1B4246" w14:textId="5119361F" w:rsidR="005C4D43" w:rsidRDefault="005C4D43">
      <w:pPr>
        <w:pStyle w:val="CommentText"/>
      </w:pPr>
      <w:r>
        <w:t>We’re going from v1.5.3 to v1.5.4.</w:t>
      </w:r>
    </w:p>
    <w:p w14:paraId="75F84919" w14:textId="77777777" w:rsidR="005C4D43" w:rsidRDefault="005C4D43">
      <w:pPr>
        <w:pStyle w:val="CommentText"/>
      </w:pPr>
    </w:p>
    <w:p w14:paraId="4F3E2EC9" w14:textId="772DABFE" w:rsidR="005C4D43" w:rsidRDefault="005C4D43">
      <w:pPr>
        <w:pStyle w:val="CommentText"/>
      </w:pPr>
      <w:r>
        <w:t>How should this be reflected? Or do we want to go to v1.6 of Bonnie as we’re adding a major feature?</w:t>
      </w:r>
    </w:p>
  </w:comment>
  <w:comment w:id="5" w:author="Tohline, Chris" w:date="2016-12-12T11:09:00Z" w:initials="TC">
    <w:p w14:paraId="3E498C9A" w14:textId="732610DC" w:rsidR="00690021" w:rsidRDefault="00690021">
      <w:pPr>
        <w:pStyle w:val="CommentText"/>
      </w:pPr>
      <w:r>
        <w:rPr>
          <w:rStyle w:val="CommentReference"/>
        </w:rPr>
        <w:annotationRef/>
      </w:r>
      <w:r>
        <w:t>We decided to go to 1.6. Added a new line.</w:t>
      </w:r>
    </w:p>
  </w:comment>
  <w:comment w:id="11" w:author="Lizzie DeYoung" w:date="2016-12-12T11:00:00Z" w:initials="LDY">
    <w:p w14:paraId="0FA9FFF1" w14:textId="48C5AB23" w:rsidR="005C4D43" w:rsidRDefault="005C4D43">
      <w:pPr>
        <w:pStyle w:val="CommentText"/>
      </w:pPr>
      <w:r>
        <w:rPr>
          <w:rStyle w:val="CommentReference"/>
        </w:rPr>
        <w:annotationRef/>
      </w:r>
      <w:r>
        <w:t>Needs updating</w:t>
      </w:r>
    </w:p>
  </w:comment>
  <w:comment w:id="220" w:author="Tohline, Chris" w:date="2016-12-09T17:58:00Z" w:initials="TC">
    <w:p w14:paraId="3310E752" w14:textId="1FCAB26F" w:rsidR="00F155DD" w:rsidRDefault="00F155DD">
      <w:pPr>
        <w:pStyle w:val="CommentText"/>
      </w:pPr>
      <w:r>
        <w:rPr>
          <w:rStyle w:val="CommentReference"/>
        </w:rPr>
        <w:annotationRef/>
      </w:r>
      <w:r>
        <w:t>As of 9 Dec 2016 this UI is still being changed</w:t>
      </w:r>
    </w:p>
  </w:comment>
  <w:comment w:id="227" w:author="Frohman, Harold L" w:date="2016-12-11T20:15:00Z" w:initials="FHL">
    <w:p w14:paraId="4A267AA8" w14:textId="5B6DCBFB" w:rsidR="00F155DD" w:rsidRDefault="00F155DD">
      <w:pPr>
        <w:pStyle w:val="CommentText"/>
      </w:pPr>
      <w:r>
        <w:rPr>
          <w:rStyle w:val="CommentReference"/>
        </w:rPr>
        <w:annotationRef/>
      </w:r>
      <w:r>
        <w:t>Needs Alt-Txt entry</w:t>
      </w:r>
    </w:p>
  </w:comment>
  <w:comment w:id="228" w:author="Tohline, Chris" w:date="2016-12-12T10:30:00Z" w:initials="TC">
    <w:p w14:paraId="75EF1B45" w14:textId="261F9051" w:rsidR="00F155DD" w:rsidRDefault="00F155DD">
      <w:pPr>
        <w:pStyle w:val="CommentText"/>
      </w:pPr>
      <w:r>
        <w:rPr>
          <w:rStyle w:val="CommentReference"/>
        </w:rPr>
        <w:annotationRef/>
      </w:r>
      <w:r>
        <w:t>I have added appropriate alt-text now.</w:t>
      </w:r>
    </w:p>
  </w:comment>
  <w:comment w:id="266" w:author="Frohman, Harold L" w:date="2016-12-11T19:59:00Z" w:initials="FHL">
    <w:p w14:paraId="53D92287" w14:textId="01283E74" w:rsidR="00F155DD" w:rsidRDefault="00F155DD">
      <w:pPr>
        <w:pStyle w:val="CommentText"/>
      </w:pPr>
      <w:r>
        <w:rPr>
          <w:rStyle w:val="CommentReference"/>
        </w:rPr>
        <w:annotationRef/>
      </w:r>
      <w:r>
        <w:t>This explanation differs from the others in that it instructs the user what to do rather than informing the reader what it does – see item numbers 1-5.</w:t>
      </w:r>
    </w:p>
  </w:comment>
  <w:comment w:id="264" w:author="Tohline, Chris" w:date="2016-12-12T10:33:00Z" w:initials="TC">
    <w:p w14:paraId="7FC1D1D7" w14:textId="1019B818" w:rsidR="00F155DD" w:rsidRDefault="00F155DD">
      <w:pPr>
        <w:pStyle w:val="CommentText"/>
      </w:pPr>
      <w:r>
        <w:rPr>
          <w:rStyle w:val="CommentReference"/>
        </w:rPr>
        <w:annotationRef/>
      </w:r>
      <w:r>
        <w:t>Good catch. I have revised the entry to conform.</w:t>
      </w:r>
    </w:p>
  </w:comment>
  <w:comment w:id="274" w:author="Frohman, Harold L" w:date="2016-12-11T20:17:00Z" w:initials="FHL">
    <w:p w14:paraId="2994984C" w14:textId="44A35348" w:rsidR="00F155DD" w:rsidRDefault="00F155DD">
      <w:pPr>
        <w:pStyle w:val="CommentText"/>
      </w:pPr>
      <w:r>
        <w:rPr>
          <w:rStyle w:val="CommentReference"/>
        </w:rPr>
        <w:annotationRef/>
      </w:r>
      <w:r>
        <w:rPr>
          <w:noProof/>
        </w:rPr>
        <w:t>Alt-Txt is missing. I added teh title but no description</w:t>
      </w:r>
    </w:p>
  </w:comment>
  <w:comment w:id="367" w:author="Lizzie DeYoung" w:date="2016-12-12T10:54:00Z" w:initials="LDY">
    <w:p w14:paraId="2B65362E" w14:textId="3534A7FA" w:rsidR="00F155DD" w:rsidRDefault="00F155DD">
      <w:pPr>
        <w:pStyle w:val="CommentText"/>
      </w:pPr>
      <w:r>
        <w:rPr>
          <w:rStyle w:val="CommentReference"/>
        </w:rPr>
        <w:annotationRef/>
      </w:r>
      <w:r>
        <w:t>Should this reference figure 24?</w:t>
      </w:r>
    </w:p>
  </w:comment>
  <w:comment w:id="461" w:author="Frohman, Harold L" w:date="2016-12-11T20:07:00Z" w:initials="FHL">
    <w:p w14:paraId="5496B3EB" w14:textId="5963C0DE" w:rsidR="00F155DD" w:rsidRDefault="00F155DD">
      <w:pPr>
        <w:pStyle w:val="CommentText"/>
      </w:pPr>
      <w:r>
        <w:rPr>
          <w:rStyle w:val="CommentReference"/>
        </w:rPr>
        <w:annotationRef/>
      </w:r>
      <w:r>
        <w:t>Is this correct or show it be #25?</w:t>
      </w:r>
    </w:p>
  </w:comment>
  <w:comment w:id="462" w:author="Tohline, Chris" w:date="2016-12-12T10:39:00Z" w:initials="TC">
    <w:p w14:paraId="314E7EC8" w14:textId="2AABC901" w:rsidR="00F155DD" w:rsidRDefault="00F155DD">
      <w:pPr>
        <w:pStyle w:val="CommentText"/>
      </w:pPr>
      <w:r>
        <w:rPr>
          <w:rStyle w:val="CommentReference"/>
        </w:rPr>
        <w:annotationRef/>
      </w:r>
      <w:r>
        <w:t>I changed it into a cross-reference, the plain text wasn’t updated with the renumbering. Good catch, thanks!</w:t>
      </w:r>
    </w:p>
  </w:comment>
  <w:comment w:id="539" w:author="Frohman, Harold L" w:date="2016-12-11T20:10:00Z" w:initials="FHL">
    <w:p w14:paraId="52CAA7E2" w14:textId="0A46469B" w:rsidR="00F155DD" w:rsidRDefault="00F155DD">
      <w:pPr>
        <w:pStyle w:val="CommentText"/>
      </w:pPr>
      <w:r>
        <w:rPr>
          <w:rStyle w:val="CommentReference"/>
        </w:rPr>
        <w:annotationRef/>
      </w:r>
      <w:r>
        <w:t>Shouldn’t this be Figure 32?</w:t>
      </w:r>
    </w:p>
  </w:comment>
  <w:comment w:id="540" w:author="Tohline, Chris" w:date="2016-12-12T10:40:00Z" w:initials="TC">
    <w:p w14:paraId="1765D28C" w14:textId="1406F48B" w:rsidR="00F155DD" w:rsidRDefault="00F155DD">
      <w:pPr>
        <w:pStyle w:val="CommentText"/>
      </w:pPr>
      <w:r>
        <w:rPr>
          <w:rStyle w:val="CommentReference"/>
        </w:rPr>
        <w:annotationRef/>
      </w:r>
      <w:r>
        <w:t>Yup, fixed!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4F3E2EC9" w15:done="0"/>
  <w15:commentEx w15:paraId="3E498C9A" w15:paraIdParent="4F3E2EC9" w15:done="0"/>
  <w15:commentEx w15:paraId="0FA9FFF1" w15:done="0"/>
  <w15:commentEx w15:paraId="3310E752" w15:done="0"/>
  <w15:commentEx w15:paraId="4A267AA8" w15:done="0"/>
  <w15:commentEx w15:paraId="75EF1B45" w15:paraIdParent="4A267AA8" w15:done="0"/>
  <w15:commentEx w15:paraId="53D92287" w15:done="0"/>
  <w15:commentEx w15:paraId="7FC1D1D7" w15:paraIdParent="53D92287" w15:done="0"/>
  <w15:commentEx w15:paraId="2994984C" w15:done="0"/>
  <w15:commentEx w15:paraId="2B65362E" w15:done="0"/>
  <w15:commentEx w15:paraId="5496B3EB" w15:done="0"/>
  <w15:commentEx w15:paraId="314E7EC8" w15:paraIdParent="5496B3EB" w15:done="0"/>
  <w15:commentEx w15:paraId="52CAA7E2" w15:done="0"/>
  <w15:commentEx w15:paraId="1765D28C" w15:paraIdParent="52CAA7E2" w15:done="0"/>
</w15:commentsEx>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66D1C29" w14:textId="77777777" w:rsidR="00C24DD3" w:rsidRDefault="00C24DD3">
      <w:r>
        <w:separator/>
      </w:r>
    </w:p>
    <w:p w14:paraId="12DE26D7" w14:textId="77777777" w:rsidR="00C24DD3" w:rsidRDefault="00C24DD3"/>
  </w:endnote>
  <w:endnote w:type="continuationSeparator" w:id="0">
    <w:p w14:paraId="557F3062" w14:textId="77777777" w:rsidR="00C24DD3" w:rsidRDefault="00C24DD3">
      <w:r>
        <w:continuationSeparator/>
      </w:r>
    </w:p>
    <w:p w14:paraId="0B6FF027" w14:textId="77777777" w:rsidR="00C24DD3" w:rsidRDefault="00C24DD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Garamond">
    <w:panose1 w:val="02020404030301010803"/>
    <w:charset w:val="00"/>
    <w:family w:val="auto"/>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Arial Narrow Bold">
    <w:panose1 w:val="020B0706020202030204"/>
    <w:charset w:val="00"/>
    <w:family w:val="auto"/>
    <w:pitch w:val="variable"/>
    <w:sig w:usb0="00000287" w:usb1="00000800" w:usb2="00000000" w:usb3="00000000" w:csb0="0000009F"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auto"/>
    <w:pitch w:val="variable"/>
    <w:sig w:usb0="E00002FF" w:usb1="6AC7FDFB" w:usb2="08000012" w:usb3="00000000" w:csb0="0002009F" w:csb1="00000000"/>
  </w:font>
  <w:font w:name="Helvetica">
    <w:panose1 w:val="020B05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332B506" w14:textId="77777777" w:rsidR="00F155DD" w:rsidRDefault="00C24DD3">
    <w:pPr>
      <w:pStyle w:val="Footer"/>
      <w:rPr>
        <w:rStyle w:val="PageNumber"/>
      </w:rPr>
    </w:pPr>
    <w:r>
      <w:fldChar w:fldCharType="begin"/>
    </w:r>
    <w:r>
      <w:instrText xml:space="preserve"> STYLEREF  "Doc Title"  \* MERGEFORMAT </w:instrText>
    </w:r>
    <w:r>
      <w:fldChar w:fldCharType="separate"/>
    </w:r>
    <w:r w:rsidR="00F155DD">
      <w:rPr>
        <w:noProof/>
      </w:rPr>
      <w:t>Bonnie User Guide</w:t>
    </w:r>
    <w:r>
      <w:rPr>
        <w:noProof/>
      </w:rPr>
      <w:fldChar w:fldCharType="end"/>
    </w:r>
    <w:r w:rsidR="00F155DD">
      <w:tab/>
    </w:r>
    <w:r w:rsidR="00F155DD">
      <w:tab/>
    </w:r>
    <w:r w:rsidR="00F155DD">
      <w:rPr>
        <w:rStyle w:val="PageNumber"/>
      </w:rPr>
      <w:fldChar w:fldCharType="begin"/>
    </w:r>
    <w:r w:rsidR="00F155DD">
      <w:rPr>
        <w:rStyle w:val="PageNumber"/>
      </w:rPr>
      <w:instrText xml:space="preserve"> PAGE </w:instrText>
    </w:r>
    <w:r w:rsidR="00F155DD">
      <w:rPr>
        <w:rStyle w:val="PageNumber"/>
      </w:rPr>
      <w:fldChar w:fldCharType="separate"/>
    </w:r>
    <w:r w:rsidR="00F155DD">
      <w:rPr>
        <w:rStyle w:val="PageNumber"/>
        <w:noProof/>
      </w:rPr>
      <w:t>ii</w:t>
    </w:r>
    <w:r w:rsidR="00F155DD">
      <w:rPr>
        <w:rStyle w:val="PageNumber"/>
      </w:rPr>
      <w:fldChar w:fldCharType="end"/>
    </w:r>
  </w:p>
  <w:p w14:paraId="2B57A150" w14:textId="77777777" w:rsidR="00F155DD" w:rsidRDefault="00F155DD">
    <w:pPr>
      <w:pStyle w:val="Footer"/>
      <w:rPr>
        <w:b/>
        <w:sz w:val="20"/>
      </w:rPr>
    </w:pPr>
    <w:r>
      <w:fldChar w:fldCharType="begin"/>
    </w:r>
    <w:r>
      <w:instrText xml:space="preserve"> STYLEREF  "Version Number"  \* MERGEFORMAT </w:instrText>
    </w:r>
    <w:r>
      <w:fldChar w:fldCharType="separate"/>
    </w:r>
    <w:r>
      <w:rPr>
        <w:b/>
        <w:noProof/>
      </w:rPr>
      <w:t>Error! Style not defined.</w:t>
    </w:r>
    <w:r>
      <w:rPr>
        <w:rStyle w:val="PageNumber"/>
        <w:noProof/>
      </w:rPr>
      <w:fldChar w:fldCharType="end"/>
    </w:r>
    <w:r>
      <w:rPr>
        <w:rStyle w:val="PageNumber"/>
      </w:rPr>
      <w:tab/>
    </w:r>
    <w:r>
      <w:rPr>
        <w:rStyle w:val="PageNumber"/>
      </w:rPr>
      <w:tab/>
    </w:r>
    <w:r w:rsidR="00C24DD3">
      <w:fldChar w:fldCharType="begin"/>
    </w:r>
    <w:r w:rsidR="00C24DD3">
      <w:instrText xml:space="preserve"> STYLEREF  PubDate  \* MERGEFORMAT </w:instrText>
    </w:r>
    <w:r w:rsidR="00C24DD3">
      <w:fldChar w:fldCharType="separate"/>
    </w:r>
    <w:r>
      <w:rPr>
        <w:rStyle w:val="PageNumber"/>
        <w:noProof/>
      </w:rPr>
      <w:t>April 13, 2015</w:t>
    </w:r>
    <w:r w:rsidR="00C24DD3">
      <w:rPr>
        <w:rStyle w:val="PageNumber"/>
        <w:noProof/>
      </w:rPr>
      <w:fldChar w:fldCharType="end"/>
    </w:r>
    <w:r>
      <w:rPr>
        <w:rStyle w:val="PageNumber"/>
      </w:rPr>
      <w:t>&lt;Pub Date&gt;</w:t>
    </w:r>
    <w:r w:rsidR="00C24DD3">
      <w:fldChar w:fldCharType="begin"/>
    </w:r>
    <w:r w:rsidR="00C24DD3">
      <w:instrText xml:space="preserve"> STYLEREF PubDate \* MERGEFORMAT </w:instrText>
    </w:r>
    <w:r w:rsidR="00C24DD3">
      <w:fldChar w:fldCharType="separate"/>
    </w:r>
    <w:r>
      <w:rPr>
        <w:noProof/>
      </w:rPr>
      <w:t>April 13, 2015</w:t>
    </w:r>
    <w:r w:rsidR="00C24DD3">
      <w:rPr>
        <w:noProof/>
      </w:rPr>
      <w:fldChar w:fldCharType="end"/>
    </w:r>
  </w:p>
  <w:p w14:paraId="5BD456BF" w14:textId="77777777" w:rsidR="00F155DD" w:rsidRDefault="00F155DD">
    <w:pPr>
      <w:pStyle w:val="Footer2"/>
    </w:pPr>
    <w:r>
      <w:fldChar w:fldCharType="begin"/>
    </w:r>
    <w:r>
      <w:instrText xml:space="preserve"> STYLEREF Classification \* MERGEFORMAT </w:instrText>
    </w:r>
    <w:r>
      <w:fldChar w:fldCharType="separate"/>
    </w:r>
    <w:r>
      <w:rPr>
        <w:b w:val="0"/>
        <w:noProof/>
      </w:rPr>
      <w:t>Error! No text of specified style in document.</w:t>
    </w:r>
    <w:r>
      <w:rPr>
        <w:noProof/>
      </w:rPr>
      <w:fldChar w:fldCharType="end"/>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342A5E6" w14:textId="2069E728" w:rsidR="00F155DD" w:rsidRDefault="00C24DD3">
    <w:pPr>
      <w:pStyle w:val="Footer"/>
      <w:rPr>
        <w:rStyle w:val="PageNumber"/>
      </w:rPr>
    </w:pPr>
    <w:r>
      <w:fldChar w:fldCharType="begin"/>
    </w:r>
    <w:r>
      <w:instrText xml:space="preserve"> STYLEREF  "Doc Title"  \* MERGEFORMAT </w:instrText>
    </w:r>
    <w:r>
      <w:fldChar w:fldCharType="separate"/>
    </w:r>
    <w:r w:rsidR="00690021">
      <w:rPr>
        <w:noProof/>
      </w:rPr>
      <w:t>Bonnie User Guide</w:t>
    </w:r>
    <w:r>
      <w:rPr>
        <w:noProof/>
      </w:rPr>
      <w:fldChar w:fldCharType="end"/>
    </w:r>
    <w:r w:rsidR="00F155DD">
      <w:tab/>
    </w:r>
    <w:r w:rsidR="00F155DD">
      <w:tab/>
    </w:r>
    <w:r w:rsidR="00F155DD">
      <w:rPr>
        <w:rStyle w:val="PageNumber"/>
      </w:rPr>
      <w:fldChar w:fldCharType="begin"/>
    </w:r>
    <w:r w:rsidR="00F155DD">
      <w:rPr>
        <w:rStyle w:val="PageNumber"/>
      </w:rPr>
      <w:instrText xml:space="preserve"> PAGE </w:instrText>
    </w:r>
    <w:r w:rsidR="00F155DD">
      <w:rPr>
        <w:rStyle w:val="PageNumber"/>
      </w:rPr>
      <w:fldChar w:fldCharType="separate"/>
    </w:r>
    <w:r w:rsidR="00690021">
      <w:rPr>
        <w:rStyle w:val="PageNumber"/>
        <w:noProof/>
      </w:rPr>
      <w:t>21</w:t>
    </w:r>
    <w:r w:rsidR="00F155DD">
      <w:rPr>
        <w:rStyle w:val="PageNumber"/>
      </w:rPr>
      <w:fldChar w:fldCharType="end"/>
    </w:r>
  </w:p>
  <w:p w14:paraId="0EE362D7" w14:textId="5F654E1D" w:rsidR="00F155DD" w:rsidRDefault="00C24DD3">
    <w:pPr>
      <w:pStyle w:val="VersionDateLineFooter"/>
    </w:pPr>
    <w:r>
      <w:fldChar w:fldCharType="begin"/>
    </w:r>
    <w:r>
      <w:instrText xml:space="preserve"> STYLEREF  Version  \* MERGEFORMAT </w:instrText>
    </w:r>
    <w:r>
      <w:fldChar w:fldCharType="separate"/>
    </w:r>
    <w:r w:rsidR="00690021" w:rsidRPr="00690021">
      <w:rPr>
        <w:bCs/>
        <w:noProof/>
      </w:rPr>
      <w:t>Version 1.65</w:t>
    </w:r>
    <w:r>
      <w:rPr>
        <w:bCs/>
        <w:noProof/>
      </w:rPr>
      <w:fldChar w:fldCharType="end"/>
    </w:r>
    <w:r w:rsidR="00F155DD">
      <w:rPr>
        <w:rStyle w:val="PageNumber"/>
      </w:rPr>
      <w:tab/>
    </w:r>
    <w:r w:rsidR="00F155DD">
      <w:rPr>
        <w:rStyle w:val="PageNumber"/>
      </w:rPr>
      <w:tab/>
    </w:r>
    <w:r>
      <w:fldChar w:fldCharType="begin"/>
    </w:r>
    <w:r>
      <w:instrText xml:space="preserve"> STYLEREF  PubDate  \* MERGEFORMAT </w:instrText>
    </w:r>
    <w:r>
      <w:fldChar w:fldCharType="separate"/>
    </w:r>
    <w:r w:rsidR="00690021">
      <w:rPr>
        <w:noProof/>
      </w:rPr>
      <w:t>November 18, 2016</w:t>
    </w:r>
    <w:r>
      <w:rPr>
        <w:noProof/>
      </w:rPr>
      <w:fldChar w:fldCharType="end"/>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4C06CEE" w14:textId="63A7A7F1" w:rsidR="00F155DD" w:rsidRDefault="00C24DD3">
    <w:pPr>
      <w:pStyle w:val="Footer"/>
      <w:rPr>
        <w:rStyle w:val="PageNumber"/>
      </w:rPr>
    </w:pPr>
    <w:r>
      <w:fldChar w:fldCharType="begin"/>
    </w:r>
    <w:r>
      <w:instrText xml:space="preserve"> STYLEREF  "Doc Title"  \* MERGEFORMAT </w:instrText>
    </w:r>
    <w:r>
      <w:fldChar w:fldCharType="separate"/>
    </w:r>
    <w:r w:rsidR="00690021">
      <w:rPr>
        <w:noProof/>
      </w:rPr>
      <w:t>Bonnie User Guide</w:t>
    </w:r>
    <w:r>
      <w:rPr>
        <w:noProof/>
      </w:rPr>
      <w:fldChar w:fldCharType="end"/>
    </w:r>
    <w:r w:rsidR="00F155DD">
      <w:tab/>
    </w:r>
    <w:r w:rsidR="00F155DD">
      <w:tab/>
    </w:r>
    <w:r w:rsidR="00F155DD">
      <w:rPr>
        <w:rStyle w:val="PageNumber"/>
      </w:rPr>
      <w:fldChar w:fldCharType="begin"/>
    </w:r>
    <w:r w:rsidR="00F155DD">
      <w:rPr>
        <w:rStyle w:val="PageNumber"/>
      </w:rPr>
      <w:instrText xml:space="preserve"> PAGE </w:instrText>
    </w:r>
    <w:r w:rsidR="00F155DD">
      <w:rPr>
        <w:rStyle w:val="PageNumber"/>
      </w:rPr>
      <w:fldChar w:fldCharType="separate"/>
    </w:r>
    <w:r w:rsidR="00690021">
      <w:rPr>
        <w:rStyle w:val="PageNumber"/>
        <w:noProof/>
      </w:rPr>
      <w:t>29</w:t>
    </w:r>
    <w:r w:rsidR="00F155DD">
      <w:rPr>
        <w:rStyle w:val="PageNumber"/>
      </w:rPr>
      <w:fldChar w:fldCharType="end"/>
    </w:r>
  </w:p>
  <w:p w14:paraId="451FC2FF" w14:textId="46D36404" w:rsidR="00F155DD" w:rsidRDefault="00C24DD3">
    <w:pPr>
      <w:pStyle w:val="VersionDateLineFooter"/>
    </w:pPr>
    <w:r>
      <w:fldChar w:fldCharType="begin"/>
    </w:r>
    <w:r>
      <w:instrText xml:space="preserve"> STYLEREF  Version  \* MERGEFORMAT </w:instrText>
    </w:r>
    <w:r>
      <w:fldChar w:fldCharType="separate"/>
    </w:r>
    <w:r w:rsidR="00690021" w:rsidRPr="00690021">
      <w:rPr>
        <w:bCs/>
        <w:noProof/>
      </w:rPr>
      <w:t>Version 1.65</w:t>
    </w:r>
    <w:r>
      <w:rPr>
        <w:bCs/>
        <w:noProof/>
      </w:rPr>
      <w:fldChar w:fldCharType="end"/>
    </w:r>
    <w:r w:rsidR="00F155DD">
      <w:rPr>
        <w:rStyle w:val="PageNumber"/>
      </w:rPr>
      <w:tab/>
    </w:r>
    <w:r w:rsidR="00F155DD">
      <w:rPr>
        <w:rStyle w:val="PageNumber"/>
      </w:rPr>
      <w:tab/>
    </w:r>
    <w:r>
      <w:fldChar w:fldCharType="begin"/>
    </w:r>
    <w:r>
      <w:instrText xml:space="preserve"> STYLEREF  PubDate  \* MERGEFORMAT </w:instrText>
    </w:r>
    <w:r>
      <w:fldChar w:fldCharType="separate"/>
    </w:r>
    <w:r w:rsidR="00690021">
      <w:rPr>
        <w:noProof/>
      </w:rPr>
      <w:t>November 18, 2016</w:t>
    </w:r>
    <w:r>
      <w:rPr>
        <w:noProof/>
      </w:rPr>
      <w:fldChar w:fldCharType="end"/>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C6071B8" w14:textId="1A2A2B40" w:rsidR="00F155DD" w:rsidRDefault="00C24DD3">
    <w:pPr>
      <w:pStyle w:val="Footer"/>
      <w:rPr>
        <w:rStyle w:val="PageNumber"/>
      </w:rPr>
    </w:pPr>
    <w:r>
      <w:fldChar w:fldCharType="begin"/>
    </w:r>
    <w:r>
      <w:instrText xml:space="preserve"> STYLEREF  "Doc Title"  \* MERGEFORMAT </w:instrText>
    </w:r>
    <w:r>
      <w:fldChar w:fldCharType="separate"/>
    </w:r>
    <w:r w:rsidR="00690021">
      <w:rPr>
        <w:noProof/>
      </w:rPr>
      <w:t>Bonnie User Guide</w:t>
    </w:r>
    <w:r>
      <w:rPr>
        <w:noProof/>
      </w:rPr>
      <w:fldChar w:fldCharType="end"/>
    </w:r>
    <w:r w:rsidR="00F155DD">
      <w:tab/>
    </w:r>
    <w:r w:rsidR="00F155DD">
      <w:tab/>
    </w:r>
    <w:r w:rsidR="00F155DD">
      <w:rPr>
        <w:rStyle w:val="PageNumber"/>
      </w:rPr>
      <w:fldChar w:fldCharType="begin"/>
    </w:r>
    <w:r w:rsidR="00F155DD">
      <w:rPr>
        <w:rStyle w:val="PageNumber"/>
      </w:rPr>
      <w:instrText xml:space="preserve"> PAGE </w:instrText>
    </w:r>
    <w:r w:rsidR="00F155DD">
      <w:rPr>
        <w:rStyle w:val="PageNumber"/>
      </w:rPr>
      <w:fldChar w:fldCharType="separate"/>
    </w:r>
    <w:r w:rsidR="00690021">
      <w:rPr>
        <w:rStyle w:val="PageNumber"/>
        <w:noProof/>
      </w:rPr>
      <w:t>35</w:t>
    </w:r>
    <w:r w:rsidR="00F155DD">
      <w:rPr>
        <w:rStyle w:val="PageNumber"/>
      </w:rPr>
      <w:fldChar w:fldCharType="end"/>
    </w:r>
  </w:p>
  <w:p w14:paraId="0AF75AD1" w14:textId="1CD9B966" w:rsidR="00F155DD" w:rsidRDefault="00C24DD3">
    <w:pPr>
      <w:pStyle w:val="VersionDateLineFooter"/>
    </w:pPr>
    <w:r>
      <w:fldChar w:fldCharType="begin"/>
    </w:r>
    <w:r>
      <w:instrText xml:space="preserve"> STYLEREF  Version  \* MERGEFORMAT </w:instrText>
    </w:r>
    <w:r>
      <w:fldChar w:fldCharType="separate"/>
    </w:r>
    <w:r w:rsidR="00690021" w:rsidRPr="00690021">
      <w:rPr>
        <w:bCs/>
        <w:noProof/>
      </w:rPr>
      <w:t>Version 1.65</w:t>
    </w:r>
    <w:r>
      <w:rPr>
        <w:bCs/>
        <w:noProof/>
      </w:rPr>
      <w:fldChar w:fldCharType="end"/>
    </w:r>
    <w:r w:rsidR="00F155DD">
      <w:rPr>
        <w:rStyle w:val="PageNumber"/>
      </w:rPr>
      <w:tab/>
    </w:r>
    <w:r w:rsidR="00F155DD">
      <w:rPr>
        <w:rStyle w:val="PageNumber"/>
      </w:rPr>
      <w:tab/>
    </w:r>
    <w:r>
      <w:fldChar w:fldCharType="begin"/>
    </w:r>
    <w:r>
      <w:instrText xml:space="preserve"> STYLEREF  PubDate  \* MERGEFORMAT </w:instrText>
    </w:r>
    <w:r>
      <w:fldChar w:fldCharType="separate"/>
    </w:r>
    <w:r w:rsidR="00690021">
      <w:rPr>
        <w:noProof/>
      </w:rPr>
      <w:t>November 18, 2016</w:t>
    </w:r>
    <w:r>
      <w:rPr>
        <w:noProof/>
      </w:rPr>
      <w:fldChar w:fldCharType="end"/>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0D9738A" w14:textId="44964082" w:rsidR="00F155DD" w:rsidRDefault="00C24DD3">
    <w:pPr>
      <w:pStyle w:val="Footer"/>
      <w:rPr>
        <w:rStyle w:val="PageNumber"/>
      </w:rPr>
    </w:pPr>
    <w:r>
      <w:fldChar w:fldCharType="begin"/>
    </w:r>
    <w:r>
      <w:instrText xml:space="preserve"> STYLEREF  "Doc Title"  \* MERGEFORMAT </w:instrText>
    </w:r>
    <w:r>
      <w:fldChar w:fldCharType="separate"/>
    </w:r>
    <w:r w:rsidR="00690021">
      <w:rPr>
        <w:noProof/>
      </w:rPr>
      <w:t>Bonnie User Guide</w:t>
    </w:r>
    <w:r>
      <w:rPr>
        <w:noProof/>
      </w:rPr>
      <w:fldChar w:fldCharType="end"/>
    </w:r>
    <w:r w:rsidR="00F155DD">
      <w:tab/>
    </w:r>
    <w:r w:rsidR="00F155DD">
      <w:tab/>
    </w:r>
    <w:r w:rsidR="00F155DD">
      <w:rPr>
        <w:rStyle w:val="PageNumber"/>
      </w:rPr>
      <w:fldChar w:fldCharType="begin"/>
    </w:r>
    <w:r w:rsidR="00F155DD">
      <w:rPr>
        <w:rStyle w:val="PageNumber"/>
      </w:rPr>
      <w:instrText xml:space="preserve"> PAGE </w:instrText>
    </w:r>
    <w:r w:rsidR="00F155DD">
      <w:rPr>
        <w:rStyle w:val="PageNumber"/>
      </w:rPr>
      <w:fldChar w:fldCharType="separate"/>
    </w:r>
    <w:r w:rsidR="00690021">
      <w:rPr>
        <w:rStyle w:val="PageNumber"/>
        <w:noProof/>
      </w:rPr>
      <w:t>38</w:t>
    </w:r>
    <w:r w:rsidR="00F155DD">
      <w:rPr>
        <w:rStyle w:val="PageNumber"/>
      </w:rPr>
      <w:fldChar w:fldCharType="end"/>
    </w:r>
  </w:p>
  <w:p w14:paraId="61327290" w14:textId="674753CE" w:rsidR="00F155DD" w:rsidRDefault="00C24DD3">
    <w:pPr>
      <w:pStyle w:val="VersionDateLineFooter"/>
    </w:pPr>
    <w:r>
      <w:fldChar w:fldCharType="begin"/>
    </w:r>
    <w:r>
      <w:instrText xml:space="preserve"> STYLEREF  Version  \* MERGEFORMAT </w:instrText>
    </w:r>
    <w:r>
      <w:fldChar w:fldCharType="separate"/>
    </w:r>
    <w:r w:rsidR="00690021" w:rsidRPr="00690021">
      <w:rPr>
        <w:bCs/>
        <w:noProof/>
      </w:rPr>
      <w:t>Version 1.65</w:t>
    </w:r>
    <w:r>
      <w:rPr>
        <w:bCs/>
        <w:noProof/>
      </w:rPr>
      <w:fldChar w:fldCharType="end"/>
    </w:r>
    <w:r w:rsidR="00F155DD">
      <w:rPr>
        <w:rStyle w:val="PageNumber"/>
      </w:rPr>
      <w:tab/>
    </w:r>
    <w:r w:rsidR="00F155DD">
      <w:rPr>
        <w:rStyle w:val="PageNumber"/>
      </w:rPr>
      <w:tab/>
    </w:r>
    <w:r>
      <w:fldChar w:fldCharType="begin"/>
    </w:r>
    <w:r>
      <w:instrText xml:space="preserve"> STYLEREF  PubDate  \* MERGEFORMAT </w:instrText>
    </w:r>
    <w:r>
      <w:fldChar w:fldCharType="separate"/>
    </w:r>
    <w:r w:rsidR="00690021">
      <w:rPr>
        <w:noProof/>
      </w:rPr>
      <w:t>November 18, 2016</w:t>
    </w:r>
    <w:r>
      <w:rPr>
        <w:noProof/>
      </w:rPr>
      <w:fldChar w:fldCharType="end"/>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ED533A9" w14:textId="1F55B1DB" w:rsidR="00F155DD" w:rsidRDefault="00C24DD3">
    <w:pPr>
      <w:pStyle w:val="Footer"/>
      <w:rPr>
        <w:rStyle w:val="PageNumber"/>
      </w:rPr>
    </w:pPr>
    <w:r>
      <w:fldChar w:fldCharType="begin"/>
    </w:r>
    <w:r>
      <w:instrText xml:space="preserve"> STYLEREF  "Doc Title"  \* MERGEFORMAT </w:instrText>
    </w:r>
    <w:r>
      <w:fldChar w:fldCharType="separate"/>
    </w:r>
    <w:r w:rsidR="00690021">
      <w:rPr>
        <w:noProof/>
      </w:rPr>
      <w:t>Bonnie User Guide</w:t>
    </w:r>
    <w:r>
      <w:rPr>
        <w:noProof/>
      </w:rPr>
      <w:fldChar w:fldCharType="end"/>
    </w:r>
    <w:r w:rsidR="00F155DD">
      <w:tab/>
    </w:r>
    <w:r w:rsidR="00F155DD">
      <w:tab/>
    </w:r>
    <w:r w:rsidR="00F155DD">
      <w:rPr>
        <w:rStyle w:val="PageNumber"/>
      </w:rPr>
      <w:fldChar w:fldCharType="begin"/>
    </w:r>
    <w:r w:rsidR="00F155DD">
      <w:rPr>
        <w:rStyle w:val="PageNumber"/>
      </w:rPr>
      <w:instrText xml:space="preserve"> PAGE </w:instrText>
    </w:r>
    <w:r w:rsidR="00F155DD">
      <w:rPr>
        <w:rStyle w:val="PageNumber"/>
      </w:rPr>
      <w:fldChar w:fldCharType="separate"/>
    </w:r>
    <w:r w:rsidR="00690021">
      <w:rPr>
        <w:rStyle w:val="PageNumber"/>
        <w:noProof/>
      </w:rPr>
      <w:t>49</w:t>
    </w:r>
    <w:r w:rsidR="00F155DD">
      <w:rPr>
        <w:rStyle w:val="PageNumber"/>
      </w:rPr>
      <w:fldChar w:fldCharType="end"/>
    </w:r>
  </w:p>
  <w:p w14:paraId="142BC0D3" w14:textId="677D788F" w:rsidR="00F155DD" w:rsidRDefault="00C24DD3">
    <w:pPr>
      <w:pStyle w:val="VersionDateLineFooter"/>
    </w:pPr>
    <w:r>
      <w:fldChar w:fldCharType="begin"/>
    </w:r>
    <w:r>
      <w:instrText xml:space="preserve"> STYLEREF  Version  \* MERGEFORMAT </w:instrText>
    </w:r>
    <w:r>
      <w:fldChar w:fldCharType="separate"/>
    </w:r>
    <w:r w:rsidR="00690021" w:rsidRPr="00690021">
      <w:rPr>
        <w:bCs/>
        <w:noProof/>
      </w:rPr>
      <w:t>Version 1.65</w:t>
    </w:r>
    <w:r>
      <w:rPr>
        <w:bCs/>
        <w:noProof/>
      </w:rPr>
      <w:fldChar w:fldCharType="end"/>
    </w:r>
    <w:r w:rsidR="00F155DD">
      <w:rPr>
        <w:rStyle w:val="PageNumber"/>
      </w:rPr>
      <w:tab/>
    </w:r>
    <w:r w:rsidR="00F155DD">
      <w:rPr>
        <w:rStyle w:val="PageNumber"/>
      </w:rPr>
      <w:tab/>
    </w:r>
    <w:r>
      <w:fldChar w:fldCharType="begin"/>
    </w:r>
    <w:r>
      <w:instrText xml:space="preserve"> STYLEREF  PubDate  \* MERGEFORMAT </w:instrText>
    </w:r>
    <w:r>
      <w:fldChar w:fldCharType="separate"/>
    </w:r>
    <w:r w:rsidR="00690021">
      <w:rPr>
        <w:noProof/>
      </w:rPr>
      <w:t>November 18, 2016</w:t>
    </w:r>
    <w:r>
      <w:rPr>
        <w:noProof/>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AB1972F" w14:textId="44A2B178" w:rsidR="00F155DD" w:rsidRDefault="00C24DD3">
    <w:pPr>
      <w:pStyle w:val="Footer"/>
      <w:rPr>
        <w:rStyle w:val="PageNumber"/>
      </w:rPr>
    </w:pPr>
    <w:r>
      <w:fldChar w:fldCharType="begin"/>
    </w:r>
    <w:r>
      <w:instrText xml:space="preserve"> STYLEREF  "Doc Title"  \* MERGEFORMAT </w:instrText>
    </w:r>
    <w:r>
      <w:fldChar w:fldCharType="separate"/>
    </w:r>
    <w:r w:rsidR="00690021">
      <w:rPr>
        <w:noProof/>
      </w:rPr>
      <w:t>Bonnie User Guide</w:t>
    </w:r>
    <w:r>
      <w:rPr>
        <w:noProof/>
      </w:rPr>
      <w:fldChar w:fldCharType="end"/>
    </w:r>
    <w:r w:rsidR="00F155DD">
      <w:tab/>
    </w:r>
    <w:r w:rsidR="00F155DD">
      <w:tab/>
    </w:r>
    <w:r w:rsidR="00F155DD">
      <w:rPr>
        <w:rStyle w:val="PageNumber"/>
      </w:rPr>
      <w:fldChar w:fldCharType="begin"/>
    </w:r>
    <w:r w:rsidR="00F155DD">
      <w:rPr>
        <w:rStyle w:val="PageNumber"/>
      </w:rPr>
      <w:instrText xml:space="preserve"> PAGE </w:instrText>
    </w:r>
    <w:r w:rsidR="00F155DD">
      <w:rPr>
        <w:rStyle w:val="PageNumber"/>
      </w:rPr>
      <w:fldChar w:fldCharType="separate"/>
    </w:r>
    <w:r w:rsidR="00690021">
      <w:rPr>
        <w:rStyle w:val="PageNumber"/>
        <w:noProof/>
      </w:rPr>
      <w:t>i</w:t>
    </w:r>
    <w:r w:rsidR="00F155DD">
      <w:rPr>
        <w:rStyle w:val="PageNumber"/>
      </w:rPr>
      <w:fldChar w:fldCharType="end"/>
    </w:r>
  </w:p>
  <w:p w14:paraId="2A019E59" w14:textId="24505E34" w:rsidR="00F155DD" w:rsidRDefault="00C24DD3">
    <w:pPr>
      <w:pStyle w:val="VersionDateLineFooter"/>
    </w:pPr>
    <w:r>
      <w:fldChar w:fldCharType="begin"/>
    </w:r>
    <w:r>
      <w:instrText xml:space="preserve"> STYLEREF  Version  \* MERGEFORMAT </w:instrText>
    </w:r>
    <w:r>
      <w:fldChar w:fldCharType="separate"/>
    </w:r>
    <w:r w:rsidR="00690021">
      <w:rPr>
        <w:noProof/>
      </w:rPr>
      <w:t>Version 1.65</w:t>
    </w:r>
    <w:r>
      <w:rPr>
        <w:noProof/>
      </w:rPr>
      <w:fldChar w:fldCharType="end"/>
    </w:r>
    <w:r w:rsidR="00F155DD">
      <w:rPr>
        <w:rStyle w:val="PageNumber"/>
      </w:rPr>
      <w:tab/>
    </w:r>
    <w:r w:rsidR="00F155DD">
      <w:rPr>
        <w:rStyle w:val="PageNumber"/>
      </w:rPr>
      <w:tab/>
    </w:r>
    <w:r>
      <w:fldChar w:fldCharType="begin"/>
    </w:r>
    <w:r>
      <w:instrText xml:space="preserve"> STYLEREF  PubDate  \* MERGEFORMAT </w:instrText>
    </w:r>
    <w:r>
      <w:fldChar w:fldCharType="separate"/>
    </w:r>
    <w:r w:rsidR="00690021" w:rsidRPr="00690021">
      <w:rPr>
        <w:bCs/>
        <w:noProof/>
      </w:rPr>
      <w:t>November 18, 2016</w:t>
    </w:r>
    <w:r>
      <w:rPr>
        <w:bCs/>
        <w:noProof/>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8C03D6D" w14:textId="7D70AA2E" w:rsidR="00F155DD" w:rsidRDefault="00C24DD3">
    <w:pPr>
      <w:pStyle w:val="Footer"/>
      <w:rPr>
        <w:rStyle w:val="PageNumber"/>
      </w:rPr>
    </w:pPr>
    <w:r>
      <w:fldChar w:fldCharType="begin"/>
    </w:r>
    <w:r>
      <w:instrText xml:space="preserve"> STYLEREF  "Doc Title"  \* MERGEFORMAT </w:instrText>
    </w:r>
    <w:r>
      <w:fldChar w:fldCharType="separate"/>
    </w:r>
    <w:r w:rsidR="00690021">
      <w:rPr>
        <w:noProof/>
      </w:rPr>
      <w:t>Bonnie User Guide</w:t>
    </w:r>
    <w:r>
      <w:rPr>
        <w:noProof/>
      </w:rPr>
      <w:fldChar w:fldCharType="end"/>
    </w:r>
    <w:r w:rsidR="00F155DD">
      <w:tab/>
    </w:r>
    <w:r w:rsidR="00F155DD">
      <w:tab/>
    </w:r>
    <w:r w:rsidR="00F155DD">
      <w:rPr>
        <w:rStyle w:val="PageNumber"/>
      </w:rPr>
      <w:fldChar w:fldCharType="begin"/>
    </w:r>
    <w:r w:rsidR="00F155DD">
      <w:rPr>
        <w:rStyle w:val="PageNumber"/>
      </w:rPr>
      <w:instrText xml:space="preserve"> PAGE </w:instrText>
    </w:r>
    <w:r w:rsidR="00F155DD">
      <w:rPr>
        <w:rStyle w:val="PageNumber"/>
      </w:rPr>
      <w:fldChar w:fldCharType="separate"/>
    </w:r>
    <w:r w:rsidR="00690021">
      <w:rPr>
        <w:rStyle w:val="PageNumber"/>
        <w:noProof/>
      </w:rPr>
      <w:t>v</w:t>
    </w:r>
    <w:r w:rsidR="00F155DD">
      <w:rPr>
        <w:rStyle w:val="PageNumber"/>
      </w:rPr>
      <w:fldChar w:fldCharType="end"/>
    </w:r>
  </w:p>
  <w:p w14:paraId="3201628E" w14:textId="46D3CD1D" w:rsidR="00F155DD" w:rsidRDefault="00C24DD3">
    <w:pPr>
      <w:pStyle w:val="VersionDateLineFooter"/>
    </w:pPr>
    <w:r>
      <w:fldChar w:fldCharType="begin"/>
    </w:r>
    <w:r>
      <w:instrText xml:space="preserve"> STYLEREF  Version  \* MERGEFORMAT </w:instrText>
    </w:r>
    <w:r>
      <w:fldChar w:fldCharType="separate"/>
    </w:r>
    <w:r w:rsidR="00690021" w:rsidRPr="00690021">
      <w:rPr>
        <w:bCs/>
        <w:noProof/>
      </w:rPr>
      <w:t>Version 1.65</w:t>
    </w:r>
    <w:r>
      <w:rPr>
        <w:bCs/>
        <w:noProof/>
      </w:rPr>
      <w:fldChar w:fldCharType="end"/>
    </w:r>
    <w:r w:rsidR="00F155DD">
      <w:rPr>
        <w:rStyle w:val="PageNumber"/>
      </w:rPr>
      <w:tab/>
    </w:r>
    <w:r w:rsidR="00F155DD">
      <w:rPr>
        <w:rStyle w:val="PageNumber"/>
      </w:rPr>
      <w:tab/>
    </w:r>
    <w:r>
      <w:fldChar w:fldCharType="begin"/>
    </w:r>
    <w:r>
      <w:instrText xml:space="preserve"> STYLEREF  PubDate  \* MERGEFORMAT </w:instrText>
    </w:r>
    <w:r>
      <w:fldChar w:fldCharType="separate"/>
    </w:r>
    <w:r w:rsidR="00690021" w:rsidRPr="00690021">
      <w:rPr>
        <w:bCs/>
        <w:noProof/>
      </w:rPr>
      <w:t>November 18, 2016</w:t>
    </w:r>
    <w:r>
      <w:rPr>
        <w:bCs/>
        <w:noProof/>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2D424F3" w14:textId="41EBB1A3" w:rsidR="00F155DD" w:rsidRDefault="00C24DD3">
    <w:pPr>
      <w:pStyle w:val="Footer"/>
      <w:rPr>
        <w:rStyle w:val="PageNumber"/>
      </w:rPr>
    </w:pPr>
    <w:r>
      <w:fldChar w:fldCharType="begin"/>
    </w:r>
    <w:r>
      <w:instrText xml:space="preserve"> STYLEREF  "Doc Title"  \* MERGEFORMAT </w:instrText>
    </w:r>
    <w:r>
      <w:fldChar w:fldCharType="separate"/>
    </w:r>
    <w:r w:rsidR="00690021">
      <w:rPr>
        <w:noProof/>
      </w:rPr>
      <w:t>Bonnie User Guide</w:t>
    </w:r>
    <w:r>
      <w:rPr>
        <w:noProof/>
      </w:rPr>
      <w:fldChar w:fldCharType="end"/>
    </w:r>
    <w:r w:rsidR="00F155DD">
      <w:tab/>
    </w:r>
    <w:r w:rsidR="00F155DD">
      <w:tab/>
    </w:r>
    <w:r w:rsidR="00F155DD">
      <w:rPr>
        <w:rStyle w:val="PageNumber"/>
      </w:rPr>
      <w:fldChar w:fldCharType="begin"/>
    </w:r>
    <w:r w:rsidR="00F155DD">
      <w:rPr>
        <w:rStyle w:val="PageNumber"/>
      </w:rPr>
      <w:instrText xml:space="preserve"> PAGE </w:instrText>
    </w:r>
    <w:r w:rsidR="00F155DD">
      <w:rPr>
        <w:rStyle w:val="PageNumber"/>
      </w:rPr>
      <w:fldChar w:fldCharType="separate"/>
    </w:r>
    <w:r w:rsidR="00690021">
      <w:rPr>
        <w:rStyle w:val="PageNumber"/>
        <w:noProof/>
      </w:rPr>
      <w:t>ii</w:t>
    </w:r>
    <w:r w:rsidR="00F155DD">
      <w:rPr>
        <w:rStyle w:val="PageNumber"/>
      </w:rPr>
      <w:fldChar w:fldCharType="end"/>
    </w:r>
  </w:p>
  <w:p w14:paraId="5F9A5D0F" w14:textId="2561EB5C" w:rsidR="00F155DD" w:rsidRDefault="00C24DD3">
    <w:pPr>
      <w:pStyle w:val="VersionDateLineFooter"/>
      <w:rPr>
        <w:b/>
      </w:rPr>
    </w:pPr>
    <w:r>
      <w:fldChar w:fldCharType="begin"/>
    </w:r>
    <w:r>
      <w:instrText xml:space="preserve"> STYLEREF  Version  \* MERGEFORMAT </w:instrText>
    </w:r>
    <w:r>
      <w:fldChar w:fldCharType="separate"/>
    </w:r>
    <w:r w:rsidR="00690021" w:rsidRPr="00690021">
      <w:rPr>
        <w:bCs/>
        <w:noProof/>
      </w:rPr>
      <w:t>Version 1.65</w:t>
    </w:r>
    <w:r>
      <w:rPr>
        <w:bCs/>
        <w:noProof/>
      </w:rPr>
      <w:fldChar w:fldCharType="end"/>
    </w:r>
    <w:r w:rsidR="00F155DD">
      <w:rPr>
        <w:rStyle w:val="PageNumber"/>
        <w:b/>
      </w:rPr>
      <w:tab/>
    </w:r>
    <w:r w:rsidR="00F155DD">
      <w:rPr>
        <w:rStyle w:val="PageNumber"/>
        <w:b/>
      </w:rPr>
      <w:tab/>
    </w:r>
    <w:r>
      <w:fldChar w:fldCharType="begin"/>
    </w:r>
    <w:r>
      <w:instrText xml:space="preserve"> STYLEREF  PubDate  \* MERGEFORMAT </w:instrText>
    </w:r>
    <w:r>
      <w:fldChar w:fldCharType="separate"/>
    </w:r>
    <w:r w:rsidR="00690021" w:rsidRPr="00690021">
      <w:rPr>
        <w:bCs/>
        <w:noProof/>
      </w:rPr>
      <w:t>November 18, 2016</w:t>
    </w:r>
    <w:r>
      <w:rPr>
        <w:bCs/>
        <w:noProof/>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F01D78B" w14:textId="083187A9" w:rsidR="00F155DD" w:rsidRDefault="00C24DD3">
    <w:pPr>
      <w:pStyle w:val="VersionDateLineFooter"/>
      <w:rPr>
        <w:rStyle w:val="PageNumber"/>
      </w:rPr>
    </w:pPr>
    <w:r>
      <w:fldChar w:fldCharType="begin"/>
    </w:r>
    <w:r>
      <w:instrText xml:space="preserve"> STYLEREF  "Doc Title"  \* MERGEFORMAT </w:instrText>
    </w:r>
    <w:r>
      <w:fldChar w:fldCharType="separate"/>
    </w:r>
    <w:r w:rsidR="00690021">
      <w:rPr>
        <w:noProof/>
      </w:rPr>
      <w:t>Bonnie User Guide</w:t>
    </w:r>
    <w:r>
      <w:rPr>
        <w:noProof/>
      </w:rPr>
      <w:fldChar w:fldCharType="end"/>
    </w:r>
    <w:r w:rsidR="00F155DD">
      <w:tab/>
    </w:r>
    <w:r w:rsidR="00F155DD">
      <w:tab/>
    </w:r>
    <w:r w:rsidR="00F155DD">
      <w:rPr>
        <w:rStyle w:val="PageNumber"/>
      </w:rPr>
      <w:fldChar w:fldCharType="begin"/>
    </w:r>
    <w:r w:rsidR="00F155DD">
      <w:rPr>
        <w:rStyle w:val="PageNumber"/>
      </w:rPr>
      <w:instrText xml:space="preserve"> PAGE </w:instrText>
    </w:r>
    <w:r w:rsidR="00F155DD">
      <w:rPr>
        <w:rStyle w:val="PageNumber"/>
      </w:rPr>
      <w:fldChar w:fldCharType="separate"/>
    </w:r>
    <w:r w:rsidR="00690021">
      <w:rPr>
        <w:rStyle w:val="PageNumber"/>
        <w:noProof/>
      </w:rPr>
      <w:t>iv</w:t>
    </w:r>
    <w:r w:rsidR="00F155DD">
      <w:rPr>
        <w:rStyle w:val="PageNumber"/>
      </w:rPr>
      <w:fldChar w:fldCharType="end"/>
    </w:r>
  </w:p>
  <w:p w14:paraId="64B6D09A" w14:textId="36B59CEB" w:rsidR="00F155DD" w:rsidRDefault="00C24DD3">
    <w:pPr>
      <w:pStyle w:val="VersionDateLineFooter"/>
    </w:pPr>
    <w:r>
      <w:fldChar w:fldCharType="begin"/>
    </w:r>
    <w:r>
      <w:instrText xml:space="preserve"> STYLEREF  Version  \* MERGEFORMAT </w:instrText>
    </w:r>
    <w:r>
      <w:fldChar w:fldCharType="separate"/>
    </w:r>
    <w:r w:rsidR="00690021" w:rsidRPr="00690021">
      <w:rPr>
        <w:bCs/>
        <w:noProof/>
      </w:rPr>
      <w:t>Version 1.65</w:t>
    </w:r>
    <w:r>
      <w:rPr>
        <w:bCs/>
        <w:noProof/>
      </w:rPr>
      <w:fldChar w:fldCharType="end"/>
    </w:r>
    <w:r w:rsidR="00F155DD">
      <w:rPr>
        <w:rStyle w:val="PageNumber"/>
      </w:rPr>
      <w:tab/>
    </w:r>
    <w:r w:rsidR="00F155DD">
      <w:rPr>
        <w:rStyle w:val="PageNumber"/>
      </w:rPr>
      <w:tab/>
    </w:r>
    <w:r>
      <w:fldChar w:fldCharType="begin"/>
    </w:r>
    <w:r>
      <w:instrText xml:space="preserve"> STYLEREF  PubDate  \* MERGEFORMAT </w:instrText>
    </w:r>
    <w:r>
      <w:fldChar w:fldCharType="separate"/>
    </w:r>
    <w:r w:rsidR="00690021" w:rsidRPr="00690021">
      <w:rPr>
        <w:bCs/>
        <w:noProof/>
      </w:rPr>
      <w:t>November 18,</w:t>
    </w:r>
    <w:r w:rsidR="00690021">
      <w:rPr>
        <w:noProof/>
      </w:rPr>
      <w:t xml:space="preserve"> 2016</w:t>
    </w:r>
    <w:r>
      <w:rPr>
        <w:noProof/>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700C126" w14:textId="167AA71A" w:rsidR="00F155DD" w:rsidRDefault="00C24DD3">
    <w:pPr>
      <w:pStyle w:val="Footer"/>
      <w:rPr>
        <w:rStyle w:val="PageNumber"/>
      </w:rPr>
    </w:pPr>
    <w:r>
      <w:fldChar w:fldCharType="begin"/>
    </w:r>
    <w:r>
      <w:instrText xml:space="preserve"> STYLEREF  "Doc Title"  \* MERGEFORMAT </w:instrText>
    </w:r>
    <w:r>
      <w:fldChar w:fldCharType="separate"/>
    </w:r>
    <w:r w:rsidR="00690021">
      <w:rPr>
        <w:noProof/>
      </w:rPr>
      <w:t>Bonnie User Guide</w:t>
    </w:r>
    <w:r>
      <w:rPr>
        <w:noProof/>
      </w:rPr>
      <w:fldChar w:fldCharType="end"/>
    </w:r>
    <w:r w:rsidR="00F155DD">
      <w:tab/>
    </w:r>
    <w:r w:rsidR="00F155DD">
      <w:tab/>
    </w:r>
    <w:r w:rsidR="00F155DD">
      <w:rPr>
        <w:rStyle w:val="PageNumber"/>
      </w:rPr>
      <w:fldChar w:fldCharType="begin"/>
    </w:r>
    <w:r w:rsidR="00F155DD">
      <w:rPr>
        <w:rStyle w:val="PageNumber"/>
      </w:rPr>
      <w:instrText xml:space="preserve"> PAGE </w:instrText>
    </w:r>
    <w:r w:rsidR="00F155DD">
      <w:rPr>
        <w:rStyle w:val="PageNumber"/>
      </w:rPr>
      <w:fldChar w:fldCharType="separate"/>
    </w:r>
    <w:r w:rsidR="00690021">
      <w:rPr>
        <w:rStyle w:val="PageNumber"/>
        <w:noProof/>
      </w:rPr>
      <w:t>16</w:t>
    </w:r>
    <w:r w:rsidR="00F155DD">
      <w:rPr>
        <w:rStyle w:val="PageNumber"/>
      </w:rPr>
      <w:fldChar w:fldCharType="end"/>
    </w:r>
  </w:p>
  <w:p w14:paraId="22FEC5A5" w14:textId="3611675E" w:rsidR="00F155DD" w:rsidRDefault="00F155DD">
    <w:pPr>
      <w:pStyle w:val="VersionDateLineFooter"/>
    </w:pPr>
    <w:r>
      <w:t>Version 1.5</w:t>
    </w:r>
    <w:r>
      <w:rPr>
        <w:rStyle w:val="PageNumber"/>
      </w:rPr>
      <w:tab/>
    </w:r>
    <w:r>
      <w:rPr>
        <w:rStyle w:val="PageNumber"/>
      </w:rPr>
      <w:tab/>
    </w:r>
    <w:r>
      <w:rPr>
        <w:rStyle w:val="PageNumber"/>
      </w:rPr>
      <w:fldChar w:fldCharType="begin"/>
    </w:r>
    <w:r>
      <w:rPr>
        <w:rStyle w:val="PageNumber"/>
      </w:rPr>
      <w:instrText xml:space="preserve"> STYLEREF  PubDate  \* MERGEFORMAT </w:instrText>
    </w:r>
    <w:r>
      <w:rPr>
        <w:rStyle w:val="PageNumber"/>
      </w:rPr>
      <w:fldChar w:fldCharType="separate"/>
    </w:r>
    <w:r w:rsidR="00690021">
      <w:rPr>
        <w:rStyle w:val="PageNumber"/>
        <w:noProof/>
      </w:rPr>
      <w:t>November 18, 2016</w:t>
    </w:r>
    <w:r>
      <w:rPr>
        <w:rStyle w:val="PageNumber"/>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C5BF436" w14:textId="68F22975" w:rsidR="00F155DD" w:rsidRDefault="00C24DD3">
    <w:pPr>
      <w:pStyle w:val="Footer"/>
      <w:rPr>
        <w:rStyle w:val="PageNumber"/>
      </w:rPr>
    </w:pPr>
    <w:r>
      <w:fldChar w:fldCharType="begin"/>
    </w:r>
    <w:r>
      <w:instrText xml:space="preserve"> STYLEREF  "Doc Title"  \* MERGEFORMAT </w:instrText>
    </w:r>
    <w:r>
      <w:fldChar w:fldCharType="separate"/>
    </w:r>
    <w:r w:rsidR="00690021">
      <w:rPr>
        <w:noProof/>
      </w:rPr>
      <w:t>Bonnie User Guide</w:t>
    </w:r>
    <w:r>
      <w:rPr>
        <w:noProof/>
      </w:rPr>
      <w:fldChar w:fldCharType="end"/>
    </w:r>
    <w:r w:rsidR="00F155DD">
      <w:tab/>
    </w:r>
    <w:r w:rsidR="00F155DD">
      <w:tab/>
    </w:r>
    <w:r w:rsidR="00F155DD">
      <w:rPr>
        <w:rStyle w:val="PageNumber"/>
      </w:rPr>
      <w:fldChar w:fldCharType="begin"/>
    </w:r>
    <w:r w:rsidR="00F155DD">
      <w:rPr>
        <w:rStyle w:val="PageNumber"/>
      </w:rPr>
      <w:instrText xml:space="preserve"> PAGE </w:instrText>
    </w:r>
    <w:r w:rsidR="00F155DD">
      <w:rPr>
        <w:rStyle w:val="PageNumber"/>
      </w:rPr>
      <w:fldChar w:fldCharType="separate"/>
    </w:r>
    <w:r w:rsidR="00690021">
      <w:rPr>
        <w:rStyle w:val="PageNumber"/>
        <w:noProof/>
      </w:rPr>
      <w:t>1</w:t>
    </w:r>
    <w:r w:rsidR="00F155DD">
      <w:rPr>
        <w:rStyle w:val="PageNumber"/>
      </w:rPr>
      <w:fldChar w:fldCharType="end"/>
    </w:r>
  </w:p>
  <w:p w14:paraId="3EB4668D" w14:textId="03487FF0" w:rsidR="00F155DD" w:rsidRDefault="00C24DD3">
    <w:pPr>
      <w:pStyle w:val="VersionDateLineFooter"/>
    </w:pPr>
    <w:r>
      <w:fldChar w:fldCharType="begin"/>
    </w:r>
    <w:r>
      <w:instrText xml:space="preserve"> STYLEREF  Version  \* MERGEFORMAT </w:instrText>
    </w:r>
    <w:r>
      <w:fldChar w:fldCharType="separate"/>
    </w:r>
    <w:r w:rsidR="00690021" w:rsidRPr="00690021">
      <w:rPr>
        <w:bCs/>
        <w:noProof/>
      </w:rPr>
      <w:t>Version 1.65</w:t>
    </w:r>
    <w:r>
      <w:rPr>
        <w:bCs/>
        <w:noProof/>
      </w:rPr>
      <w:fldChar w:fldCharType="end"/>
    </w:r>
    <w:r w:rsidR="00F155DD">
      <w:rPr>
        <w:rStyle w:val="PageNumber"/>
      </w:rPr>
      <w:tab/>
    </w:r>
    <w:r w:rsidR="00F155DD">
      <w:rPr>
        <w:rStyle w:val="PageNumber"/>
      </w:rPr>
      <w:tab/>
    </w:r>
    <w:r>
      <w:fldChar w:fldCharType="begin"/>
    </w:r>
    <w:r>
      <w:instrText xml:space="preserve"> STYLEREF  PubDate  \* MERGEFORMAT </w:instrText>
    </w:r>
    <w:r>
      <w:fldChar w:fldCharType="separate"/>
    </w:r>
    <w:r w:rsidR="00690021">
      <w:rPr>
        <w:noProof/>
      </w:rPr>
      <w:t>November 18, 2016</w:t>
    </w:r>
    <w:r>
      <w:rPr>
        <w:noProof/>
      </w:rP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5B5C13A" w14:textId="4C2D4C70" w:rsidR="00F155DD" w:rsidRDefault="00C24DD3">
    <w:pPr>
      <w:pStyle w:val="Footer"/>
      <w:rPr>
        <w:rStyle w:val="PageNumber"/>
      </w:rPr>
    </w:pPr>
    <w:r>
      <w:fldChar w:fldCharType="begin"/>
    </w:r>
    <w:r>
      <w:instrText xml:space="preserve"> STYLEREF  "Doc Title"  \* MERGEFORMAT </w:instrText>
    </w:r>
    <w:r>
      <w:fldChar w:fldCharType="separate"/>
    </w:r>
    <w:r w:rsidR="00690021">
      <w:rPr>
        <w:noProof/>
      </w:rPr>
      <w:t>Bonnie User Guide</w:t>
    </w:r>
    <w:r>
      <w:rPr>
        <w:noProof/>
      </w:rPr>
      <w:fldChar w:fldCharType="end"/>
    </w:r>
    <w:r w:rsidR="00F155DD">
      <w:tab/>
    </w:r>
    <w:r w:rsidR="00F155DD">
      <w:tab/>
    </w:r>
    <w:r w:rsidR="00F155DD">
      <w:rPr>
        <w:rStyle w:val="PageNumber"/>
      </w:rPr>
      <w:fldChar w:fldCharType="begin"/>
    </w:r>
    <w:r w:rsidR="00F155DD">
      <w:rPr>
        <w:rStyle w:val="PageNumber"/>
      </w:rPr>
      <w:instrText xml:space="preserve"> PAGE </w:instrText>
    </w:r>
    <w:r w:rsidR="00F155DD">
      <w:rPr>
        <w:rStyle w:val="PageNumber"/>
      </w:rPr>
      <w:fldChar w:fldCharType="separate"/>
    </w:r>
    <w:r w:rsidR="00690021">
      <w:rPr>
        <w:rStyle w:val="PageNumber"/>
        <w:noProof/>
      </w:rPr>
      <w:t>6</w:t>
    </w:r>
    <w:r w:rsidR="00F155DD">
      <w:rPr>
        <w:rStyle w:val="PageNumber"/>
      </w:rPr>
      <w:fldChar w:fldCharType="end"/>
    </w:r>
  </w:p>
  <w:p w14:paraId="48C2A2E4" w14:textId="2F4A3F00" w:rsidR="00F155DD" w:rsidRDefault="00C24DD3">
    <w:pPr>
      <w:pStyle w:val="VersionDateLineFooter"/>
    </w:pPr>
    <w:r>
      <w:fldChar w:fldCharType="begin"/>
    </w:r>
    <w:r>
      <w:instrText xml:space="preserve"> STYLEREF  Version  \* MERGEFORMAT </w:instrText>
    </w:r>
    <w:r>
      <w:fldChar w:fldCharType="separate"/>
    </w:r>
    <w:r w:rsidR="00690021" w:rsidRPr="00690021">
      <w:rPr>
        <w:bCs/>
        <w:noProof/>
      </w:rPr>
      <w:t>Version 1.65</w:t>
    </w:r>
    <w:r>
      <w:rPr>
        <w:bCs/>
        <w:noProof/>
      </w:rPr>
      <w:fldChar w:fldCharType="end"/>
    </w:r>
    <w:r w:rsidR="00F155DD">
      <w:rPr>
        <w:rStyle w:val="PageNumber"/>
      </w:rPr>
      <w:tab/>
    </w:r>
    <w:r w:rsidR="00F155DD">
      <w:rPr>
        <w:rStyle w:val="PageNumber"/>
      </w:rPr>
      <w:tab/>
    </w:r>
    <w:r>
      <w:fldChar w:fldCharType="begin"/>
    </w:r>
    <w:r>
      <w:instrText xml:space="preserve"> STYLEREF  PubDate  \* MERGEFORMAT </w:instrText>
    </w:r>
    <w:r>
      <w:fldChar w:fldCharType="separate"/>
    </w:r>
    <w:r w:rsidR="00690021">
      <w:rPr>
        <w:noProof/>
      </w:rPr>
      <w:t>November 18, 2016</w:t>
    </w:r>
    <w:r>
      <w:rPr>
        <w:noProof/>
      </w:rPr>
      <w:fldChar w:fldCharType="end"/>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65B84F0" w14:textId="1D29AEF4" w:rsidR="00F155DD" w:rsidRDefault="00C24DD3">
    <w:pPr>
      <w:pStyle w:val="Footer"/>
      <w:rPr>
        <w:rStyle w:val="PageNumber"/>
      </w:rPr>
    </w:pPr>
    <w:r>
      <w:fldChar w:fldCharType="begin"/>
    </w:r>
    <w:r>
      <w:instrText xml:space="preserve"> STYLEREF  "Doc Title"  \* MERGEFORMAT </w:instrText>
    </w:r>
    <w:r>
      <w:fldChar w:fldCharType="separate"/>
    </w:r>
    <w:r w:rsidR="00690021">
      <w:rPr>
        <w:noProof/>
      </w:rPr>
      <w:t>Bonnie User Guide</w:t>
    </w:r>
    <w:r>
      <w:rPr>
        <w:noProof/>
      </w:rPr>
      <w:fldChar w:fldCharType="end"/>
    </w:r>
    <w:r w:rsidR="00F155DD">
      <w:tab/>
    </w:r>
    <w:r w:rsidR="00F155DD">
      <w:tab/>
    </w:r>
    <w:r w:rsidR="00F155DD">
      <w:rPr>
        <w:rStyle w:val="PageNumber"/>
      </w:rPr>
      <w:fldChar w:fldCharType="begin"/>
    </w:r>
    <w:r w:rsidR="00F155DD">
      <w:rPr>
        <w:rStyle w:val="PageNumber"/>
      </w:rPr>
      <w:instrText xml:space="preserve"> PAGE </w:instrText>
    </w:r>
    <w:r w:rsidR="00F155DD">
      <w:rPr>
        <w:rStyle w:val="PageNumber"/>
      </w:rPr>
      <w:fldChar w:fldCharType="separate"/>
    </w:r>
    <w:r w:rsidR="00690021">
      <w:rPr>
        <w:rStyle w:val="PageNumber"/>
        <w:noProof/>
      </w:rPr>
      <w:t>12</w:t>
    </w:r>
    <w:r w:rsidR="00F155DD">
      <w:rPr>
        <w:rStyle w:val="PageNumber"/>
      </w:rPr>
      <w:fldChar w:fldCharType="end"/>
    </w:r>
  </w:p>
  <w:p w14:paraId="6007D4C3" w14:textId="4562C6E3" w:rsidR="00F155DD" w:rsidRDefault="00C24DD3">
    <w:pPr>
      <w:pStyle w:val="VersionDateLineFooter"/>
    </w:pPr>
    <w:r>
      <w:fldChar w:fldCharType="begin"/>
    </w:r>
    <w:r>
      <w:instrText xml:space="preserve"> STYLEREF  Version  \* MERGEFORMAT </w:instrText>
    </w:r>
    <w:r>
      <w:fldChar w:fldCharType="separate"/>
    </w:r>
    <w:r w:rsidR="00690021" w:rsidRPr="00690021">
      <w:rPr>
        <w:bCs/>
        <w:noProof/>
      </w:rPr>
      <w:t>Version 1.65</w:t>
    </w:r>
    <w:r>
      <w:rPr>
        <w:bCs/>
        <w:noProof/>
      </w:rPr>
      <w:fldChar w:fldCharType="end"/>
    </w:r>
    <w:r w:rsidR="00F155DD">
      <w:rPr>
        <w:rStyle w:val="PageNumber"/>
      </w:rPr>
      <w:tab/>
    </w:r>
    <w:r w:rsidR="00F155DD">
      <w:rPr>
        <w:rStyle w:val="PageNumber"/>
      </w:rPr>
      <w:tab/>
    </w:r>
    <w:r>
      <w:fldChar w:fldCharType="begin"/>
    </w:r>
    <w:r>
      <w:instrText xml:space="preserve"> STYLEREF  PubDate  \* MERGEFORMAT </w:instrText>
    </w:r>
    <w:r>
      <w:fldChar w:fldCharType="separate"/>
    </w:r>
    <w:r w:rsidR="00690021">
      <w:rPr>
        <w:noProof/>
      </w:rPr>
      <w:t>November 18, 2016</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0E7062D" w14:textId="77777777" w:rsidR="00C24DD3" w:rsidRDefault="00C24DD3">
      <w:r>
        <w:separator/>
      </w:r>
    </w:p>
  </w:footnote>
  <w:footnote w:type="continuationSeparator" w:id="0">
    <w:p w14:paraId="68AAF013" w14:textId="77777777" w:rsidR="00C24DD3" w:rsidRDefault="00C24DD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D3F336C" w14:textId="77777777" w:rsidR="00F155DD" w:rsidRDefault="00F155DD">
    <w:pPr>
      <w:pStyle w:val="Header"/>
    </w:pPr>
    <w:r>
      <w:fldChar w:fldCharType="begin"/>
    </w:r>
    <w:r>
      <w:instrText xml:space="preserve"> STYLEREF Classification \* MERGEFORMAT </w:instrText>
    </w:r>
    <w:r>
      <w:fldChar w:fldCharType="separate"/>
    </w:r>
    <w:r>
      <w:rPr>
        <w:b w:val="0"/>
        <w:noProof/>
      </w:rPr>
      <w:t>Error! No text of specified style in document.</w:t>
    </w:r>
    <w:r>
      <w:rPr>
        <w:noProof/>
      </w:rPr>
      <w:fldChar w:fldCharType="end"/>
    </w:r>
  </w:p>
  <w:p w14:paraId="2CA4B790" w14:textId="77777777" w:rsidR="00F155DD" w:rsidRDefault="00F155DD">
    <w:pPr>
      <w:pStyle w:val="Header"/>
    </w:pPr>
    <w:r>
      <w:fldChar w:fldCharType="begin"/>
    </w:r>
    <w:r>
      <w:instrText xml:space="preserve"> STYLEREF  Draft  \* MERGEFORMAT </w:instrText>
    </w:r>
    <w:r>
      <w:fldChar w:fldCharType="separate"/>
    </w:r>
    <w:r>
      <w:rPr>
        <w:b w:val="0"/>
        <w:noProof/>
      </w:rPr>
      <w:t>Error! Style not defined.</w:t>
    </w:r>
    <w:r>
      <w:fldChar w:fldCharType="end"/>
    </w:r>
  </w:p>
  <w:p w14:paraId="4622D692" w14:textId="77777777" w:rsidR="00F155DD" w:rsidRDefault="00F155DD">
    <w:pPr>
      <w:pStyle w:val="Header2"/>
    </w:pPr>
    <w:r>
      <w:t>Centers for Medicare &amp; Medicaid Services</w:t>
    </w:r>
    <w:r>
      <w:tab/>
    </w:r>
    <w:r>
      <w:fldChar w:fldCharType="begin"/>
    </w:r>
    <w:r>
      <w:instrText xml:space="preserve"> STYLEREF  "ESHeading 1"  \* MERGEFORMAT </w:instrText>
    </w:r>
    <w:r>
      <w:fldChar w:fldCharType="separate"/>
    </w:r>
    <w:r>
      <w:rPr>
        <w:b/>
        <w:noProof/>
      </w:rPr>
      <w:t>Error! No text of specified style in document.</w:t>
    </w:r>
    <w:r>
      <w:rPr>
        <w:noProof/>
      </w:rPr>
      <w:fldChar w:fldCharType="end"/>
    </w:r>
  </w:p>
  <w:p w14:paraId="418E6EEA" w14:textId="77777777" w:rsidR="00F155DD" w:rsidRDefault="00F155DD">
    <w:pPr>
      <w:pStyle w:val="Header"/>
      <w:jc w:val="left"/>
    </w:pPr>
  </w:p>
  <w:p w14:paraId="1041D29D" w14:textId="77777777" w:rsidR="00F155DD" w:rsidRDefault="00F155DD">
    <w:pPr>
      <w:pStyle w:val="Header"/>
      <w:jc w:val="left"/>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40AB125" w14:textId="77777777" w:rsidR="00F155DD" w:rsidRDefault="00F155DD">
    <w:pPr>
      <w:pStyle w:val="Header2"/>
    </w:pPr>
    <w:r>
      <w:t>Centers for Medicare &amp; Medicaid Services / ONC</w:t>
    </w:r>
    <w:r>
      <w:tab/>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160476A" w14:textId="77777777" w:rsidR="00F155DD" w:rsidRDefault="00F155DD">
    <w:pPr>
      <w:pStyle w:val="Header2"/>
    </w:pPr>
    <w:r>
      <w:t>Centers for Medicare &amp; Medicaid Services / ONC</w:t>
    </w:r>
    <w:r>
      <w:tab/>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5BC59D5" w14:textId="77777777" w:rsidR="00F155DD" w:rsidRDefault="00F155DD">
    <w:pPr>
      <w:pStyle w:val="Header2"/>
    </w:pPr>
    <w:r>
      <w:t>Centers for Medicare &amp; Medicaid Services / ONC</w:t>
    </w:r>
    <w:r>
      <w:tab/>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9154666" w14:textId="77777777" w:rsidR="00F155DD" w:rsidRDefault="00F155DD">
    <w:pPr>
      <w:pStyle w:val="Header2"/>
    </w:pPr>
    <w:r>
      <w:t>Centers for Medicare &amp; Medicaid Services / ONC</w:t>
    </w:r>
    <w:r>
      <w:tab/>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237DF52" w14:textId="77777777" w:rsidR="00F155DD" w:rsidRDefault="00F155DD">
    <w:pPr>
      <w:pStyle w:val="Header2"/>
    </w:pPr>
    <w:r>
      <w:t>Centers for Medicare &amp; Medicaid Services / ONC</w:t>
    </w:r>
    <w:r>
      <w:tab/>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0159D2F" w14:textId="77777777" w:rsidR="00F155DD" w:rsidRDefault="00F155DD">
    <w:pPr>
      <w:pStyle w:val="Header2"/>
    </w:pPr>
    <w:r>
      <w:t>Centers for Medicare &amp; Medicaid Services / ONC</w:t>
    </w:r>
    <w: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C48B017" w14:textId="77777777" w:rsidR="00F155DD" w:rsidRDefault="00F155DD">
    <w:pPr>
      <w:pStyle w:val="Header2"/>
    </w:pPr>
    <w:r>
      <w:t>Centers for Medicare &amp; Medicaid Services / ONC</w:t>
    </w:r>
    <w: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240AE95" w14:textId="5F961801" w:rsidR="00F155DD" w:rsidRDefault="00F155DD">
    <w:pPr>
      <w:pStyle w:val="Header2"/>
    </w:pPr>
    <w:r>
      <w:t>Centers for Medicare &amp; Medicaid Services / ONC</w:t>
    </w:r>
    <w:r>
      <w:tab/>
    </w:r>
    <w:r w:rsidR="00C24DD3">
      <w:fldChar w:fldCharType="begin"/>
    </w:r>
    <w:r w:rsidR="00C24DD3">
      <w:instrText xml:space="preserve"> STYLEREF "Front Matter Header" \* MERGEFORMAT </w:instrText>
    </w:r>
    <w:r w:rsidR="00C24DD3">
      <w:fldChar w:fldCharType="separate"/>
    </w:r>
    <w:r w:rsidR="00690021">
      <w:rPr>
        <w:noProof/>
      </w:rPr>
      <w:t>List of Figures</w:t>
    </w:r>
    <w:r w:rsidR="00C24DD3">
      <w:rPr>
        <w:noProof/>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9DF840C" w14:textId="77777777" w:rsidR="00F155DD" w:rsidRDefault="00F155DD">
    <w:pPr>
      <w:pStyle w:val="Header2"/>
      <w:pBdr>
        <w:bottom w:val="single" w:sz="4" w:space="0" w:color="auto"/>
      </w:pBdr>
    </w:pPr>
    <w:r>
      <w:t>Centers for Medicare &amp; Medicaid Services / ONC</w:t>
    </w:r>
    <w:r>
      <w:tab/>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B9B2F37" w14:textId="77777777" w:rsidR="00F155DD" w:rsidRDefault="00F155DD">
    <w:pPr>
      <w:pStyle w:val="Header2"/>
    </w:pPr>
    <w:r>
      <w:t>Centers for Medicare &amp; Medicaid Services / ONC</w:t>
    </w:r>
    <w:r>
      <w:tab/>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9D53ECC" w14:textId="77777777" w:rsidR="00F155DD" w:rsidRDefault="00F155DD"/>
  <w:p w14:paraId="54D6BDF2" w14:textId="77777777" w:rsidR="00F155DD" w:rsidRDefault="00F155DD"/>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3A2DB8B" w14:textId="77777777" w:rsidR="00F155DD" w:rsidRDefault="00F155DD">
    <w:pPr>
      <w:pStyle w:val="Header2"/>
    </w:pPr>
    <w:r>
      <w:t>Centers for Medicare &amp; Medicaid Services / ONC</w:t>
    </w:r>
    <w:r>
      <w:tab/>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2D5DB1D" w14:textId="77777777" w:rsidR="00F155DD" w:rsidRDefault="00F155DD">
    <w:pPr>
      <w:pStyle w:val="Header2"/>
    </w:pPr>
    <w:r>
      <w:t>Centers for Medicare &amp; Medicaid Services / ONC</w:t>
    </w:r>
    <w:r>
      <w:tab/>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7115730" w14:textId="77777777" w:rsidR="00F155DD" w:rsidRDefault="00F155DD">
    <w:pPr>
      <w:pStyle w:val="Header2"/>
    </w:pPr>
    <w:r>
      <w:t>Centers for Medicare &amp; Medicaid Services / ONC</w:t>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4E78AE64"/>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C034128E"/>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4BBE479C"/>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2AD82CAA"/>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96D27FB2"/>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10ECA3DC"/>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CA4661B6"/>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607C0DD6"/>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C6623518"/>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786E79A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E27EEE"/>
    <w:multiLevelType w:val="hybridMultilevel"/>
    <w:tmpl w:val="EE108B8E"/>
    <w:lvl w:ilvl="0" w:tplc="2FF0704A">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7AC0A92"/>
    <w:multiLevelType w:val="hybridMultilevel"/>
    <w:tmpl w:val="84AAF986"/>
    <w:lvl w:ilvl="0" w:tplc="33D83192">
      <w:start w:val="1"/>
      <w:numFmt w:val="bullet"/>
      <w:lvlText w:val=""/>
      <w:lvlJc w:val="left"/>
      <w:pPr>
        <w:ind w:left="720" w:hanging="360"/>
      </w:pPr>
      <w:rPr>
        <w:rFonts w:ascii="Symbol" w:hAnsi="Symbol" w:hint="default"/>
        <w:b w:val="0"/>
        <w:i w:val="0"/>
        <w:sz w:val="20"/>
        <w:szCs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A5163F3"/>
    <w:multiLevelType w:val="hybridMultilevel"/>
    <w:tmpl w:val="50C60C8E"/>
    <w:lvl w:ilvl="0" w:tplc="D3D04930">
      <w:start w:val="1"/>
      <w:numFmt w:val="bullet"/>
      <w:pStyle w:val="TableBulletIndented"/>
      <w:lvlText w:val="–"/>
      <w:lvlJc w:val="left"/>
      <w:pPr>
        <w:tabs>
          <w:tab w:val="num" w:pos="504"/>
        </w:tabs>
        <w:ind w:left="504" w:hanging="216"/>
      </w:pPr>
      <w:rPr>
        <w:rFonts w:ascii="Times New Roman" w:hAnsi="Times New Roman" w:cs="Times New Roman" w:hint="default"/>
        <w:b w:val="0"/>
        <w:i w:val="0"/>
        <w:sz w:val="20"/>
        <w:szCs w:val="20"/>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0A6F0733"/>
    <w:multiLevelType w:val="multilevel"/>
    <w:tmpl w:val="253A9124"/>
    <w:lvl w:ilvl="0">
      <w:start w:val="1"/>
      <w:numFmt w:val="bullet"/>
      <w:pStyle w:val="BulletListSingle"/>
      <w:lvlText w:val=""/>
      <w:lvlJc w:val="left"/>
      <w:pPr>
        <w:tabs>
          <w:tab w:val="num" w:pos="720"/>
        </w:tabs>
        <w:ind w:left="720" w:hanging="360"/>
      </w:pPr>
      <w:rPr>
        <w:rFonts w:ascii="Symbol" w:hAnsi="Symbol" w:hint="default"/>
        <w:b w:val="0"/>
        <w:i w:val="0"/>
        <w:color w:val="auto"/>
        <w:sz w:val="24"/>
      </w:rPr>
    </w:lvl>
    <w:lvl w:ilvl="1">
      <w:start w:val="1"/>
      <w:numFmt w:val="bullet"/>
      <w:lvlText w:val="–"/>
      <w:lvlJc w:val="left"/>
      <w:pPr>
        <w:tabs>
          <w:tab w:val="num" w:pos="1080"/>
        </w:tabs>
        <w:ind w:left="1080" w:hanging="360"/>
      </w:pPr>
      <w:rPr>
        <w:rFonts w:ascii="Arial" w:hAnsi="Arial" w:hint="default"/>
        <w:b w:val="0"/>
        <w:i w:val="0"/>
        <w:sz w:val="24"/>
      </w:rPr>
    </w:lvl>
    <w:lvl w:ilvl="2">
      <w:start w:val="1"/>
      <w:numFmt w:val="bullet"/>
      <w:lvlText w:val=""/>
      <w:lvlJc w:val="left"/>
      <w:pPr>
        <w:tabs>
          <w:tab w:val="num" w:pos="1440"/>
        </w:tabs>
        <w:ind w:left="1440" w:hanging="360"/>
      </w:pPr>
      <w:rPr>
        <w:rFonts w:ascii="Symbol" w:hAnsi="Symbol" w:hint="default"/>
        <w:b w:val="0"/>
        <w:i w:val="0"/>
        <w:sz w:val="16"/>
      </w:rPr>
    </w:lvl>
    <w:lvl w:ilvl="3">
      <w:start w:val="1"/>
      <w:numFmt w:val="bullet"/>
      <w:lvlText w:val=""/>
      <w:lvlJc w:val="left"/>
      <w:pPr>
        <w:tabs>
          <w:tab w:val="num" w:pos="360"/>
        </w:tabs>
        <w:ind w:left="360" w:hanging="360"/>
      </w:pPr>
      <w:rPr>
        <w:rFonts w:ascii="Symbol" w:hAnsi="Symbol" w:hint="default"/>
        <w:b w:val="0"/>
        <w:i w:val="0"/>
        <w:sz w:val="22"/>
      </w:rPr>
    </w:lvl>
    <w:lvl w:ilvl="4">
      <w:start w:val="1"/>
      <w:numFmt w:val="decimal"/>
      <w:lvlText w:val="%1.%2.%3.%4.%5."/>
      <w:lvlJc w:val="left"/>
      <w:pPr>
        <w:tabs>
          <w:tab w:val="num" w:pos="3096"/>
        </w:tabs>
        <w:ind w:left="3096" w:hanging="864"/>
      </w:pPr>
      <w:rPr>
        <w:rFonts w:ascii="Arial Narrow" w:hAnsi="Arial Narrow" w:hint="default"/>
        <w:b w:val="0"/>
        <w:i w:val="0"/>
        <w:sz w:val="24"/>
      </w:rPr>
    </w:lvl>
    <w:lvl w:ilvl="5">
      <w:start w:val="1"/>
      <w:numFmt w:val="decimal"/>
      <w:lvlText w:val="%1.%2.%3.%4.%5.%6."/>
      <w:lvlJc w:val="left"/>
      <w:pPr>
        <w:tabs>
          <w:tab w:val="num" w:pos="4176"/>
        </w:tabs>
        <w:ind w:left="4176" w:hanging="1080"/>
      </w:pPr>
      <w:rPr>
        <w:rFonts w:ascii="Arial Narrow" w:hAnsi="Arial Narrow" w:hint="default"/>
        <w:b w:val="0"/>
        <w:i w:val="0"/>
        <w:sz w:val="24"/>
      </w:rPr>
    </w:lvl>
    <w:lvl w:ilvl="6">
      <w:start w:val="1"/>
      <w:numFmt w:val="decimal"/>
      <w:lvlText w:val="%1.%2.%3.%4.%5.%6.%7."/>
      <w:lvlJc w:val="left"/>
      <w:pPr>
        <w:tabs>
          <w:tab w:val="num" w:pos="5400"/>
        </w:tabs>
        <w:ind w:left="5400" w:hanging="1224"/>
      </w:pPr>
      <w:rPr>
        <w:rFonts w:ascii="Arial Narrow" w:hAnsi="Arial Narrow" w:hint="default"/>
        <w:b w:val="0"/>
        <w:i w:val="0"/>
        <w:sz w:val="24"/>
      </w:rPr>
    </w:lvl>
    <w:lvl w:ilvl="7">
      <w:start w:val="1"/>
      <w:numFmt w:val="decimal"/>
      <w:lvlText w:val="%1.%2.%3.%4.%5.%6.%7.%8."/>
      <w:lvlJc w:val="left"/>
      <w:pPr>
        <w:tabs>
          <w:tab w:val="num" w:pos="3744"/>
        </w:tabs>
        <w:ind w:left="3744" w:hanging="1224"/>
      </w:pPr>
      <w:rPr>
        <w:rFonts w:ascii="Arial Narrow" w:hAnsi="Arial Narrow" w:hint="default"/>
        <w:b w:val="0"/>
        <w:i w:val="0"/>
        <w:sz w:val="18"/>
      </w:rPr>
    </w:lvl>
    <w:lvl w:ilvl="8">
      <w:start w:val="1"/>
      <w:numFmt w:val="decimal"/>
      <w:lvlText w:val="%1.%2.%3.%4.%5.%6.%7.%8.%9."/>
      <w:lvlJc w:val="left"/>
      <w:pPr>
        <w:tabs>
          <w:tab w:val="num" w:pos="4320"/>
        </w:tabs>
        <w:ind w:left="4320" w:hanging="1440"/>
      </w:pPr>
      <w:rPr>
        <w:rFonts w:ascii="Arial Narrow" w:hAnsi="Arial Narrow" w:hint="default"/>
        <w:b w:val="0"/>
        <w:i w:val="0"/>
        <w:sz w:val="18"/>
      </w:rPr>
    </w:lvl>
  </w:abstractNum>
  <w:abstractNum w:abstractNumId="14" w15:restartNumberingAfterBreak="0">
    <w:nsid w:val="0A936856"/>
    <w:multiLevelType w:val="hybridMultilevel"/>
    <w:tmpl w:val="F144821C"/>
    <w:lvl w:ilvl="0" w:tplc="D2FA7E26">
      <w:start w:val="1"/>
      <w:numFmt w:val="bullet"/>
      <w:lvlText w:val="■"/>
      <w:lvlJc w:val="left"/>
      <w:pPr>
        <w:tabs>
          <w:tab w:val="num" w:pos="720"/>
        </w:tabs>
        <w:ind w:left="720" w:hanging="360"/>
      </w:pPr>
      <w:rPr>
        <w:rFonts w:ascii="Arial" w:hAnsi="Arial" w:hint="default"/>
      </w:rPr>
    </w:lvl>
    <w:lvl w:ilvl="1" w:tplc="1E608EB0" w:tentative="1">
      <w:start w:val="1"/>
      <w:numFmt w:val="bullet"/>
      <w:lvlText w:val="■"/>
      <w:lvlJc w:val="left"/>
      <w:pPr>
        <w:tabs>
          <w:tab w:val="num" w:pos="1440"/>
        </w:tabs>
        <w:ind w:left="1440" w:hanging="360"/>
      </w:pPr>
      <w:rPr>
        <w:rFonts w:ascii="Arial" w:hAnsi="Arial" w:hint="default"/>
      </w:rPr>
    </w:lvl>
    <w:lvl w:ilvl="2" w:tplc="92207C18" w:tentative="1">
      <w:start w:val="1"/>
      <w:numFmt w:val="bullet"/>
      <w:lvlText w:val="■"/>
      <w:lvlJc w:val="left"/>
      <w:pPr>
        <w:tabs>
          <w:tab w:val="num" w:pos="2160"/>
        </w:tabs>
        <w:ind w:left="2160" w:hanging="360"/>
      </w:pPr>
      <w:rPr>
        <w:rFonts w:ascii="Arial" w:hAnsi="Arial" w:hint="default"/>
      </w:rPr>
    </w:lvl>
    <w:lvl w:ilvl="3" w:tplc="14B0E906" w:tentative="1">
      <w:start w:val="1"/>
      <w:numFmt w:val="bullet"/>
      <w:lvlText w:val="■"/>
      <w:lvlJc w:val="left"/>
      <w:pPr>
        <w:tabs>
          <w:tab w:val="num" w:pos="2880"/>
        </w:tabs>
        <w:ind w:left="2880" w:hanging="360"/>
      </w:pPr>
      <w:rPr>
        <w:rFonts w:ascii="Arial" w:hAnsi="Arial" w:hint="default"/>
      </w:rPr>
    </w:lvl>
    <w:lvl w:ilvl="4" w:tplc="4D8C59CA" w:tentative="1">
      <w:start w:val="1"/>
      <w:numFmt w:val="bullet"/>
      <w:lvlText w:val="■"/>
      <w:lvlJc w:val="left"/>
      <w:pPr>
        <w:tabs>
          <w:tab w:val="num" w:pos="3600"/>
        </w:tabs>
        <w:ind w:left="3600" w:hanging="360"/>
      </w:pPr>
      <w:rPr>
        <w:rFonts w:ascii="Arial" w:hAnsi="Arial" w:hint="default"/>
      </w:rPr>
    </w:lvl>
    <w:lvl w:ilvl="5" w:tplc="0B58B16E" w:tentative="1">
      <w:start w:val="1"/>
      <w:numFmt w:val="bullet"/>
      <w:lvlText w:val="■"/>
      <w:lvlJc w:val="left"/>
      <w:pPr>
        <w:tabs>
          <w:tab w:val="num" w:pos="4320"/>
        </w:tabs>
        <w:ind w:left="4320" w:hanging="360"/>
      </w:pPr>
      <w:rPr>
        <w:rFonts w:ascii="Arial" w:hAnsi="Arial" w:hint="default"/>
      </w:rPr>
    </w:lvl>
    <w:lvl w:ilvl="6" w:tplc="5516A06C" w:tentative="1">
      <w:start w:val="1"/>
      <w:numFmt w:val="bullet"/>
      <w:lvlText w:val="■"/>
      <w:lvlJc w:val="left"/>
      <w:pPr>
        <w:tabs>
          <w:tab w:val="num" w:pos="5040"/>
        </w:tabs>
        <w:ind w:left="5040" w:hanging="360"/>
      </w:pPr>
      <w:rPr>
        <w:rFonts w:ascii="Arial" w:hAnsi="Arial" w:hint="default"/>
      </w:rPr>
    </w:lvl>
    <w:lvl w:ilvl="7" w:tplc="CC32531A" w:tentative="1">
      <w:start w:val="1"/>
      <w:numFmt w:val="bullet"/>
      <w:lvlText w:val="■"/>
      <w:lvlJc w:val="left"/>
      <w:pPr>
        <w:tabs>
          <w:tab w:val="num" w:pos="5760"/>
        </w:tabs>
        <w:ind w:left="5760" w:hanging="360"/>
      </w:pPr>
      <w:rPr>
        <w:rFonts w:ascii="Arial" w:hAnsi="Arial" w:hint="default"/>
      </w:rPr>
    </w:lvl>
    <w:lvl w:ilvl="8" w:tplc="A3C06738" w:tentative="1">
      <w:start w:val="1"/>
      <w:numFmt w:val="bullet"/>
      <w:lvlText w:val="■"/>
      <w:lvlJc w:val="left"/>
      <w:pPr>
        <w:tabs>
          <w:tab w:val="num" w:pos="6480"/>
        </w:tabs>
        <w:ind w:left="6480" w:hanging="360"/>
      </w:pPr>
      <w:rPr>
        <w:rFonts w:ascii="Arial" w:hAnsi="Arial" w:hint="default"/>
      </w:rPr>
    </w:lvl>
  </w:abstractNum>
  <w:abstractNum w:abstractNumId="15" w15:restartNumberingAfterBreak="0">
    <w:nsid w:val="0B23798E"/>
    <w:multiLevelType w:val="hybridMultilevel"/>
    <w:tmpl w:val="183E5526"/>
    <w:lvl w:ilvl="0" w:tplc="02525D5C">
      <w:start w:val="1"/>
      <w:numFmt w:val="bullet"/>
      <w:lvlText w:val="■"/>
      <w:lvlJc w:val="left"/>
      <w:pPr>
        <w:tabs>
          <w:tab w:val="num" w:pos="720"/>
        </w:tabs>
        <w:ind w:left="720" w:hanging="360"/>
      </w:pPr>
      <w:rPr>
        <w:rFonts w:ascii="Arial" w:hAnsi="Arial" w:hint="default"/>
      </w:rPr>
    </w:lvl>
    <w:lvl w:ilvl="1" w:tplc="09C2BDA4" w:tentative="1">
      <w:start w:val="1"/>
      <w:numFmt w:val="bullet"/>
      <w:lvlText w:val="■"/>
      <w:lvlJc w:val="left"/>
      <w:pPr>
        <w:tabs>
          <w:tab w:val="num" w:pos="1440"/>
        </w:tabs>
        <w:ind w:left="1440" w:hanging="360"/>
      </w:pPr>
      <w:rPr>
        <w:rFonts w:ascii="Arial" w:hAnsi="Arial" w:hint="default"/>
      </w:rPr>
    </w:lvl>
    <w:lvl w:ilvl="2" w:tplc="F08A628C" w:tentative="1">
      <w:start w:val="1"/>
      <w:numFmt w:val="bullet"/>
      <w:lvlText w:val="■"/>
      <w:lvlJc w:val="left"/>
      <w:pPr>
        <w:tabs>
          <w:tab w:val="num" w:pos="2160"/>
        </w:tabs>
        <w:ind w:left="2160" w:hanging="360"/>
      </w:pPr>
      <w:rPr>
        <w:rFonts w:ascii="Arial" w:hAnsi="Arial" w:hint="default"/>
      </w:rPr>
    </w:lvl>
    <w:lvl w:ilvl="3" w:tplc="180027DE" w:tentative="1">
      <w:start w:val="1"/>
      <w:numFmt w:val="bullet"/>
      <w:lvlText w:val="■"/>
      <w:lvlJc w:val="left"/>
      <w:pPr>
        <w:tabs>
          <w:tab w:val="num" w:pos="2880"/>
        </w:tabs>
        <w:ind w:left="2880" w:hanging="360"/>
      </w:pPr>
      <w:rPr>
        <w:rFonts w:ascii="Arial" w:hAnsi="Arial" w:hint="default"/>
      </w:rPr>
    </w:lvl>
    <w:lvl w:ilvl="4" w:tplc="F44467CC" w:tentative="1">
      <w:start w:val="1"/>
      <w:numFmt w:val="bullet"/>
      <w:lvlText w:val="■"/>
      <w:lvlJc w:val="left"/>
      <w:pPr>
        <w:tabs>
          <w:tab w:val="num" w:pos="3600"/>
        </w:tabs>
        <w:ind w:left="3600" w:hanging="360"/>
      </w:pPr>
      <w:rPr>
        <w:rFonts w:ascii="Arial" w:hAnsi="Arial" w:hint="default"/>
      </w:rPr>
    </w:lvl>
    <w:lvl w:ilvl="5" w:tplc="6E203C06" w:tentative="1">
      <w:start w:val="1"/>
      <w:numFmt w:val="bullet"/>
      <w:lvlText w:val="■"/>
      <w:lvlJc w:val="left"/>
      <w:pPr>
        <w:tabs>
          <w:tab w:val="num" w:pos="4320"/>
        </w:tabs>
        <w:ind w:left="4320" w:hanging="360"/>
      </w:pPr>
      <w:rPr>
        <w:rFonts w:ascii="Arial" w:hAnsi="Arial" w:hint="default"/>
      </w:rPr>
    </w:lvl>
    <w:lvl w:ilvl="6" w:tplc="15FCD8AE" w:tentative="1">
      <w:start w:val="1"/>
      <w:numFmt w:val="bullet"/>
      <w:lvlText w:val="■"/>
      <w:lvlJc w:val="left"/>
      <w:pPr>
        <w:tabs>
          <w:tab w:val="num" w:pos="5040"/>
        </w:tabs>
        <w:ind w:left="5040" w:hanging="360"/>
      </w:pPr>
      <w:rPr>
        <w:rFonts w:ascii="Arial" w:hAnsi="Arial" w:hint="default"/>
      </w:rPr>
    </w:lvl>
    <w:lvl w:ilvl="7" w:tplc="1922A562" w:tentative="1">
      <w:start w:val="1"/>
      <w:numFmt w:val="bullet"/>
      <w:lvlText w:val="■"/>
      <w:lvlJc w:val="left"/>
      <w:pPr>
        <w:tabs>
          <w:tab w:val="num" w:pos="5760"/>
        </w:tabs>
        <w:ind w:left="5760" w:hanging="360"/>
      </w:pPr>
      <w:rPr>
        <w:rFonts w:ascii="Arial" w:hAnsi="Arial" w:hint="default"/>
      </w:rPr>
    </w:lvl>
    <w:lvl w:ilvl="8" w:tplc="20DCF5EC" w:tentative="1">
      <w:start w:val="1"/>
      <w:numFmt w:val="bullet"/>
      <w:lvlText w:val="■"/>
      <w:lvlJc w:val="left"/>
      <w:pPr>
        <w:tabs>
          <w:tab w:val="num" w:pos="6480"/>
        </w:tabs>
        <w:ind w:left="6480" w:hanging="360"/>
      </w:pPr>
      <w:rPr>
        <w:rFonts w:ascii="Arial" w:hAnsi="Arial" w:hint="default"/>
      </w:rPr>
    </w:lvl>
  </w:abstractNum>
  <w:abstractNum w:abstractNumId="16" w15:restartNumberingAfterBreak="0">
    <w:nsid w:val="0D232915"/>
    <w:multiLevelType w:val="hybridMultilevel"/>
    <w:tmpl w:val="2448610C"/>
    <w:lvl w:ilvl="0" w:tplc="8C0AC340">
      <w:start w:val="1"/>
      <w:numFmt w:val="lowerLetter"/>
      <w:pStyle w:val="NumberedList2bulleted"/>
      <w:lvlText w:val="%1."/>
      <w:lvlJc w:val="left"/>
      <w:pPr>
        <w:ind w:left="1080" w:hanging="360"/>
      </w:pPr>
      <w:rPr>
        <w:rFont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0D9E06E1"/>
    <w:multiLevelType w:val="multilevel"/>
    <w:tmpl w:val="8EB2B1F8"/>
    <w:lvl w:ilvl="0">
      <w:start w:val="1"/>
      <w:numFmt w:val="bullet"/>
      <w:pStyle w:val="BulletListSingleLast"/>
      <w:lvlText w:val=""/>
      <w:lvlJc w:val="left"/>
      <w:pPr>
        <w:tabs>
          <w:tab w:val="num" w:pos="720"/>
        </w:tabs>
        <w:ind w:left="720" w:hanging="360"/>
      </w:pPr>
      <w:rPr>
        <w:rFonts w:ascii="Symbol" w:hAnsi="Symbol" w:hint="default"/>
        <w:b w:val="0"/>
        <w:i w:val="0"/>
        <w:sz w:val="24"/>
      </w:rPr>
    </w:lvl>
    <w:lvl w:ilvl="1">
      <w:start w:val="1"/>
      <w:numFmt w:val="bullet"/>
      <w:lvlText w:val="–"/>
      <w:lvlJc w:val="left"/>
      <w:pPr>
        <w:tabs>
          <w:tab w:val="num" w:pos="1080"/>
        </w:tabs>
        <w:ind w:left="1080" w:hanging="360"/>
      </w:pPr>
      <w:rPr>
        <w:rFonts w:ascii="Arial" w:hAnsi="Arial" w:hint="default"/>
        <w:b w:val="0"/>
        <w:i w:val="0"/>
        <w:sz w:val="24"/>
      </w:rPr>
    </w:lvl>
    <w:lvl w:ilvl="2">
      <w:start w:val="1"/>
      <w:numFmt w:val="bullet"/>
      <w:lvlText w:val=""/>
      <w:lvlJc w:val="left"/>
      <w:pPr>
        <w:tabs>
          <w:tab w:val="num" w:pos="1440"/>
        </w:tabs>
        <w:ind w:left="1440" w:hanging="360"/>
      </w:pPr>
      <w:rPr>
        <w:rFonts w:ascii="Symbol" w:hAnsi="Symbol" w:hint="default"/>
        <w:b w:val="0"/>
        <w:i w:val="0"/>
        <w:sz w:val="16"/>
      </w:rPr>
    </w:lvl>
    <w:lvl w:ilvl="3">
      <w:start w:val="1"/>
      <w:numFmt w:val="bullet"/>
      <w:lvlText w:val=""/>
      <w:lvlJc w:val="left"/>
      <w:pPr>
        <w:tabs>
          <w:tab w:val="num" w:pos="360"/>
        </w:tabs>
        <w:ind w:left="360" w:hanging="360"/>
      </w:pPr>
      <w:rPr>
        <w:rFonts w:ascii="Symbol" w:hAnsi="Symbol" w:hint="default"/>
        <w:b w:val="0"/>
        <w:i w:val="0"/>
        <w:sz w:val="22"/>
      </w:rPr>
    </w:lvl>
    <w:lvl w:ilvl="4">
      <w:start w:val="1"/>
      <w:numFmt w:val="decimal"/>
      <w:lvlText w:val="%1.%2.%3.%4.%5."/>
      <w:lvlJc w:val="left"/>
      <w:pPr>
        <w:tabs>
          <w:tab w:val="num" w:pos="3096"/>
        </w:tabs>
        <w:ind w:left="3096" w:hanging="864"/>
      </w:pPr>
      <w:rPr>
        <w:rFonts w:ascii="Arial Narrow" w:hAnsi="Arial Narrow" w:hint="default"/>
        <w:b w:val="0"/>
        <w:i w:val="0"/>
        <w:sz w:val="24"/>
      </w:rPr>
    </w:lvl>
    <w:lvl w:ilvl="5">
      <w:start w:val="1"/>
      <w:numFmt w:val="decimal"/>
      <w:lvlText w:val="%1.%2.%3.%4.%5.%6."/>
      <w:lvlJc w:val="left"/>
      <w:pPr>
        <w:tabs>
          <w:tab w:val="num" w:pos="4176"/>
        </w:tabs>
        <w:ind w:left="4176" w:hanging="1080"/>
      </w:pPr>
      <w:rPr>
        <w:rFonts w:ascii="Arial Narrow" w:hAnsi="Arial Narrow" w:hint="default"/>
        <w:b w:val="0"/>
        <w:i w:val="0"/>
        <w:sz w:val="24"/>
      </w:rPr>
    </w:lvl>
    <w:lvl w:ilvl="6">
      <w:start w:val="1"/>
      <w:numFmt w:val="decimal"/>
      <w:lvlText w:val="%1.%2.%3.%4.%5.%6.%7."/>
      <w:lvlJc w:val="left"/>
      <w:pPr>
        <w:tabs>
          <w:tab w:val="num" w:pos="5400"/>
        </w:tabs>
        <w:ind w:left="5400" w:hanging="1224"/>
      </w:pPr>
      <w:rPr>
        <w:rFonts w:ascii="Arial Narrow" w:hAnsi="Arial Narrow" w:hint="default"/>
        <w:b w:val="0"/>
        <w:i w:val="0"/>
        <w:sz w:val="24"/>
      </w:rPr>
    </w:lvl>
    <w:lvl w:ilvl="7">
      <w:start w:val="1"/>
      <w:numFmt w:val="decimal"/>
      <w:lvlText w:val="%1.%2.%3.%4.%5.%6.%7.%8."/>
      <w:lvlJc w:val="left"/>
      <w:pPr>
        <w:tabs>
          <w:tab w:val="num" w:pos="3744"/>
        </w:tabs>
        <w:ind w:left="3744" w:hanging="1224"/>
      </w:pPr>
      <w:rPr>
        <w:rFonts w:ascii="Arial Narrow" w:hAnsi="Arial Narrow" w:hint="default"/>
        <w:b w:val="0"/>
        <w:i w:val="0"/>
        <w:sz w:val="18"/>
      </w:rPr>
    </w:lvl>
    <w:lvl w:ilvl="8">
      <w:start w:val="1"/>
      <w:numFmt w:val="decimal"/>
      <w:lvlText w:val="%1.%2.%3.%4.%5.%6.%7.%8.%9."/>
      <w:lvlJc w:val="left"/>
      <w:pPr>
        <w:tabs>
          <w:tab w:val="num" w:pos="4320"/>
        </w:tabs>
        <w:ind w:left="4320" w:hanging="1440"/>
      </w:pPr>
      <w:rPr>
        <w:rFonts w:ascii="Arial Narrow" w:hAnsi="Arial Narrow" w:hint="default"/>
        <w:b w:val="0"/>
        <w:i w:val="0"/>
        <w:sz w:val="18"/>
      </w:rPr>
    </w:lvl>
  </w:abstractNum>
  <w:abstractNum w:abstractNumId="18" w15:restartNumberingAfterBreak="0">
    <w:nsid w:val="0EBA2788"/>
    <w:multiLevelType w:val="hybridMultilevel"/>
    <w:tmpl w:val="6E30B2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055323C"/>
    <w:multiLevelType w:val="hybridMultilevel"/>
    <w:tmpl w:val="BC86FCB6"/>
    <w:lvl w:ilvl="0" w:tplc="7DF46B76">
      <w:start w:val="1"/>
      <w:numFmt w:val="bullet"/>
      <w:lvlText w:val="■"/>
      <w:lvlJc w:val="left"/>
      <w:pPr>
        <w:tabs>
          <w:tab w:val="num" w:pos="720"/>
        </w:tabs>
        <w:ind w:left="720" w:hanging="360"/>
      </w:pPr>
      <w:rPr>
        <w:rFonts w:ascii="Arial" w:hAnsi="Arial" w:hint="default"/>
      </w:rPr>
    </w:lvl>
    <w:lvl w:ilvl="1" w:tplc="EBE0A96A">
      <w:start w:val="647"/>
      <w:numFmt w:val="bullet"/>
      <w:lvlText w:val="–"/>
      <w:lvlJc w:val="left"/>
      <w:pPr>
        <w:tabs>
          <w:tab w:val="num" w:pos="1440"/>
        </w:tabs>
        <w:ind w:left="1440" w:hanging="360"/>
      </w:pPr>
      <w:rPr>
        <w:rFonts w:ascii="Arial" w:hAnsi="Arial" w:hint="default"/>
      </w:rPr>
    </w:lvl>
    <w:lvl w:ilvl="2" w:tplc="E9A2A852" w:tentative="1">
      <w:start w:val="1"/>
      <w:numFmt w:val="bullet"/>
      <w:lvlText w:val="■"/>
      <w:lvlJc w:val="left"/>
      <w:pPr>
        <w:tabs>
          <w:tab w:val="num" w:pos="2160"/>
        </w:tabs>
        <w:ind w:left="2160" w:hanging="360"/>
      </w:pPr>
      <w:rPr>
        <w:rFonts w:ascii="Arial" w:hAnsi="Arial" w:hint="default"/>
      </w:rPr>
    </w:lvl>
    <w:lvl w:ilvl="3" w:tplc="D4D4415E" w:tentative="1">
      <w:start w:val="1"/>
      <w:numFmt w:val="bullet"/>
      <w:lvlText w:val="■"/>
      <w:lvlJc w:val="left"/>
      <w:pPr>
        <w:tabs>
          <w:tab w:val="num" w:pos="2880"/>
        </w:tabs>
        <w:ind w:left="2880" w:hanging="360"/>
      </w:pPr>
      <w:rPr>
        <w:rFonts w:ascii="Arial" w:hAnsi="Arial" w:hint="default"/>
      </w:rPr>
    </w:lvl>
    <w:lvl w:ilvl="4" w:tplc="378C5518" w:tentative="1">
      <w:start w:val="1"/>
      <w:numFmt w:val="bullet"/>
      <w:lvlText w:val="■"/>
      <w:lvlJc w:val="left"/>
      <w:pPr>
        <w:tabs>
          <w:tab w:val="num" w:pos="3600"/>
        </w:tabs>
        <w:ind w:left="3600" w:hanging="360"/>
      </w:pPr>
      <w:rPr>
        <w:rFonts w:ascii="Arial" w:hAnsi="Arial" w:hint="default"/>
      </w:rPr>
    </w:lvl>
    <w:lvl w:ilvl="5" w:tplc="FD7C1DAA" w:tentative="1">
      <w:start w:val="1"/>
      <w:numFmt w:val="bullet"/>
      <w:lvlText w:val="■"/>
      <w:lvlJc w:val="left"/>
      <w:pPr>
        <w:tabs>
          <w:tab w:val="num" w:pos="4320"/>
        </w:tabs>
        <w:ind w:left="4320" w:hanging="360"/>
      </w:pPr>
      <w:rPr>
        <w:rFonts w:ascii="Arial" w:hAnsi="Arial" w:hint="default"/>
      </w:rPr>
    </w:lvl>
    <w:lvl w:ilvl="6" w:tplc="420C351C" w:tentative="1">
      <w:start w:val="1"/>
      <w:numFmt w:val="bullet"/>
      <w:lvlText w:val="■"/>
      <w:lvlJc w:val="left"/>
      <w:pPr>
        <w:tabs>
          <w:tab w:val="num" w:pos="5040"/>
        </w:tabs>
        <w:ind w:left="5040" w:hanging="360"/>
      </w:pPr>
      <w:rPr>
        <w:rFonts w:ascii="Arial" w:hAnsi="Arial" w:hint="default"/>
      </w:rPr>
    </w:lvl>
    <w:lvl w:ilvl="7" w:tplc="C1AA2C88" w:tentative="1">
      <w:start w:val="1"/>
      <w:numFmt w:val="bullet"/>
      <w:lvlText w:val="■"/>
      <w:lvlJc w:val="left"/>
      <w:pPr>
        <w:tabs>
          <w:tab w:val="num" w:pos="5760"/>
        </w:tabs>
        <w:ind w:left="5760" w:hanging="360"/>
      </w:pPr>
      <w:rPr>
        <w:rFonts w:ascii="Arial" w:hAnsi="Arial" w:hint="default"/>
      </w:rPr>
    </w:lvl>
    <w:lvl w:ilvl="8" w:tplc="B2701C1E" w:tentative="1">
      <w:start w:val="1"/>
      <w:numFmt w:val="bullet"/>
      <w:lvlText w:val="■"/>
      <w:lvlJc w:val="left"/>
      <w:pPr>
        <w:tabs>
          <w:tab w:val="num" w:pos="6480"/>
        </w:tabs>
        <w:ind w:left="6480" w:hanging="360"/>
      </w:pPr>
      <w:rPr>
        <w:rFonts w:ascii="Arial" w:hAnsi="Arial" w:hint="default"/>
      </w:rPr>
    </w:lvl>
  </w:abstractNum>
  <w:abstractNum w:abstractNumId="20" w15:restartNumberingAfterBreak="0">
    <w:nsid w:val="10E312EF"/>
    <w:multiLevelType w:val="hybridMultilevel"/>
    <w:tmpl w:val="3050DA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18FA67B4"/>
    <w:multiLevelType w:val="hybridMultilevel"/>
    <w:tmpl w:val="AEDCB2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5CA62AC"/>
    <w:multiLevelType w:val="hybridMultilevel"/>
    <w:tmpl w:val="F8AC63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6890160"/>
    <w:multiLevelType w:val="hybridMultilevel"/>
    <w:tmpl w:val="FBBC06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B0C6E63"/>
    <w:multiLevelType w:val="multilevel"/>
    <w:tmpl w:val="9EACB916"/>
    <w:lvl w:ilvl="0">
      <w:start w:val="1"/>
      <w:numFmt w:val="bullet"/>
      <w:pStyle w:val="BulletListMultipleLast"/>
      <w:lvlText w:val=""/>
      <w:lvlJc w:val="left"/>
      <w:pPr>
        <w:tabs>
          <w:tab w:val="num" w:pos="720"/>
        </w:tabs>
        <w:ind w:left="720" w:hanging="360"/>
      </w:pPr>
      <w:rPr>
        <w:rFonts w:ascii="Symbol" w:hAnsi="Symbol" w:hint="default"/>
        <w:b w:val="0"/>
        <w:i w:val="0"/>
        <w:sz w:val="24"/>
      </w:rPr>
    </w:lvl>
    <w:lvl w:ilvl="1">
      <w:start w:val="1"/>
      <w:numFmt w:val="bullet"/>
      <w:lvlText w:val="–"/>
      <w:lvlJc w:val="left"/>
      <w:pPr>
        <w:tabs>
          <w:tab w:val="num" w:pos="1080"/>
        </w:tabs>
        <w:ind w:left="1080" w:hanging="360"/>
      </w:pPr>
      <w:rPr>
        <w:rFonts w:ascii="Arial" w:hAnsi="Arial" w:hint="default"/>
        <w:b w:val="0"/>
        <w:i w:val="0"/>
        <w:sz w:val="24"/>
      </w:rPr>
    </w:lvl>
    <w:lvl w:ilvl="2">
      <w:start w:val="1"/>
      <w:numFmt w:val="bullet"/>
      <w:lvlText w:val=""/>
      <w:lvlJc w:val="left"/>
      <w:pPr>
        <w:tabs>
          <w:tab w:val="num" w:pos="1440"/>
        </w:tabs>
        <w:ind w:left="1440" w:hanging="360"/>
      </w:pPr>
      <w:rPr>
        <w:rFonts w:ascii="Symbol" w:hAnsi="Symbol" w:hint="default"/>
        <w:b w:val="0"/>
        <w:i w:val="0"/>
        <w:sz w:val="16"/>
      </w:rPr>
    </w:lvl>
    <w:lvl w:ilvl="3">
      <w:start w:val="1"/>
      <w:numFmt w:val="bullet"/>
      <w:lvlText w:val=""/>
      <w:lvlJc w:val="left"/>
      <w:pPr>
        <w:tabs>
          <w:tab w:val="num" w:pos="360"/>
        </w:tabs>
        <w:ind w:left="360" w:hanging="360"/>
      </w:pPr>
      <w:rPr>
        <w:rFonts w:ascii="Symbol" w:hAnsi="Symbol" w:hint="default"/>
        <w:b w:val="0"/>
        <w:i w:val="0"/>
        <w:sz w:val="22"/>
      </w:rPr>
    </w:lvl>
    <w:lvl w:ilvl="4">
      <w:start w:val="1"/>
      <w:numFmt w:val="decimal"/>
      <w:lvlText w:val="%1.%2.%3.%4.%5."/>
      <w:lvlJc w:val="left"/>
      <w:pPr>
        <w:tabs>
          <w:tab w:val="num" w:pos="3096"/>
        </w:tabs>
        <w:ind w:left="3096" w:hanging="864"/>
      </w:pPr>
      <w:rPr>
        <w:rFonts w:ascii="Arial Narrow" w:hAnsi="Arial Narrow" w:hint="default"/>
        <w:b w:val="0"/>
        <w:i w:val="0"/>
        <w:sz w:val="24"/>
      </w:rPr>
    </w:lvl>
    <w:lvl w:ilvl="5">
      <w:start w:val="1"/>
      <w:numFmt w:val="decimal"/>
      <w:lvlText w:val="%1.%2.%3.%4.%5.%6."/>
      <w:lvlJc w:val="left"/>
      <w:pPr>
        <w:tabs>
          <w:tab w:val="num" w:pos="4176"/>
        </w:tabs>
        <w:ind w:left="4176" w:hanging="1080"/>
      </w:pPr>
      <w:rPr>
        <w:rFonts w:ascii="Arial Narrow" w:hAnsi="Arial Narrow" w:hint="default"/>
        <w:b w:val="0"/>
        <w:i w:val="0"/>
        <w:sz w:val="24"/>
      </w:rPr>
    </w:lvl>
    <w:lvl w:ilvl="6">
      <w:start w:val="1"/>
      <w:numFmt w:val="decimal"/>
      <w:lvlText w:val="%1.%2.%3.%4.%5.%6.%7."/>
      <w:lvlJc w:val="left"/>
      <w:pPr>
        <w:tabs>
          <w:tab w:val="num" w:pos="5400"/>
        </w:tabs>
        <w:ind w:left="5400" w:hanging="1224"/>
      </w:pPr>
      <w:rPr>
        <w:rFonts w:ascii="Arial Narrow" w:hAnsi="Arial Narrow" w:hint="default"/>
        <w:b w:val="0"/>
        <w:i w:val="0"/>
        <w:sz w:val="24"/>
      </w:rPr>
    </w:lvl>
    <w:lvl w:ilvl="7">
      <w:start w:val="1"/>
      <w:numFmt w:val="decimal"/>
      <w:lvlText w:val="%1.%2.%3.%4.%5.%6.%7.%8."/>
      <w:lvlJc w:val="left"/>
      <w:pPr>
        <w:tabs>
          <w:tab w:val="num" w:pos="3744"/>
        </w:tabs>
        <w:ind w:left="3744" w:hanging="1224"/>
      </w:pPr>
      <w:rPr>
        <w:rFonts w:ascii="Arial Narrow" w:hAnsi="Arial Narrow" w:hint="default"/>
        <w:b w:val="0"/>
        <w:i w:val="0"/>
        <w:sz w:val="18"/>
      </w:rPr>
    </w:lvl>
    <w:lvl w:ilvl="8">
      <w:start w:val="1"/>
      <w:numFmt w:val="decimal"/>
      <w:lvlText w:val="%1.%2.%3.%4.%5.%6.%7.%8.%9."/>
      <w:lvlJc w:val="left"/>
      <w:pPr>
        <w:tabs>
          <w:tab w:val="num" w:pos="4320"/>
        </w:tabs>
        <w:ind w:left="4320" w:hanging="1440"/>
      </w:pPr>
      <w:rPr>
        <w:rFonts w:ascii="Arial Narrow" w:hAnsi="Arial Narrow" w:hint="default"/>
        <w:b w:val="0"/>
        <w:i w:val="0"/>
        <w:sz w:val="18"/>
      </w:rPr>
    </w:lvl>
  </w:abstractNum>
  <w:abstractNum w:abstractNumId="25" w15:restartNumberingAfterBreak="0">
    <w:nsid w:val="3B8510DC"/>
    <w:multiLevelType w:val="multilevel"/>
    <w:tmpl w:val="B2DAF252"/>
    <w:lvl w:ilvl="0">
      <w:start w:val="1"/>
      <w:numFmt w:val="bullet"/>
      <w:pStyle w:val="TableBullet"/>
      <w:lvlText w:val=""/>
      <w:lvlJc w:val="left"/>
      <w:pPr>
        <w:tabs>
          <w:tab w:val="num" w:pos="216"/>
        </w:tabs>
        <w:ind w:left="216" w:hanging="216"/>
      </w:pPr>
      <w:rPr>
        <w:rFonts w:ascii="Symbol" w:hAnsi="Symbol" w:hint="default"/>
        <w:b/>
        <w:i w:val="0"/>
        <w:sz w:val="20"/>
      </w:rPr>
    </w:lvl>
    <w:lvl w:ilvl="1">
      <w:start w:val="1"/>
      <w:numFmt w:val="bullet"/>
      <w:lvlText w:val="–"/>
      <w:lvlJc w:val="left"/>
      <w:pPr>
        <w:tabs>
          <w:tab w:val="num" w:pos="720"/>
        </w:tabs>
        <w:ind w:left="720" w:hanging="360"/>
      </w:pPr>
      <w:rPr>
        <w:rFonts w:ascii="Times New Roman" w:hAnsi="Times New Roman" w:hint="default"/>
        <w:b/>
        <w:i w:val="0"/>
        <w:sz w:val="22"/>
      </w:rPr>
    </w:lvl>
    <w:lvl w:ilvl="2">
      <w:start w:val="1"/>
      <w:numFmt w:val="bullet"/>
      <w:lvlText w:val=""/>
      <w:lvlJc w:val="left"/>
      <w:pPr>
        <w:tabs>
          <w:tab w:val="num" w:pos="1080"/>
        </w:tabs>
        <w:ind w:left="1080" w:hanging="360"/>
      </w:pPr>
      <w:rPr>
        <w:rFonts w:ascii="Symbol" w:hAnsi="Symbol" w:hint="default"/>
        <w:b w:val="0"/>
        <w:i w:val="0"/>
        <w:sz w:val="16"/>
      </w:rPr>
    </w:lvl>
    <w:lvl w:ilvl="3">
      <w:start w:val="1"/>
      <w:numFmt w:val="decimal"/>
      <w:lvlText w:val="%1.%2.%3.%4."/>
      <w:lvlJc w:val="left"/>
      <w:pPr>
        <w:tabs>
          <w:tab w:val="num" w:pos="2088"/>
        </w:tabs>
        <w:ind w:left="2088" w:hanging="1008"/>
      </w:pPr>
      <w:rPr>
        <w:rFonts w:ascii="Arial Narrow" w:hAnsi="Arial Narrow" w:hint="default"/>
        <w:b w:val="0"/>
        <w:i w:val="0"/>
        <w:sz w:val="22"/>
      </w:rPr>
    </w:lvl>
    <w:lvl w:ilvl="4">
      <w:start w:val="1"/>
      <w:numFmt w:val="decimal"/>
      <w:lvlText w:val="%1.%2.%3.%4.%5."/>
      <w:lvlJc w:val="left"/>
      <w:pPr>
        <w:tabs>
          <w:tab w:val="num" w:pos="1872"/>
        </w:tabs>
        <w:ind w:left="1872" w:hanging="792"/>
      </w:pPr>
      <w:rPr>
        <w:rFonts w:ascii="Arial Narrow" w:hAnsi="Arial Narrow" w:hint="default"/>
        <w:b w:val="0"/>
        <w:i w:val="0"/>
        <w:sz w:val="20"/>
      </w:rPr>
    </w:lvl>
    <w:lvl w:ilvl="5">
      <w:start w:val="1"/>
      <w:numFmt w:val="decimal"/>
      <w:lvlText w:val="%1.%2.%3.%4.%5.%6."/>
      <w:lvlJc w:val="left"/>
      <w:pPr>
        <w:tabs>
          <w:tab w:val="num" w:pos="2376"/>
        </w:tabs>
        <w:ind w:left="2376" w:hanging="936"/>
      </w:pPr>
      <w:rPr>
        <w:rFonts w:ascii="Arial Narrow" w:hAnsi="Arial Narrow" w:hint="default"/>
        <w:b w:val="0"/>
        <w:i/>
        <w:sz w:val="20"/>
      </w:rPr>
    </w:lvl>
    <w:lvl w:ilvl="6">
      <w:start w:val="1"/>
      <w:numFmt w:val="decimal"/>
      <w:lvlText w:val="%1.%2.%3.%4.%5.%6.%7."/>
      <w:lvlJc w:val="left"/>
      <w:pPr>
        <w:tabs>
          <w:tab w:val="num" w:pos="2880"/>
        </w:tabs>
        <w:ind w:left="2880" w:hanging="1080"/>
      </w:pPr>
      <w:rPr>
        <w:rFonts w:ascii="Arial Narrow" w:hAnsi="Arial Narrow" w:hint="default"/>
        <w:b w:val="0"/>
        <w:i/>
        <w:sz w:val="20"/>
      </w:rPr>
    </w:lvl>
    <w:lvl w:ilvl="7">
      <w:start w:val="1"/>
      <w:numFmt w:val="decimal"/>
      <w:lvlText w:val="%1.%2.%3.%4.%5.%6.%7.%8."/>
      <w:lvlJc w:val="left"/>
      <w:pPr>
        <w:tabs>
          <w:tab w:val="num" w:pos="3384"/>
        </w:tabs>
        <w:ind w:left="3384" w:hanging="1224"/>
      </w:pPr>
      <w:rPr>
        <w:rFonts w:ascii="Arial Narrow" w:hAnsi="Arial Narrow" w:hint="default"/>
        <w:b w:val="0"/>
        <w:i w:val="0"/>
        <w:sz w:val="18"/>
      </w:rPr>
    </w:lvl>
    <w:lvl w:ilvl="8">
      <w:start w:val="1"/>
      <w:numFmt w:val="decimal"/>
      <w:lvlText w:val="%1.%2.%3.%4.%5.%6.%7.%8.%9."/>
      <w:lvlJc w:val="left"/>
      <w:pPr>
        <w:tabs>
          <w:tab w:val="num" w:pos="3960"/>
        </w:tabs>
        <w:ind w:left="3960" w:hanging="1440"/>
      </w:pPr>
      <w:rPr>
        <w:rFonts w:ascii="Arial Narrow" w:hAnsi="Arial Narrow" w:hint="default"/>
        <w:b w:val="0"/>
        <w:i w:val="0"/>
        <w:sz w:val="18"/>
      </w:rPr>
    </w:lvl>
  </w:abstractNum>
  <w:abstractNum w:abstractNumId="26" w15:restartNumberingAfterBreak="0">
    <w:nsid w:val="4408339A"/>
    <w:multiLevelType w:val="multilevel"/>
    <w:tmpl w:val="5C545DDA"/>
    <w:lvl w:ilvl="0">
      <w:start w:val="1"/>
      <w:numFmt w:val="decimal"/>
      <w:pStyle w:val="Heading1"/>
      <w:lvlText w:val="%1."/>
      <w:lvlJc w:val="left"/>
      <w:pPr>
        <w:tabs>
          <w:tab w:val="num" w:pos="720"/>
        </w:tabs>
        <w:ind w:left="720" w:hanging="720"/>
      </w:pPr>
      <w:rPr>
        <w:rFonts w:ascii="Arial Narrow" w:hAnsi="Arial Narrow" w:hint="default"/>
        <w:b/>
        <w:i w:val="0"/>
        <w:sz w:val="36"/>
      </w:rPr>
    </w:lvl>
    <w:lvl w:ilvl="1">
      <w:start w:val="1"/>
      <w:numFmt w:val="decimal"/>
      <w:pStyle w:val="Heading2"/>
      <w:lvlText w:val="%1.%2"/>
      <w:lvlJc w:val="left"/>
      <w:pPr>
        <w:tabs>
          <w:tab w:val="num" w:pos="720"/>
        </w:tabs>
        <w:ind w:left="720" w:hanging="720"/>
      </w:pPr>
      <w:rPr>
        <w:rFonts w:ascii="Arial Narrow" w:hAnsi="Arial Narrow" w:hint="default"/>
        <w:b/>
        <w:i w:val="0"/>
        <w:sz w:val="32"/>
      </w:rPr>
    </w:lvl>
    <w:lvl w:ilvl="2">
      <w:start w:val="1"/>
      <w:numFmt w:val="decimal"/>
      <w:pStyle w:val="Heading3"/>
      <w:lvlText w:val="%1.%2.%3"/>
      <w:lvlJc w:val="left"/>
      <w:pPr>
        <w:tabs>
          <w:tab w:val="num" w:pos="936"/>
        </w:tabs>
        <w:ind w:left="936" w:hanging="936"/>
      </w:pPr>
      <w:rPr>
        <w:rFonts w:ascii="Arial Narrow" w:hAnsi="Arial Narrow" w:hint="default"/>
        <w:b/>
        <w:i w:val="0"/>
        <w:sz w:val="28"/>
      </w:rPr>
    </w:lvl>
    <w:lvl w:ilvl="3">
      <w:start w:val="1"/>
      <w:numFmt w:val="decimal"/>
      <w:pStyle w:val="Heading4"/>
      <w:lvlText w:val="%1.%2.%3.%4"/>
      <w:lvlJc w:val="left"/>
      <w:pPr>
        <w:tabs>
          <w:tab w:val="num" w:pos="1008"/>
        </w:tabs>
        <w:ind w:left="1008" w:hanging="1008"/>
      </w:pPr>
      <w:rPr>
        <w:rFonts w:ascii="Arial Narrow" w:hAnsi="Arial Narrow" w:hint="default"/>
        <w:b/>
        <w:i w:val="0"/>
        <w:caps w:val="0"/>
        <w:strike w:val="0"/>
        <w:dstrike w:val="0"/>
        <w:vanish w:val="0"/>
        <w:color w:val="000000"/>
        <w:sz w:val="26"/>
        <w:vertAlign w:val="baseli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pStyle w:val="Heading5"/>
      <w:lvlText w:val="%1.%2.%3.%4.%5"/>
      <w:lvlJc w:val="left"/>
      <w:pPr>
        <w:tabs>
          <w:tab w:val="num" w:pos="1224"/>
        </w:tabs>
        <w:ind w:left="1224" w:hanging="1224"/>
      </w:pPr>
      <w:rPr>
        <w:rFonts w:ascii="Arial Narrow" w:hAnsi="Arial Narrow" w:hint="default"/>
        <w:b w:val="0"/>
        <w:i/>
        <w:sz w:val="26"/>
      </w:rPr>
    </w:lvl>
    <w:lvl w:ilvl="5">
      <w:start w:val="1"/>
      <w:numFmt w:val="decimal"/>
      <w:pStyle w:val="Heading6"/>
      <w:lvlText w:val="%1.%2.%3.%4.%5.%6"/>
      <w:lvlJc w:val="left"/>
      <w:pPr>
        <w:tabs>
          <w:tab w:val="num" w:pos="1728"/>
        </w:tabs>
        <w:ind w:left="1728" w:hanging="1152"/>
      </w:pPr>
      <w:rPr>
        <w:rFonts w:ascii="Arial Narrow" w:hAnsi="Arial Narrow" w:hint="default"/>
        <w:b w:val="0"/>
        <w:i/>
        <w:sz w:val="26"/>
      </w:rPr>
    </w:lvl>
    <w:lvl w:ilvl="6">
      <w:start w:val="1"/>
      <w:numFmt w:val="decimal"/>
      <w:pStyle w:val="Heading7"/>
      <w:lvlText w:val="%1.%2.%3.%4.%5.%6.%7"/>
      <w:lvlJc w:val="left"/>
      <w:pPr>
        <w:tabs>
          <w:tab w:val="num" w:pos="1872"/>
        </w:tabs>
        <w:ind w:left="1872" w:hanging="1872"/>
      </w:pPr>
      <w:rPr>
        <w:rFonts w:ascii="Arial Narrow" w:hAnsi="Arial Narrow" w:hint="default"/>
        <w:b w:val="0"/>
        <w:i/>
        <w:sz w:val="24"/>
      </w:r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27" w15:restartNumberingAfterBreak="0">
    <w:nsid w:val="45A57B8D"/>
    <w:multiLevelType w:val="hybridMultilevel"/>
    <w:tmpl w:val="5DE6A0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6C110A6"/>
    <w:multiLevelType w:val="singleLevel"/>
    <w:tmpl w:val="6A8A9556"/>
    <w:lvl w:ilvl="0">
      <w:start w:val="1"/>
      <w:numFmt w:val="decimal"/>
      <w:lvlText w:val="%1."/>
      <w:lvlJc w:val="left"/>
      <w:pPr>
        <w:tabs>
          <w:tab w:val="num" w:pos="504"/>
        </w:tabs>
        <w:ind w:left="504" w:hanging="504"/>
      </w:pPr>
    </w:lvl>
  </w:abstractNum>
  <w:abstractNum w:abstractNumId="29" w15:restartNumberingAfterBreak="0">
    <w:nsid w:val="47CD41DD"/>
    <w:multiLevelType w:val="multilevel"/>
    <w:tmpl w:val="C60428D6"/>
    <w:lvl w:ilvl="0">
      <w:start w:val="1"/>
      <w:numFmt w:val="bullet"/>
      <w:pStyle w:val="TableBulletSmaller"/>
      <w:lvlText w:val=""/>
      <w:lvlJc w:val="left"/>
      <w:pPr>
        <w:tabs>
          <w:tab w:val="num" w:pos="216"/>
        </w:tabs>
        <w:ind w:left="216" w:hanging="216"/>
      </w:pPr>
      <w:rPr>
        <w:rFonts w:ascii="Symbol" w:hAnsi="Symbol" w:hint="default"/>
        <w:b/>
        <w:i w:val="0"/>
        <w:sz w:val="16"/>
      </w:rPr>
    </w:lvl>
    <w:lvl w:ilvl="1">
      <w:start w:val="1"/>
      <w:numFmt w:val="bullet"/>
      <w:lvlText w:val="–"/>
      <w:lvlJc w:val="left"/>
      <w:pPr>
        <w:tabs>
          <w:tab w:val="num" w:pos="720"/>
        </w:tabs>
        <w:ind w:left="720" w:hanging="360"/>
      </w:pPr>
      <w:rPr>
        <w:rFonts w:ascii="Times New Roman" w:hAnsi="Times New Roman" w:hint="default"/>
        <w:b/>
        <w:i w:val="0"/>
        <w:sz w:val="16"/>
      </w:rPr>
    </w:lvl>
    <w:lvl w:ilvl="2">
      <w:start w:val="1"/>
      <w:numFmt w:val="bullet"/>
      <w:lvlText w:val=""/>
      <w:lvlJc w:val="left"/>
      <w:pPr>
        <w:tabs>
          <w:tab w:val="num" w:pos="1080"/>
        </w:tabs>
        <w:ind w:left="1080" w:hanging="360"/>
      </w:pPr>
      <w:rPr>
        <w:rFonts w:ascii="Symbol" w:hAnsi="Symbol" w:hint="default"/>
        <w:b w:val="0"/>
        <w:i w:val="0"/>
        <w:sz w:val="16"/>
      </w:rPr>
    </w:lvl>
    <w:lvl w:ilvl="3">
      <w:start w:val="1"/>
      <w:numFmt w:val="decimal"/>
      <w:lvlText w:val="%1.%2.%3.%4."/>
      <w:lvlJc w:val="left"/>
      <w:pPr>
        <w:tabs>
          <w:tab w:val="num" w:pos="2088"/>
        </w:tabs>
        <w:ind w:left="2088" w:hanging="1008"/>
      </w:pPr>
      <w:rPr>
        <w:rFonts w:ascii="Arial Narrow" w:hAnsi="Arial Narrow" w:hint="default"/>
        <w:b w:val="0"/>
        <w:i w:val="0"/>
        <w:sz w:val="22"/>
      </w:rPr>
    </w:lvl>
    <w:lvl w:ilvl="4">
      <w:start w:val="1"/>
      <w:numFmt w:val="decimal"/>
      <w:lvlText w:val="%1.%2.%3.%4.%5."/>
      <w:lvlJc w:val="left"/>
      <w:pPr>
        <w:tabs>
          <w:tab w:val="num" w:pos="1872"/>
        </w:tabs>
        <w:ind w:left="1872" w:hanging="792"/>
      </w:pPr>
      <w:rPr>
        <w:rFonts w:ascii="Arial Narrow" w:hAnsi="Arial Narrow" w:hint="default"/>
        <w:b w:val="0"/>
        <w:i w:val="0"/>
        <w:sz w:val="20"/>
      </w:rPr>
    </w:lvl>
    <w:lvl w:ilvl="5">
      <w:start w:val="1"/>
      <w:numFmt w:val="decimal"/>
      <w:lvlText w:val="%1.%2.%3.%4.%5.%6."/>
      <w:lvlJc w:val="left"/>
      <w:pPr>
        <w:tabs>
          <w:tab w:val="num" w:pos="2376"/>
        </w:tabs>
        <w:ind w:left="2376" w:hanging="936"/>
      </w:pPr>
      <w:rPr>
        <w:rFonts w:ascii="Arial Narrow" w:hAnsi="Arial Narrow" w:hint="default"/>
        <w:b w:val="0"/>
        <w:i/>
        <w:sz w:val="20"/>
      </w:rPr>
    </w:lvl>
    <w:lvl w:ilvl="6">
      <w:start w:val="1"/>
      <w:numFmt w:val="decimal"/>
      <w:lvlText w:val="%1.%2.%3.%4.%5.%6.%7."/>
      <w:lvlJc w:val="left"/>
      <w:pPr>
        <w:tabs>
          <w:tab w:val="num" w:pos="2880"/>
        </w:tabs>
        <w:ind w:left="2880" w:hanging="1080"/>
      </w:pPr>
      <w:rPr>
        <w:rFonts w:ascii="Arial Narrow" w:hAnsi="Arial Narrow" w:hint="default"/>
        <w:b w:val="0"/>
        <w:i/>
        <w:sz w:val="20"/>
      </w:rPr>
    </w:lvl>
    <w:lvl w:ilvl="7">
      <w:start w:val="1"/>
      <w:numFmt w:val="decimal"/>
      <w:lvlText w:val="%1.%2.%3.%4.%5.%6.%7.%8."/>
      <w:lvlJc w:val="left"/>
      <w:pPr>
        <w:tabs>
          <w:tab w:val="num" w:pos="3384"/>
        </w:tabs>
        <w:ind w:left="3384" w:hanging="1224"/>
      </w:pPr>
      <w:rPr>
        <w:rFonts w:ascii="Arial Narrow" w:hAnsi="Arial Narrow" w:hint="default"/>
        <w:b w:val="0"/>
        <w:i w:val="0"/>
        <w:sz w:val="18"/>
      </w:rPr>
    </w:lvl>
    <w:lvl w:ilvl="8">
      <w:start w:val="1"/>
      <w:numFmt w:val="decimal"/>
      <w:lvlText w:val="%1.%2.%3.%4.%5.%6.%7.%8.%9."/>
      <w:lvlJc w:val="left"/>
      <w:pPr>
        <w:tabs>
          <w:tab w:val="num" w:pos="3960"/>
        </w:tabs>
        <w:ind w:left="3960" w:hanging="1440"/>
      </w:pPr>
      <w:rPr>
        <w:rFonts w:ascii="Arial Narrow" w:hAnsi="Arial Narrow" w:hint="default"/>
        <w:b w:val="0"/>
        <w:i w:val="0"/>
        <w:sz w:val="18"/>
      </w:rPr>
    </w:lvl>
  </w:abstractNum>
  <w:abstractNum w:abstractNumId="30" w15:restartNumberingAfterBreak="0">
    <w:nsid w:val="48257909"/>
    <w:multiLevelType w:val="hybridMultilevel"/>
    <w:tmpl w:val="1222133E"/>
    <w:lvl w:ilvl="0" w:tplc="716E2110">
      <w:start w:val="1"/>
      <w:numFmt w:val="decimal"/>
      <w:lvlText w:val="%1."/>
      <w:lvlJc w:val="left"/>
      <w:pPr>
        <w:ind w:left="720" w:hanging="360"/>
      </w:pPr>
      <w:rPr>
        <w:rFonts w:ascii="Times New Roman" w:hAnsi="Times New Roman" w:hint="default"/>
        <w:b w:val="0"/>
        <w:i w:val="0"/>
        <w:color w:val="auto"/>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3523D7F"/>
    <w:multiLevelType w:val="hybridMultilevel"/>
    <w:tmpl w:val="C7F0E3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BA46807"/>
    <w:multiLevelType w:val="hybridMultilevel"/>
    <w:tmpl w:val="543CD37A"/>
    <w:lvl w:ilvl="0" w:tplc="A94435F0">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C1E306D"/>
    <w:multiLevelType w:val="multilevel"/>
    <w:tmpl w:val="219EFA44"/>
    <w:lvl w:ilvl="0">
      <w:start w:val="1"/>
      <w:numFmt w:val="upperLetter"/>
      <w:pStyle w:val="AppHeading1"/>
      <w:suff w:val="nothing"/>
      <w:lvlText w:val="Appendix %1.  "/>
      <w:lvlJc w:val="left"/>
      <w:pPr>
        <w:ind w:left="1872" w:hanging="1872"/>
      </w:pPr>
      <w:rPr>
        <w:rFonts w:ascii="Arial Narrow" w:hAnsi="Arial Narrow" w:hint="default"/>
        <w:b/>
        <w:i w:val="0"/>
        <w:sz w:val="36"/>
      </w:rPr>
    </w:lvl>
    <w:lvl w:ilvl="1">
      <w:start w:val="1"/>
      <w:numFmt w:val="decimal"/>
      <w:pStyle w:val="AppHeading2"/>
      <w:lvlText w:val="%1.%2"/>
      <w:lvlJc w:val="left"/>
      <w:pPr>
        <w:tabs>
          <w:tab w:val="num" w:pos="720"/>
        </w:tabs>
        <w:ind w:left="720" w:hanging="720"/>
      </w:pPr>
      <w:rPr>
        <w:rFonts w:ascii="Arial Narrow" w:hAnsi="Arial Narrow" w:hint="default"/>
        <w:b/>
        <w:i w:val="0"/>
        <w:sz w:val="32"/>
      </w:rPr>
    </w:lvl>
    <w:lvl w:ilvl="2">
      <w:start w:val="1"/>
      <w:numFmt w:val="decimal"/>
      <w:pStyle w:val="AppHeading3"/>
      <w:lvlText w:val="%1.%2.%3"/>
      <w:lvlJc w:val="left"/>
      <w:pPr>
        <w:tabs>
          <w:tab w:val="num" w:pos="1008"/>
        </w:tabs>
        <w:ind w:left="1008" w:hanging="1008"/>
      </w:pPr>
      <w:rPr>
        <w:rFonts w:ascii="Arial Narrow" w:hAnsi="Arial Narrow" w:hint="default"/>
        <w:b/>
        <w:i w:val="0"/>
        <w:sz w:val="28"/>
      </w:rPr>
    </w:lvl>
    <w:lvl w:ilvl="3">
      <w:start w:val="1"/>
      <w:numFmt w:val="decimal"/>
      <w:pStyle w:val="AppHeading4"/>
      <w:lvlText w:val="%1.%2.%3.%4"/>
      <w:lvlJc w:val="left"/>
      <w:pPr>
        <w:tabs>
          <w:tab w:val="num" w:pos="1008"/>
        </w:tabs>
        <w:ind w:left="1008" w:hanging="1008"/>
      </w:pPr>
      <w:rPr>
        <w:rFonts w:ascii="Arial Narrow" w:hAnsi="Arial Narrow" w:hint="default"/>
        <w:b/>
        <w:i w:val="0"/>
        <w:sz w:val="26"/>
      </w:rPr>
    </w:lvl>
    <w:lvl w:ilvl="4">
      <w:start w:val="1"/>
      <w:numFmt w:val="decimal"/>
      <w:lvlText w:val="%5%4"/>
      <w:lvlJc w:val="left"/>
      <w:pPr>
        <w:tabs>
          <w:tab w:val="num" w:pos="1224"/>
        </w:tabs>
        <w:ind w:left="1224" w:hanging="1224"/>
      </w:pPr>
      <w:rPr>
        <w:rFonts w:ascii="Arial Narrow" w:hAnsi="Arial Narrow" w:hint="default"/>
        <w:b w:val="0"/>
        <w:i/>
        <w:sz w:val="26"/>
      </w:rPr>
    </w:lvl>
    <w:lvl w:ilvl="5">
      <w:start w:val="1"/>
      <w:numFmt w:val="none"/>
      <w:lvlText w:val=""/>
      <w:lvlJc w:val="left"/>
      <w:pPr>
        <w:tabs>
          <w:tab w:val="num" w:pos="2160"/>
        </w:tabs>
        <w:ind w:left="2160" w:hanging="360"/>
      </w:pPr>
      <w:rPr>
        <w:rFonts w:ascii="Arial Narrow" w:hAnsi="Arial Narrow" w:hint="default"/>
        <w:sz w:val="24"/>
      </w:rPr>
    </w:lvl>
    <w:lvl w:ilvl="6">
      <w:start w:val="1"/>
      <w:numFmt w:val="none"/>
      <w:lvlText w:val=""/>
      <w:lvlJc w:val="left"/>
      <w:pPr>
        <w:tabs>
          <w:tab w:val="num" w:pos="2520"/>
        </w:tabs>
        <w:ind w:left="2520" w:hanging="360"/>
      </w:pPr>
      <w:rPr>
        <w:rFonts w:hint="default"/>
      </w:rPr>
    </w:lvl>
    <w:lvl w:ilvl="7">
      <w:start w:val="1"/>
      <w:numFmt w:val="none"/>
      <w:lvlText w:val=""/>
      <w:lvlJc w:val="left"/>
      <w:pPr>
        <w:tabs>
          <w:tab w:val="num" w:pos="2880"/>
        </w:tabs>
        <w:ind w:left="2880" w:hanging="360"/>
      </w:pPr>
      <w:rPr>
        <w:rFonts w:hint="default"/>
      </w:rPr>
    </w:lvl>
    <w:lvl w:ilvl="8">
      <w:start w:val="1"/>
      <w:numFmt w:val="none"/>
      <w:lvlText w:val=""/>
      <w:lvlJc w:val="left"/>
      <w:pPr>
        <w:tabs>
          <w:tab w:val="num" w:pos="3240"/>
        </w:tabs>
        <w:ind w:left="3240" w:hanging="360"/>
      </w:pPr>
      <w:rPr>
        <w:rFonts w:hint="default"/>
      </w:rPr>
    </w:lvl>
  </w:abstractNum>
  <w:abstractNum w:abstractNumId="34" w15:restartNumberingAfterBreak="0">
    <w:nsid w:val="5D991233"/>
    <w:multiLevelType w:val="multilevel"/>
    <w:tmpl w:val="A03A5CEE"/>
    <w:lvl w:ilvl="0">
      <w:start w:val="1"/>
      <w:numFmt w:val="none"/>
      <w:pStyle w:val="ESHeading1"/>
      <w:suff w:val="nothing"/>
      <w:lvlText w:val=""/>
      <w:lvlJc w:val="left"/>
      <w:pPr>
        <w:ind w:left="0" w:firstLine="0"/>
      </w:pPr>
      <w:rPr>
        <w:rFonts w:ascii="Arial" w:hAnsi="Arial" w:hint="default"/>
        <w:b w:val="0"/>
        <w:i w:val="0"/>
        <w:sz w:val="24"/>
      </w:rPr>
    </w:lvl>
    <w:lvl w:ilvl="1">
      <w:start w:val="1"/>
      <w:numFmt w:val="none"/>
      <w:pStyle w:val="ESHeading2"/>
      <w:suff w:val="nothing"/>
      <w:lvlText w:val=""/>
      <w:lvlJc w:val="left"/>
      <w:pPr>
        <w:ind w:left="0" w:firstLine="0"/>
      </w:pPr>
      <w:rPr>
        <w:rFonts w:ascii="Arial" w:hAnsi="Arial" w:hint="default"/>
        <w:b w:val="0"/>
        <w:i w:val="0"/>
        <w:sz w:val="24"/>
      </w:rPr>
    </w:lvl>
    <w:lvl w:ilvl="2">
      <w:start w:val="1"/>
      <w:numFmt w:val="none"/>
      <w:pStyle w:val="ESHeading3"/>
      <w:suff w:val="nothing"/>
      <w:lvlText w:val=""/>
      <w:lvlJc w:val="left"/>
      <w:pPr>
        <w:ind w:left="0" w:firstLine="0"/>
      </w:pPr>
      <w:rPr>
        <w:rFonts w:ascii="Arial" w:hAnsi="Arial" w:hint="default"/>
        <w:b w:val="0"/>
        <w:i w:val="0"/>
        <w:sz w:val="24"/>
      </w:rPr>
    </w:lvl>
    <w:lvl w:ilvl="3">
      <w:start w:val="1"/>
      <w:numFmt w:val="none"/>
      <w:pStyle w:val="ESHeading4"/>
      <w:suff w:val="nothing"/>
      <w:lvlText w:val=""/>
      <w:lvlJc w:val="left"/>
      <w:pPr>
        <w:ind w:left="0" w:firstLine="0"/>
      </w:pPr>
      <w:rPr>
        <w:rFonts w:ascii="Arial" w:hAnsi="Arial" w:hint="default"/>
        <w:b/>
        <w:i w:val="0"/>
        <w:caps w:val="0"/>
        <w:strike w:val="0"/>
        <w:dstrike w:val="0"/>
        <w:vanish w:val="0"/>
        <w:color w:val="000000"/>
        <w:sz w:val="24"/>
        <w:vertAlign w:val="baseline"/>
        <w14:shadow w14:blurRad="0" w14:dist="0" w14:dir="0" w14:sx="0" w14:sy="0" w14:kx="0" w14:ky="0" w14:algn="none">
          <w14:srgbClr w14:val="000000"/>
        </w14:shadow>
        <w14:textOutline w14:w="0" w14:cap="rnd" w14:cmpd="sng" w14:algn="ctr">
          <w14:noFill/>
          <w14:prstDash w14:val="solid"/>
          <w14:bevel/>
        </w14:textOutline>
      </w:rPr>
    </w:lvl>
    <w:lvl w:ilvl="4">
      <w:start w:val="1"/>
      <w:numFmt w:val="none"/>
      <w:pStyle w:val="ESHeading5"/>
      <w:suff w:val="nothing"/>
      <w:lvlText w:val=""/>
      <w:lvlJc w:val="left"/>
      <w:pPr>
        <w:ind w:left="0" w:firstLine="0"/>
      </w:pPr>
      <w:rPr>
        <w:rFonts w:ascii="Arial" w:hAnsi="Arial" w:hint="default"/>
        <w:b/>
        <w:i w:val="0"/>
        <w:sz w:val="24"/>
      </w:rPr>
    </w:lvl>
    <w:lvl w:ilvl="5">
      <w:start w:val="1"/>
      <w:numFmt w:val="none"/>
      <w:pStyle w:val="ESHeading6"/>
      <w:suff w:val="nothing"/>
      <w:lvlText w:val=""/>
      <w:lvlJc w:val="left"/>
      <w:pPr>
        <w:ind w:left="0" w:firstLine="0"/>
      </w:pPr>
      <w:rPr>
        <w:rFonts w:ascii="Arial" w:hAnsi="Arial" w:hint="default"/>
        <w:b/>
        <w:i w:val="0"/>
        <w:sz w:val="24"/>
      </w:rPr>
    </w:lvl>
    <w:lvl w:ilvl="6">
      <w:start w:val="1"/>
      <w:numFmt w:val="none"/>
      <w:pStyle w:val="ESHeading7"/>
      <w:suff w:val="nothing"/>
      <w:lvlText w:val=""/>
      <w:lvlJc w:val="left"/>
      <w:pPr>
        <w:ind w:left="0" w:firstLine="0"/>
      </w:pPr>
    </w:lvl>
    <w:lvl w:ilvl="7">
      <w:start w:val="1"/>
      <w:numFmt w:val="none"/>
      <w:lvlText w:val=""/>
      <w:lvlJc w:val="left"/>
      <w:pPr>
        <w:tabs>
          <w:tab w:val="num" w:pos="360"/>
        </w:tabs>
        <w:ind w:left="0" w:firstLine="0"/>
      </w:pPr>
    </w:lvl>
    <w:lvl w:ilvl="8">
      <w:start w:val="1"/>
      <w:numFmt w:val="none"/>
      <w:lvlText w:val=""/>
      <w:lvlJc w:val="left"/>
      <w:pPr>
        <w:tabs>
          <w:tab w:val="num" w:pos="360"/>
        </w:tabs>
        <w:ind w:left="0" w:firstLine="0"/>
      </w:pPr>
    </w:lvl>
  </w:abstractNum>
  <w:abstractNum w:abstractNumId="35" w15:restartNumberingAfterBreak="0">
    <w:nsid w:val="67FC0CF8"/>
    <w:multiLevelType w:val="hybridMultilevel"/>
    <w:tmpl w:val="E1D2FB7A"/>
    <w:lvl w:ilvl="0" w:tplc="1BCE083C">
      <w:start w:val="1"/>
      <w:numFmt w:val="decimal"/>
      <w:pStyle w:val="NumberedList"/>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0AF473C"/>
    <w:multiLevelType w:val="multilevel"/>
    <w:tmpl w:val="CA582CA2"/>
    <w:lvl w:ilvl="0">
      <w:start w:val="1"/>
      <w:numFmt w:val="bullet"/>
      <w:pStyle w:val="BulletListMultiple"/>
      <w:lvlText w:val=""/>
      <w:lvlJc w:val="left"/>
      <w:pPr>
        <w:tabs>
          <w:tab w:val="num" w:pos="720"/>
        </w:tabs>
        <w:ind w:left="720" w:hanging="360"/>
      </w:pPr>
      <w:rPr>
        <w:rFonts w:ascii="Symbol" w:hAnsi="Symbol" w:hint="default"/>
        <w:b w:val="0"/>
        <w:i w:val="0"/>
        <w:sz w:val="24"/>
      </w:rPr>
    </w:lvl>
    <w:lvl w:ilvl="1">
      <w:start w:val="1"/>
      <w:numFmt w:val="bullet"/>
      <w:lvlText w:val="–"/>
      <w:lvlJc w:val="left"/>
      <w:pPr>
        <w:tabs>
          <w:tab w:val="num" w:pos="1080"/>
        </w:tabs>
        <w:ind w:left="1080" w:hanging="360"/>
      </w:pPr>
      <w:rPr>
        <w:rFonts w:ascii="Arial" w:hAnsi="Arial" w:hint="default"/>
        <w:b w:val="0"/>
        <w:i w:val="0"/>
        <w:sz w:val="24"/>
      </w:rPr>
    </w:lvl>
    <w:lvl w:ilvl="2">
      <w:start w:val="1"/>
      <w:numFmt w:val="bullet"/>
      <w:lvlText w:val=""/>
      <w:lvlJc w:val="left"/>
      <w:pPr>
        <w:tabs>
          <w:tab w:val="num" w:pos="1440"/>
        </w:tabs>
        <w:ind w:left="1440" w:hanging="360"/>
      </w:pPr>
      <w:rPr>
        <w:rFonts w:ascii="Symbol" w:hAnsi="Symbol" w:hint="default"/>
        <w:b w:val="0"/>
        <w:i w:val="0"/>
        <w:sz w:val="16"/>
      </w:rPr>
    </w:lvl>
    <w:lvl w:ilvl="3">
      <w:start w:val="1"/>
      <w:numFmt w:val="bullet"/>
      <w:lvlText w:val=""/>
      <w:lvlJc w:val="left"/>
      <w:pPr>
        <w:tabs>
          <w:tab w:val="num" w:pos="360"/>
        </w:tabs>
        <w:ind w:left="360" w:hanging="360"/>
      </w:pPr>
      <w:rPr>
        <w:rFonts w:ascii="Symbol" w:hAnsi="Symbol" w:hint="default"/>
        <w:b w:val="0"/>
        <w:i w:val="0"/>
        <w:sz w:val="22"/>
      </w:rPr>
    </w:lvl>
    <w:lvl w:ilvl="4">
      <w:start w:val="1"/>
      <w:numFmt w:val="decimal"/>
      <w:lvlText w:val="%1.%2.%3.%4.%5."/>
      <w:lvlJc w:val="left"/>
      <w:pPr>
        <w:tabs>
          <w:tab w:val="num" w:pos="3096"/>
        </w:tabs>
        <w:ind w:left="3096" w:hanging="864"/>
      </w:pPr>
      <w:rPr>
        <w:rFonts w:ascii="Arial Narrow" w:hAnsi="Arial Narrow" w:hint="default"/>
        <w:b w:val="0"/>
        <w:i w:val="0"/>
        <w:sz w:val="24"/>
      </w:rPr>
    </w:lvl>
    <w:lvl w:ilvl="5">
      <w:start w:val="1"/>
      <w:numFmt w:val="decimal"/>
      <w:lvlText w:val="%1.%2.%3.%4.%5.%6."/>
      <w:lvlJc w:val="left"/>
      <w:pPr>
        <w:tabs>
          <w:tab w:val="num" w:pos="4176"/>
        </w:tabs>
        <w:ind w:left="4176" w:hanging="1080"/>
      </w:pPr>
      <w:rPr>
        <w:rFonts w:ascii="Arial Narrow" w:hAnsi="Arial Narrow" w:hint="default"/>
        <w:b w:val="0"/>
        <w:i w:val="0"/>
        <w:sz w:val="24"/>
      </w:rPr>
    </w:lvl>
    <w:lvl w:ilvl="6">
      <w:start w:val="1"/>
      <w:numFmt w:val="decimal"/>
      <w:lvlText w:val="%1.%2.%3.%4.%5.%6.%7."/>
      <w:lvlJc w:val="left"/>
      <w:pPr>
        <w:tabs>
          <w:tab w:val="num" w:pos="5400"/>
        </w:tabs>
        <w:ind w:left="5400" w:hanging="1224"/>
      </w:pPr>
      <w:rPr>
        <w:rFonts w:ascii="Arial Narrow" w:hAnsi="Arial Narrow" w:hint="default"/>
        <w:b w:val="0"/>
        <w:i w:val="0"/>
        <w:sz w:val="24"/>
      </w:rPr>
    </w:lvl>
    <w:lvl w:ilvl="7">
      <w:start w:val="1"/>
      <w:numFmt w:val="decimal"/>
      <w:lvlText w:val="%1.%2.%3.%4.%5.%6.%7.%8."/>
      <w:lvlJc w:val="left"/>
      <w:pPr>
        <w:tabs>
          <w:tab w:val="num" w:pos="3744"/>
        </w:tabs>
        <w:ind w:left="3744" w:hanging="1224"/>
      </w:pPr>
      <w:rPr>
        <w:rFonts w:ascii="Arial Narrow" w:hAnsi="Arial Narrow" w:hint="default"/>
        <w:b w:val="0"/>
        <w:i w:val="0"/>
        <w:sz w:val="18"/>
      </w:rPr>
    </w:lvl>
    <w:lvl w:ilvl="8">
      <w:start w:val="1"/>
      <w:numFmt w:val="decimal"/>
      <w:lvlText w:val="%1.%2.%3.%4.%5.%6.%7.%8.%9."/>
      <w:lvlJc w:val="left"/>
      <w:pPr>
        <w:tabs>
          <w:tab w:val="num" w:pos="4320"/>
        </w:tabs>
        <w:ind w:left="4320" w:hanging="1440"/>
      </w:pPr>
      <w:rPr>
        <w:rFonts w:ascii="Arial Narrow" w:hAnsi="Arial Narrow" w:hint="default"/>
        <w:b w:val="0"/>
        <w:i w:val="0"/>
        <w:sz w:val="18"/>
      </w:rPr>
    </w:lvl>
  </w:abstractNum>
  <w:abstractNum w:abstractNumId="37" w15:restartNumberingAfterBreak="0">
    <w:nsid w:val="73635FE3"/>
    <w:multiLevelType w:val="hybridMultilevel"/>
    <w:tmpl w:val="FBBC06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7FD6C30"/>
    <w:multiLevelType w:val="singleLevel"/>
    <w:tmpl w:val="BD4E06C0"/>
    <w:lvl w:ilvl="0">
      <w:start w:val="1"/>
      <w:numFmt w:val="bullet"/>
      <w:pStyle w:val="BulletList-SecondLevel"/>
      <w:lvlText w:val="–"/>
      <w:lvlJc w:val="left"/>
      <w:pPr>
        <w:tabs>
          <w:tab w:val="num" w:pos="1008"/>
        </w:tabs>
        <w:ind w:left="1008" w:hanging="288"/>
      </w:pPr>
      <w:rPr>
        <w:rFonts w:ascii="Times New Roman" w:hAnsi="Times New Roman" w:cs="Times New Roman" w:hint="default"/>
      </w:rPr>
    </w:lvl>
  </w:abstractNum>
  <w:abstractNum w:abstractNumId="39" w15:restartNumberingAfterBreak="0">
    <w:nsid w:val="7E2E0BC7"/>
    <w:multiLevelType w:val="hybridMultilevel"/>
    <w:tmpl w:val="0154732C"/>
    <w:lvl w:ilvl="0" w:tplc="D4CC1D6E">
      <w:start w:val="1"/>
      <w:numFmt w:val="bullet"/>
      <w:lvlText w:val="■"/>
      <w:lvlJc w:val="left"/>
      <w:pPr>
        <w:tabs>
          <w:tab w:val="num" w:pos="720"/>
        </w:tabs>
        <w:ind w:left="720" w:hanging="360"/>
      </w:pPr>
      <w:rPr>
        <w:rFonts w:ascii="Arial" w:hAnsi="Arial" w:hint="default"/>
      </w:rPr>
    </w:lvl>
    <w:lvl w:ilvl="1" w:tplc="683AF42C" w:tentative="1">
      <w:start w:val="1"/>
      <w:numFmt w:val="bullet"/>
      <w:lvlText w:val="■"/>
      <w:lvlJc w:val="left"/>
      <w:pPr>
        <w:tabs>
          <w:tab w:val="num" w:pos="1440"/>
        </w:tabs>
        <w:ind w:left="1440" w:hanging="360"/>
      </w:pPr>
      <w:rPr>
        <w:rFonts w:ascii="Arial" w:hAnsi="Arial" w:hint="default"/>
      </w:rPr>
    </w:lvl>
    <w:lvl w:ilvl="2" w:tplc="E1D43382" w:tentative="1">
      <w:start w:val="1"/>
      <w:numFmt w:val="bullet"/>
      <w:lvlText w:val="■"/>
      <w:lvlJc w:val="left"/>
      <w:pPr>
        <w:tabs>
          <w:tab w:val="num" w:pos="2160"/>
        </w:tabs>
        <w:ind w:left="2160" w:hanging="360"/>
      </w:pPr>
      <w:rPr>
        <w:rFonts w:ascii="Arial" w:hAnsi="Arial" w:hint="default"/>
      </w:rPr>
    </w:lvl>
    <w:lvl w:ilvl="3" w:tplc="88F6AF92" w:tentative="1">
      <w:start w:val="1"/>
      <w:numFmt w:val="bullet"/>
      <w:lvlText w:val="■"/>
      <w:lvlJc w:val="left"/>
      <w:pPr>
        <w:tabs>
          <w:tab w:val="num" w:pos="2880"/>
        </w:tabs>
        <w:ind w:left="2880" w:hanging="360"/>
      </w:pPr>
      <w:rPr>
        <w:rFonts w:ascii="Arial" w:hAnsi="Arial" w:hint="default"/>
      </w:rPr>
    </w:lvl>
    <w:lvl w:ilvl="4" w:tplc="05ACE1FE" w:tentative="1">
      <w:start w:val="1"/>
      <w:numFmt w:val="bullet"/>
      <w:lvlText w:val="■"/>
      <w:lvlJc w:val="left"/>
      <w:pPr>
        <w:tabs>
          <w:tab w:val="num" w:pos="3600"/>
        </w:tabs>
        <w:ind w:left="3600" w:hanging="360"/>
      </w:pPr>
      <w:rPr>
        <w:rFonts w:ascii="Arial" w:hAnsi="Arial" w:hint="default"/>
      </w:rPr>
    </w:lvl>
    <w:lvl w:ilvl="5" w:tplc="47DAF128" w:tentative="1">
      <w:start w:val="1"/>
      <w:numFmt w:val="bullet"/>
      <w:lvlText w:val="■"/>
      <w:lvlJc w:val="left"/>
      <w:pPr>
        <w:tabs>
          <w:tab w:val="num" w:pos="4320"/>
        </w:tabs>
        <w:ind w:left="4320" w:hanging="360"/>
      </w:pPr>
      <w:rPr>
        <w:rFonts w:ascii="Arial" w:hAnsi="Arial" w:hint="default"/>
      </w:rPr>
    </w:lvl>
    <w:lvl w:ilvl="6" w:tplc="128CD756" w:tentative="1">
      <w:start w:val="1"/>
      <w:numFmt w:val="bullet"/>
      <w:lvlText w:val="■"/>
      <w:lvlJc w:val="left"/>
      <w:pPr>
        <w:tabs>
          <w:tab w:val="num" w:pos="5040"/>
        </w:tabs>
        <w:ind w:left="5040" w:hanging="360"/>
      </w:pPr>
      <w:rPr>
        <w:rFonts w:ascii="Arial" w:hAnsi="Arial" w:hint="default"/>
      </w:rPr>
    </w:lvl>
    <w:lvl w:ilvl="7" w:tplc="7E727B72" w:tentative="1">
      <w:start w:val="1"/>
      <w:numFmt w:val="bullet"/>
      <w:lvlText w:val="■"/>
      <w:lvlJc w:val="left"/>
      <w:pPr>
        <w:tabs>
          <w:tab w:val="num" w:pos="5760"/>
        </w:tabs>
        <w:ind w:left="5760" w:hanging="360"/>
      </w:pPr>
      <w:rPr>
        <w:rFonts w:ascii="Arial" w:hAnsi="Arial" w:hint="default"/>
      </w:rPr>
    </w:lvl>
    <w:lvl w:ilvl="8" w:tplc="4A3EB314" w:tentative="1">
      <w:start w:val="1"/>
      <w:numFmt w:val="bullet"/>
      <w:lvlText w:val="■"/>
      <w:lvlJc w:val="left"/>
      <w:pPr>
        <w:tabs>
          <w:tab w:val="num" w:pos="6480"/>
        </w:tabs>
        <w:ind w:left="6480" w:hanging="360"/>
      </w:pPr>
      <w:rPr>
        <w:rFonts w:ascii="Arial" w:hAnsi="Arial" w:hint="default"/>
      </w:rPr>
    </w:lvl>
  </w:abstractNum>
  <w:abstractNum w:abstractNumId="40" w15:restartNumberingAfterBreak="0">
    <w:nsid w:val="7F110C23"/>
    <w:multiLevelType w:val="hybridMultilevel"/>
    <w:tmpl w:val="FEF0C4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FFB1FEF"/>
    <w:multiLevelType w:val="hybridMultilevel"/>
    <w:tmpl w:val="8F8A13B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26"/>
  </w:num>
  <w:num w:numId="2">
    <w:abstractNumId w:val="33"/>
  </w:num>
  <w:num w:numId="3">
    <w:abstractNumId w:val="36"/>
  </w:num>
  <w:num w:numId="4">
    <w:abstractNumId w:val="24"/>
  </w:num>
  <w:num w:numId="5">
    <w:abstractNumId w:val="13"/>
  </w:num>
  <w:num w:numId="6">
    <w:abstractNumId w:val="17"/>
  </w:num>
  <w:num w:numId="7">
    <w:abstractNumId w:val="34"/>
  </w:num>
  <w:num w:numId="8">
    <w:abstractNumId w:val="26"/>
  </w:num>
  <w:num w:numId="9">
    <w:abstractNumId w:val="28"/>
  </w:num>
  <w:num w:numId="10">
    <w:abstractNumId w:val="38"/>
  </w:num>
  <w:num w:numId="11">
    <w:abstractNumId w:val="25"/>
  </w:num>
  <w:num w:numId="12">
    <w:abstractNumId w:val="29"/>
  </w:num>
  <w:num w:numId="13">
    <w:abstractNumId w:val="12"/>
  </w:num>
  <w:num w:numId="14">
    <w:abstractNumId w:val="30"/>
  </w:num>
  <w:num w:numId="15">
    <w:abstractNumId w:val="11"/>
  </w:num>
  <w:num w:numId="16">
    <w:abstractNumId w:val="9"/>
  </w:num>
  <w:num w:numId="17">
    <w:abstractNumId w:val="7"/>
  </w:num>
  <w:num w:numId="18">
    <w:abstractNumId w:val="6"/>
  </w:num>
  <w:num w:numId="19">
    <w:abstractNumId w:val="5"/>
  </w:num>
  <w:num w:numId="20">
    <w:abstractNumId w:val="4"/>
  </w:num>
  <w:num w:numId="21">
    <w:abstractNumId w:val="8"/>
  </w:num>
  <w:num w:numId="22">
    <w:abstractNumId w:val="3"/>
  </w:num>
  <w:num w:numId="23">
    <w:abstractNumId w:val="2"/>
  </w:num>
  <w:num w:numId="24">
    <w:abstractNumId w:val="1"/>
  </w:num>
  <w:num w:numId="25">
    <w:abstractNumId w:val="0"/>
  </w:num>
  <w:num w:numId="26">
    <w:abstractNumId w:val="35"/>
  </w:num>
  <w:num w:numId="27">
    <w:abstractNumId w:val="19"/>
  </w:num>
  <w:num w:numId="28">
    <w:abstractNumId w:val="27"/>
  </w:num>
  <w:num w:numId="29">
    <w:abstractNumId w:val="14"/>
  </w:num>
  <w:num w:numId="30">
    <w:abstractNumId w:val="15"/>
  </w:num>
  <w:num w:numId="31">
    <w:abstractNumId w:val="39"/>
  </w:num>
  <w:num w:numId="32">
    <w:abstractNumId w:val="35"/>
    <w:lvlOverride w:ilvl="0">
      <w:startOverride w:val="1"/>
    </w:lvlOverride>
  </w:num>
  <w:num w:numId="33">
    <w:abstractNumId w:val="28"/>
  </w:num>
  <w:num w:numId="34">
    <w:abstractNumId w:val="35"/>
    <w:lvlOverride w:ilvl="0">
      <w:startOverride w:val="1"/>
    </w:lvlOverride>
  </w:num>
  <w:num w:numId="35">
    <w:abstractNumId w:val="41"/>
  </w:num>
  <w:num w:numId="36">
    <w:abstractNumId w:val="16"/>
  </w:num>
  <w:num w:numId="37">
    <w:abstractNumId w:val="16"/>
  </w:num>
  <w:num w:numId="38">
    <w:abstractNumId w:val="35"/>
    <w:lvlOverride w:ilvl="0">
      <w:startOverride w:val="1"/>
    </w:lvlOverride>
  </w:num>
  <w:num w:numId="39">
    <w:abstractNumId w:val="10"/>
  </w:num>
  <w:num w:numId="40">
    <w:abstractNumId w:val="35"/>
    <w:lvlOverride w:ilvl="0">
      <w:startOverride w:val="1"/>
    </w:lvlOverride>
  </w:num>
  <w:num w:numId="41">
    <w:abstractNumId w:val="35"/>
    <w:lvlOverride w:ilvl="0">
      <w:startOverride w:val="1"/>
    </w:lvlOverride>
  </w:num>
  <w:num w:numId="42">
    <w:abstractNumId w:val="35"/>
    <w:lvlOverride w:ilvl="0">
      <w:startOverride w:val="1"/>
    </w:lvlOverride>
  </w:num>
  <w:num w:numId="43">
    <w:abstractNumId w:val="35"/>
    <w:lvlOverride w:ilvl="0">
      <w:startOverride w:val="1"/>
    </w:lvlOverride>
  </w:num>
  <w:num w:numId="44">
    <w:abstractNumId w:val="32"/>
  </w:num>
  <w:num w:numId="45">
    <w:abstractNumId w:val="20"/>
  </w:num>
  <w:num w:numId="46">
    <w:abstractNumId w:val="31"/>
  </w:num>
  <w:num w:numId="47">
    <w:abstractNumId w:val="21"/>
  </w:num>
  <w:num w:numId="48">
    <w:abstractNumId w:val="23"/>
  </w:num>
  <w:num w:numId="49">
    <w:abstractNumId w:val="35"/>
  </w:num>
  <w:num w:numId="50">
    <w:abstractNumId w:val="35"/>
    <w:lvlOverride w:ilvl="0">
      <w:startOverride w:val="1"/>
    </w:lvlOverride>
  </w:num>
  <w:num w:numId="51">
    <w:abstractNumId w:val="16"/>
    <w:lvlOverride w:ilvl="0">
      <w:startOverride w:val="1"/>
    </w:lvlOverride>
  </w:num>
  <w:num w:numId="52">
    <w:abstractNumId w:val="35"/>
    <w:lvlOverride w:ilvl="0">
      <w:startOverride w:val="1"/>
    </w:lvlOverride>
  </w:num>
  <w:num w:numId="53">
    <w:abstractNumId w:val="35"/>
    <w:lvlOverride w:ilvl="0">
      <w:startOverride w:val="1"/>
    </w:lvlOverride>
  </w:num>
  <w:num w:numId="54">
    <w:abstractNumId w:val="40"/>
  </w:num>
  <w:num w:numId="55">
    <w:abstractNumId w:val="22"/>
  </w:num>
  <w:num w:numId="56">
    <w:abstractNumId w:val="18"/>
  </w:num>
  <w:num w:numId="57">
    <w:abstractNumId w:val="35"/>
  </w:num>
  <w:num w:numId="58">
    <w:abstractNumId w:val="37"/>
  </w:num>
  <w:num w:numId="59">
    <w:abstractNumId w:val="35"/>
    <w:lvlOverride w:ilvl="0">
      <w:startOverride w:val="1"/>
    </w:lvlOverride>
  </w:num>
  <w:num w:numId="60">
    <w:abstractNumId w:val="35"/>
    <w:lvlOverride w:ilvl="0">
      <w:startOverride w:val="1"/>
    </w:lvlOverride>
  </w:num>
  <w:num w:numId="61">
    <w:abstractNumId w:val="35"/>
  </w:num>
  <w:num w:numId="62">
    <w:abstractNumId w:val="35"/>
  </w:num>
  <w:num w:numId="63">
    <w:abstractNumId w:val="35"/>
  </w:num>
  <w:num w:numId="64">
    <w:abstractNumId w:val="35"/>
  </w:num>
  <w:numIdMacAtCleanup w:val="6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Tohline, Chris">
    <w15:presenceInfo w15:providerId="AD" w15:userId="S-1-5-21-1940666338-227100268-1349548132-143411"/>
  </w15:person>
  <w15:person w15:author="Frohman, Harold L">
    <w15:presenceInfo w15:providerId="AD" w15:userId="S-1-5-21-1940666338-227100268-1349548132-150475"/>
  </w15:person>
  <w15:person w15:author="Mulcahy, Kristian P.">
    <w15:presenceInfo w15:providerId="None" w15:userId="Mulcahy, Kristian P."/>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removeDateAndTime/>
  <w:attachedTemplate r:id="rId1"/>
  <w:stylePaneFormatFilter w:val="3821" w:allStyles="1" w:customStyles="0" w:latentStyles="0" w:stylesInUse="0" w:headingStyles="1" w:numberingStyles="0" w:tableStyles="0" w:directFormattingOnRuns="0" w:directFormattingOnParagraphs="0" w:directFormattingOnNumbering="0" w:directFormattingOnTables="1" w:clearFormatting="1" w:top3HeadingStyles="1" w:visibleStyles="0" w:alternateStyleNames="0"/>
  <w:trackRevisions/>
  <w:defaultTabStop w:val="720"/>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34ED1"/>
    <w:rsid w:val="000337FD"/>
    <w:rsid w:val="00056F36"/>
    <w:rsid w:val="00090AE9"/>
    <w:rsid w:val="000B585F"/>
    <w:rsid w:val="000F14E1"/>
    <w:rsid w:val="00160B0A"/>
    <w:rsid w:val="001A1258"/>
    <w:rsid w:val="001C7DA8"/>
    <w:rsid w:val="00203890"/>
    <w:rsid w:val="00256F85"/>
    <w:rsid w:val="00326DB3"/>
    <w:rsid w:val="00405511"/>
    <w:rsid w:val="00551D04"/>
    <w:rsid w:val="005C4D43"/>
    <w:rsid w:val="005D1C78"/>
    <w:rsid w:val="006009C2"/>
    <w:rsid w:val="00690021"/>
    <w:rsid w:val="007323B9"/>
    <w:rsid w:val="0079563A"/>
    <w:rsid w:val="00813A46"/>
    <w:rsid w:val="008456D0"/>
    <w:rsid w:val="009B7D47"/>
    <w:rsid w:val="00A06D08"/>
    <w:rsid w:val="00A628CE"/>
    <w:rsid w:val="00AB4B16"/>
    <w:rsid w:val="00B054AB"/>
    <w:rsid w:val="00B1232A"/>
    <w:rsid w:val="00B144F8"/>
    <w:rsid w:val="00B51125"/>
    <w:rsid w:val="00B8337E"/>
    <w:rsid w:val="00BA546F"/>
    <w:rsid w:val="00C24DD3"/>
    <w:rsid w:val="00C34ED1"/>
    <w:rsid w:val="00C55C1A"/>
    <w:rsid w:val="00C567ED"/>
    <w:rsid w:val="00C6428F"/>
    <w:rsid w:val="00C6554A"/>
    <w:rsid w:val="00C875FF"/>
    <w:rsid w:val="00CA1C94"/>
    <w:rsid w:val="00CB4914"/>
    <w:rsid w:val="00CE68C2"/>
    <w:rsid w:val="00CE6D4A"/>
    <w:rsid w:val="00D038D7"/>
    <w:rsid w:val="00EF22C6"/>
    <w:rsid w:val="00F155DD"/>
    <w:rsid w:val="00F43DDE"/>
    <w:rsid w:val="00F448F1"/>
    <w:rsid w:val="00F95A68"/>
    <w:rsid w:val="00FE486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4C96CD9E"/>
  <w15:docId w15:val="{17CF5EED-E886-42DB-A450-55C8E4FD5F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2">
    <w:lsdException w:name="Normal" w:qFormat="1"/>
    <w:lsdException w:name="heading 1" w:qFormat="1"/>
    <w:lsdException w:name="heading 2" w:qFormat="1"/>
    <w:lsdException w:name="heading 3" w:qFormat="1"/>
    <w:lsdException w:name="heading 4" w:qFormat="1"/>
    <w:lsdException w:name="heading 5" w:qFormat="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atentStyles>
  <w:style w:type="paragraph" w:default="1" w:styleId="Normal">
    <w:name w:val="Normal"/>
    <w:qFormat/>
    <w:pPr>
      <w:spacing w:before="120" w:after="120"/>
    </w:pPr>
    <w:rPr>
      <w:sz w:val="24"/>
      <w:szCs w:val="24"/>
    </w:rPr>
  </w:style>
  <w:style w:type="paragraph" w:styleId="Heading1">
    <w:name w:val="heading 1"/>
    <w:next w:val="Normal"/>
    <w:qFormat/>
    <w:pPr>
      <w:keepNext/>
      <w:numPr>
        <w:numId w:val="8"/>
      </w:numPr>
      <w:spacing w:after="280"/>
      <w:outlineLvl w:val="0"/>
    </w:pPr>
    <w:rPr>
      <w:rFonts w:ascii="Arial Narrow" w:hAnsi="Arial Narrow"/>
      <w:b/>
      <w:kern w:val="28"/>
      <w:sz w:val="36"/>
    </w:rPr>
  </w:style>
  <w:style w:type="paragraph" w:styleId="Heading2">
    <w:name w:val="heading 2"/>
    <w:next w:val="Normal"/>
    <w:qFormat/>
    <w:pPr>
      <w:keepNext/>
      <w:numPr>
        <w:ilvl w:val="1"/>
        <w:numId w:val="8"/>
      </w:numPr>
      <w:spacing w:before="300" w:after="100"/>
      <w:outlineLvl w:val="1"/>
    </w:pPr>
    <w:rPr>
      <w:rFonts w:ascii="Arial Narrow" w:hAnsi="Arial Narrow"/>
      <w:b/>
      <w:sz w:val="32"/>
    </w:rPr>
  </w:style>
  <w:style w:type="paragraph" w:styleId="Heading3">
    <w:name w:val="heading 3"/>
    <w:next w:val="Normal"/>
    <w:qFormat/>
    <w:pPr>
      <w:keepNext/>
      <w:numPr>
        <w:ilvl w:val="2"/>
        <w:numId w:val="8"/>
      </w:numPr>
      <w:tabs>
        <w:tab w:val="left" w:pos="900"/>
      </w:tabs>
      <w:spacing w:before="240" w:after="120"/>
      <w:outlineLvl w:val="2"/>
    </w:pPr>
    <w:rPr>
      <w:rFonts w:ascii="Arial Narrow" w:hAnsi="Arial Narrow"/>
      <w:b/>
      <w:sz w:val="28"/>
    </w:rPr>
  </w:style>
  <w:style w:type="paragraph" w:styleId="Heading4">
    <w:name w:val="heading 4"/>
    <w:next w:val="Normal"/>
    <w:qFormat/>
    <w:pPr>
      <w:keepNext/>
      <w:numPr>
        <w:ilvl w:val="3"/>
        <w:numId w:val="8"/>
      </w:numPr>
      <w:spacing w:before="240" w:after="120"/>
      <w:outlineLvl w:val="3"/>
    </w:pPr>
    <w:rPr>
      <w:rFonts w:ascii="Arial Narrow" w:hAnsi="Arial Narrow"/>
      <w:b/>
      <w:sz w:val="26"/>
    </w:rPr>
  </w:style>
  <w:style w:type="paragraph" w:styleId="Heading5">
    <w:name w:val="heading 5"/>
    <w:next w:val="Normal"/>
    <w:qFormat/>
    <w:pPr>
      <w:keepNext/>
      <w:numPr>
        <w:ilvl w:val="4"/>
        <w:numId w:val="8"/>
      </w:numPr>
      <w:spacing w:before="240" w:after="120"/>
      <w:outlineLvl w:val="4"/>
    </w:pPr>
    <w:rPr>
      <w:rFonts w:ascii="Arial Narrow" w:hAnsi="Arial Narrow"/>
      <w:i/>
      <w:sz w:val="26"/>
    </w:rPr>
  </w:style>
  <w:style w:type="paragraph" w:styleId="Heading6">
    <w:name w:val="heading 6"/>
    <w:next w:val="Normal"/>
    <w:pPr>
      <w:keepNext/>
      <w:numPr>
        <w:ilvl w:val="5"/>
        <w:numId w:val="8"/>
      </w:numPr>
      <w:spacing w:before="120" w:after="120"/>
      <w:outlineLvl w:val="5"/>
    </w:pPr>
    <w:rPr>
      <w:rFonts w:ascii="Arial Narrow" w:hAnsi="Arial Narrow"/>
      <w:i/>
      <w:sz w:val="26"/>
    </w:rPr>
  </w:style>
  <w:style w:type="paragraph" w:styleId="Heading7">
    <w:name w:val="heading 7"/>
    <w:basedOn w:val="Normal"/>
    <w:next w:val="Normal"/>
    <w:pPr>
      <w:numPr>
        <w:ilvl w:val="6"/>
        <w:numId w:val="8"/>
      </w:numPr>
      <w:spacing w:before="240" w:after="60"/>
      <w:outlineLvl w:val="6"/>
    </w:pPr>
    <w:rPr>
      <w:rFonts w:ascii="Arial Narrow" w:hAnsi="Arial Narrow"/>
      <w:i/>
    </w:rPr>
  </w:style>
  <w:style w:type="paragraph" w:styleId="Heading8">
    <w:name w:val="heading 8"/>
    <w:basedOn w:val="Normal"/>
    <w:next w:val="Normal"/>
    <w:pPr>
      <w:keepNext/>
      <w:jc w:val="center"/>
      <w:outlineLvl w:val="7"/>
    </w:pPr>
    <w:rPr>
      <w:rFonts w:ascii="Garamond" w:hAnsi="Garamond"/>
      <w:b/>
      <w:snapToGrid w:val="0"/>
      <w:sz w:val="36"/>
    </w:rPr>
  </w:style>
  <w:style w:type="paragraph" w:styleId="Heading9">
    <w:name w:val="heading 9"/>
    <w:basedOn w:val="Normal"/>
    <w:next w:val="Normal"/>
    <w:pPr>
      <w:keepNext/>
      <w:jc w:val="right"/>
      <w:outlineLvl w:val="8"/>
    </w:pPr>
    <w:rPr>
      <w:b/>
      <w:sz w:val="4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cronymDefinition">
    <w:name w:val="Acronym Definition"/>
    <w:qFormat/>
    <w:pPr>
      <w:spacing w:before="60" w:after="60"/>
    </w:pPr>
    <w:rPr>
      <w:sz w:val="24"/>
    </w:rPr>
  </w:style>
  <w:style w:type="paragraph" w:customStyle="1" w:styleId="AcronymTerm">
    <w:name w:val="Acronym Term"/>
    <w:qFormat/>
    <w:pPr>
      <w:spacing w:before="60" w:after="60"/>
    </w:pPr>
    <w:rPr>
      <w:b/>
      <w:sz w:val="24"/>
    </w:rPr>
  </w:style>
  <w:style w:type="paragraph" w:customStyle="1" w:styleId="AppHeading1">
    <w:name w:val="AppHeading 1"/>
    <w:next w:val="Normal"/>
    <w:qFormat/>
    <w:pPr>
      <w:keepNext/>
      <w:pageBreakBefore/>
      <w:numPr>
        <w:numId w:val="2"/>
      </w:numPr>
      <w:tabs>
        <w:tab w:val="num" w:pos="360"/>
      </w:tabs>
      <w:spacing w:after="360" w:line="400" w:lineRule="exact"/>
      <w:ind w:left="0" w:firstLine="0"/>
      <w:jc w:val="center"/>
    </w:pPr>
    <w:rPr>
      <w:rFonts w:ascii="Arial Narrow" w:hAnsi="Arial Narrow"/>
      <w:b/>
      <w:sz w:val="36"/>
    </w:rPr>
  </w:style>
  <w:style w:type="paragraph" w:customStyle="1" w:styleId="AppHeading2">
    <w:name w:val="AppHeading 2"/>
    <w:next w:val="Normal"/>
    <w:qFormat/>
    <w:pPr>
      <w:keepNext/>
      <w:numPr>
        <w:ilvl w:val="1"/>
        <w:numId w:val="2"/>
      </w:numPr>
      <w:spacing w:before="300" w:after="100"/>
    </w:pPr>
    <w:rPr>
      <w:rFonts w:ascii="Arial Narrow" w:hAnsi="Arial Narrow"/>
      <w:b/>
      <w:sz w:val="32"/>
    </w:rPr>
  </w:style>
  <w:style w:type="paragraph" w:customStyle="1" w:styleId="AppHeading3">
    <w:name w:val="AppHeading 3"/>
    <w:next w:val="Normal"/>
    <w:qFormat/>
    <w:pPr>
      <w:keepNext/>
      <w:numPr>
        <w:ilvl w:val="2"/>
        <w:numId w:val="2"/>
      </w:numPr>
      <w:tabs>
        <w:tab w:val="clear" w:pos="1008"/>
        <w:tab w:val="num" w:pos="900"/>
      </w:tabs>
      <w:spacing w:before="240" w:after="80"/>
      <w:ind w:left="900" w:hanging="900"/>
    </w:pPr>
    <w:rPr>
      <w:rFonts w:ascii="Arial Narrow" w:hAnsi="Arial Narrow"/>
      <w:b/>
      <w:sz w:val="28"/>
    </w:rPr>
  </w:style>
  <w:style w:type="paragraph" w:customStyle="1" w:styleId="AppHeading4">
    <w:name w:val="AppHeading 4"/>
    <w:next w:val="Normal"/>
    <w:qFormat/>
    <w:pPr>
      <w:numPr>
        <w:ilvl w:val="3"/>
        <w:numId w:val="2"/>
      </w:numPr>
      <w:tabs>
        <w:tab w:val="clear" w:pos="1008"/>
        <w:tab w:val="num" w:pos="1080"/>
      </w:tabs>
      <w:spacing w:before="240" w:after="120"/>
      <w:ind w:left="1080" w:hanging="1080"/>
    </w:pPr>
    <w:rPr>
      <w:rFonts w:ascii="Arial Narrow" w:hAnsi="Arial Narrow"/>
      <w:b/>
      <w:sz w:val="26"/>
    </w:rPr>
  </w:style>
  <w:style w:type="paragraph" w:customStyle="1" w:styleId="BackMatterHeading">
    <w:name w:val="Back Matter Heading"/>
    <w:next w:val="Normal"/>
    <w:qFormat/>
    <w:pPr>
      <w:keepNext/>
      <w:spacing w:after="480"/>
      <w:jc w:val="center"/>
    </w:pPr>
    <w:rPr>
      <w:rFonts w:ascii="Arial Narrow" w:hAnsi="Arial Narrow"/>
      <w:b/>
      <w:sz w:val="36"/>
    </w:rPr>
  </w:style>
  <w:style w:type="paragraph" w:customStyle="1" w:styleId="BulletListMultiple">
    <w:name w:val="Bullet List Multiple"/>
    <w:qFormat/>
    <w:pPr>
      <w:numPr>
        <w:numId w:val="3"/>
      </w:numPr>
      <w:tabs>
        <w:tab w:val="clear" w:pos="720"/>
      </w:tabs>
      <w:spacing w:before="80" w:after="80"/>
    </w:pPr>
    <w:rPr>
      <w:sz w:val="24"/>
    </w:rPr>
  </w:style>
  <w:style w:type="paragraph" w:customStyle="1" w:styleId="BulletListMultipleLast">
    <w:name w:val="Bullet List Multiple Last"/>
    <w:next w:val="Normal"/>
    <w:qFormat/>
    <w:pPr>
      <w:numPr>
        <w:numId w:val="4"/>
      </w:numPr>
      <w:spacing w:before="80" w:after="280"/>
    </w:pPr>
    <w:rPr>
      <w:sz w:val="24"/>
    </w:rPr>
  </w:style>
  <w:style w:type="paragraph" w:customStyle="1" w:styleId="BulletListSingle">
    <w:name w:val="Bullet List Single"/>
    <w:qFormat/>
    <w:pPr>
      <w:numPr>
        <w:numId w:val="5"/>
      </w:numPr>
      <w:spacing w:before="60"/>
    </w:pPr>
    <w:rPr>
      <w:sz w:val="24"/>
    </w:rPr>
  </w:style>
  <w:style w:type="paragraph" w:customStyle="1" w:styleId="BulletListSingleLast">
    <w:name w:val="Bullet List Single Last"/>
    <w:next w:val="Normal"/>
    <w:qFormat/>
    <w:pPr>
      <w:numPr>
        <w:numId w:val="6"/>
      </w:numPr>
      <w:tabs>
        <w:tab w:val="clear" w:pos="720"/>
      </w:tabs>
      <w:spacing w:before="60" w:after="280"/>
    </w:pPr>
    <w:rPr>
      <w:sz w:val="24"/>
    </w:rPr>
  </w:style>
  <w:style w:type="paragraph" w:customStyle="1" w:styleId="Classification">
    <w:name w:val="Classification"/>
    <w:pPr>
      <w:jc w:val="right"/>
    </w:pPr>
    <w:rPr>
      <w:rFonts w:ascii="Arial Narrow" w:hAnsi="Arial Narrow"/>
      <w:b/>
      <w:sz w:val="32"/>
    </w:rPr>
  </w:style>
  <w:style w:type="paragraph" w:customStyle="1" w:styleId="DocTitle">
    <w:name w:val="Doc Title"/>
    <w:pPr>
      <w:spacing w:before="840" w:after="960"/>
      <w:ind w:left="1354"/>
    </w:pPr>
    <w:rPr>
      <w:rFonts w:ascii="Arial Narrow" w:hAnsi="Arial Narrow"/>
      <w:b/>
      <w:color w:val="1F497D" w:themeColor="text2"/>
      <w:sz w:val="46"/>
      <w:szCs w:val="46"/>
    </w:rPr>
  </w:style>
  <w:style w:type="paragraph" w:customStyle="1" w:styleId="TableBulletSmaller">
    <w:name w:val="TableBullet Smaller"/>
    <w:qFormat/>
    <w:pPr>
      <w:numPr>
        <w:numId w:val="12"/>
      </w:numPr>
    </w:pPr>
    <w:rPr>
      <w:rFonts w:ascii="Arial" w:hAnsi="Arial"/>
      <w:noProof/>
      <w:sz w:val="16"/>
    </w:rPr>
  </w:style>
  <w:style w:type="paragraph" w:customStyle="1" w:styleId="ESFigureCaption">
    <w:name w:val="ES FigureCaption"/>
    <w:aliases w:val="efc"/>
    <w:next w:val="Normal"/>
    <w:qFormat/>
    <w:pPr>
      <w:keepNext/>
      <w:spacing w:before="120" w:after="240"/>
      <w:jc w:val="center"/>
    </w:pPr>
    <w:rPr>
      <w:rFonts w:ascii="Arial Narrow" w:hAnsi="Arial Narrow"/>
      <w:b/>
      <w:sz w:val="24"/>
    </w:rPr>
  </w:style>
  <w:style w:type="paragraph" w:customStyle="1" w:styleId="ESTableCaption">
    <w:name w:val="ES TableCaption"/>
    <w:aliases w:val="etc"/>
    <w:next w:val="Normal"/>
    <w:qFormat/>
    <w:pPr>
      <w:keepNext/>
      <w:spacing w:before="240" w:after="120"/>
      <w:jc w:val="center"/>
    </w:pPr>
    <w:rPr>
      <w:rFonts w:ascii="Arial Narrow" w:hAnsi="Arial Narrow"/>
      <w:b/>
      <w:sz w:val="24"/>
    </w:rPr>
  </w:style>
  <w:style w:type="paragraph" w:customStyle="1" w:styleId="ESHeading1">
    <w:name w:val="ESHeading 1"/>
    <w:qFormat/>
    <w:pPr>
      <w:keepNext/>
      <w:numPr>
        <w:numId w:val="7"/>
      </w:numPr>
      <w:spacing w:after="280" w:line="400" w:lineRule="exact"/>
      <w:jc w:val="center"/>
      <w:outlineLvl w:val="0"/>
    </w:pPr>
    <w:rPr>
      <w:rFonts w:ascii="Arial Narrow" w:hAnsi="Arial Narrow"/>
      <w:b/>
      <w:color w:val="1F497D" w:themeColor="text2"/>
      <w:sz w:val="36"/>
    </w:rPr>
  </w:style>
  <w:style w:type="paragraph" w:customStyle="1" w:styleId="ESHeading2">
    <w:name w:val="ESHeading 2"/>
    <w:next w:val="Normal"/>
    <w:qFormat/>
    <w:pPr>
      <w:keepNext/>
      <w:numPr>
        <w:ilvl w:val="1"/>
        <w:numId w:val="7"/>
      </w:numPr>
      <w:spacing w:before="300" w:after="100"/>
      <w:outlineLvl w:val="1"/>
    </w:pPr>
    <w:rPr>
      <w:rFonts w:ascii="Arial Narrow" w:hAnsi="Arial Narrow"/>
      <w:b/>
      <w:color w:val="1F497D" w:themeColor="text2"/>
      <w:sz w:val="32"/>
    </w:rPr>
  </w:style>
  <w:style w:type="paragraph" w:customStyle="1" w:styleId="ESHeading3">
    <w:name w:val="ESHeading 3"/>
    <w:next w:val="Normal"/>
    <w:qFormat/>
    <w:pPr>
      <w:keepNext/>
      <w:numPr>
        <w:ilvl w:val="2"/>
        <w:numId w:val="7"/>
      </w:numPr>
      <w:spacing w:before="240" w:after="80"/>
      <w:outlineLvl w:val="2"/>
    </w:pPr>
    <w:rPr>
      <w:rFonts w:ascii="Arial Narrow" w:hAnsi="Arial Narrow"/>
      <w:b/>
      <w:color w:val="1F497D" w:themeColor="text2"/>
      <w:sz w:val="28"/>
      <w:szCs w:val="28"/>
    </w:rPr>
  </w:style>
  <w:style w:type="paragraph" w:customStyle="1" w:styleId="ESHeading4">
    <w:name w:val="ESHeading 4"/>
    <w:next w:val="Normal"/>
    <w:qFormat/>
    <w:pPr>
      <w:keepNext/>
      <w:numPr>
        <w:ilvl w:val="3"/>
        <w:numId w:val="7"/>
      </w:numPr>
      <w:spacing w:before="120" w:after="120"/>
      <w:outlineLvl w:val="3"/>
    </w:pPr>
    <w:rPr>
      <w:rFonts w:ascii="Arial Narrow" w:hAnsi="Arial Narrow"/>
      <w:b/>
      <w:color w:val="1F497D" w:themeColor="text2"/>
      <w:sz w:val="26"/>
      <w:szCs w:val="26"/>
    </w:rPr>
  </w:style>
  <w:style w:type="paragraph" w:customStyle="1" w:styleId="ESHeading5">
    <w:name w:val="ESHeading 5"/>
    <w:pPr>
      <w:numPr>
        <w:ilvl w:val="4"/>
        <w:numId w:val="7"/>
      </w:numPr>
      <w:tabs>
        <w:tab w:val="num" w:pos="360"/>
      </w:tabs>
      <w:spacing w:before="120"/>
    </w:pPr>
    <w:rPr>
      <w:rFonts w:ascii="Arial Narrow" w:hAnsi="Arial Narrow"/>
      <w:i/>
      <w:sz w:val="26"/>
    </w:rPr>
  </w:style>
  <w:style w:type="paragraph" w:customStyle="1" w:styleId="ESHeading6">
    <w:name w:val="ESHeading 6"/>
    <w:pPr>
      <w:keepNext/>
      <w:numPr>
        <w:ilvl w:val="5"/>
        <w:numId w:val="7"/>
      </w:numPr>
      <w:tabs>
        <w:tab w:val="num" w:pos="360"/>
      </w:tabs>
      <w:spacing w:before="120"/>
    </w:pPr>
    <w:rPr>
      <w:rFonts w:ascii="Arial Narrow" w:hAnsi="Arial Narrow"/>
      <w:sz w:val="24"/>
    </w:rPr>
  </w:style>
  <w:style w:type="paragraph" w:customStyle="1" w:styleId="ESHeading7">
    <w:name w:val="ESHeading 7"/>
    <w:pPr>
      <w:numPr>
        <w:ilvl w:val="6"/>
        <w:numId w:val="7"/>
      </w:numPr>
      <w:tabs>
        <w:tab w:val="num" w:pos="360"/>
      </w:tabs>
    </w:pPr>
    <w:rPr>
      <w:rFonts w:ascii="Arial Narrow" w:hAnsi="Arial Narrow"/>
      <w:sz w:val="24"/>
    </w:rPr>
  </w:style>
  <w:style w:type="paragraph" w:customStyle="1" w:styleId="Figure">
    <w:name w:val="Figure"/>
    <w:basedOn w:val="Caption"/>
    <w:next w:val="FigureCaption"/>
    <w:qFormat/>
    <w:pPr>
      <w:jc w:val="center"/>
    </w:pPr>
    <w:rPr>
      <w:rFonts w:ascii="Arial Narrow" w:hAnsi="Arial Narrow"/>
      <w:bCs w:val="0"/>
      <w:sz w:val="24"/>
    </w:rPr>
  </w:style>
  <w:style w:type="paragraph" w:customStyle="1" w:styleId="FigureCaption">
    <w:name w:val="FigureCaption"/>
    <w:aliases w:val="fc"/>
    <w:next w:val="Normal"/>
    <w:qFormat/>
    <w:pPr>
      <w:spacing w:before="100" w:after="400"/>
      <w:jc w:val="center"/>
    </w:pPr>
    <w:rPr>
      <w:rFonts w:ascii="Arial Narrow" w:hAnsi="Arial Narrow"/>
      <w:b/>
      <w:sz w:val="24"/>
      <w:szCs w:val="24"/>
    </w:rPr>
  </w:style>
  <w:style w:type="paragraph" w:customStyle="1" w:styleId="FigureTableTOC">
    <w:name w:val="Figure/Table/TOC"/>
    <w:basedOn w:val="Normal"/>
    <w:pPr>
      <w:tabs>
        <w:tab w:val="right" w:pos="8914"/>
      </w:tabs>
      <w:ind w:left="360"/>
    </w:pPr>
    <w:rPr>
      <w:rFonts w:ascii="Arial" w:hAnsi="Arial"/>
      <w:b/>
      <w:sz w:val="22"/>
    </w:rPr>
  </w:style>
  <w:style w:type="paragraph" w:styleId="Footer">
    <w:name w:val="footer"/>
    <w:pPr>
      <w:pBdr>
        <w:top w:val="single" w:sz="4" w:space="4" w:color="auto"/>
      </w:pBdr>
      <w:tabs>
        <w:tab w:val="center" w:pos="4680"/>
        <w:tab w:val="right" w:pos="9360"/>
      </w:tabs>
      <w:spacing w:before="120"/>
    </w:pPr>
    <w:rPr>
      <w:rFonts w:ascii="Arial Narrow" w:hAnsi="Arial Narrow"/>
      <w:sz w:val="18"/>
    </w:rPr>
  </w:style>
  <w:style w:type="paragraph" w:customStyle="1" w:styleId="Footer2">
    <w:name w:val="Footer2"/>
    <w:aliases w:val="f2"/>
    <w:next w:val="Normal"/>
    <w:pPr>
      <w:spacing w:before="120"/>
      <w:jc w:val="center"/>
    </w:pPr>
    <w:rPr>
      <w:rFonts w:ascii="Arial" w:hAnsi="Arial"/>
      <w:b/>
    </w:rPr>
  </w:style>
  <w:style w:type="character" w:styleId="FootnoteReference">
    <w:name w:val="footnote reference"/>
    <w:basedOn w:val="DefaultParagraphFont"/>
    <w:rPr>
      <w:vertAlign w:val="superscript"/>
    </w:rPr>
  </w:style>
  <w:style w:type="paragraph" w:styleId="FootnoteText">
    <w:name w:val="footnote text"/>
    <w:qFormat/>
    <w:pPr>
      <w:spacing w:before="40" w:after="40"/>
      <w:ind w:left="360" w:hanging="360"/>
    </w:pPr>
    <w:rPr>
      <w:rFonts w:ascii="Arial" w:hAnsi="Arial"/>
      <w:sz w:val="18"/>
    </w:rPr>
  </w:style>
  <w:style w:type="paragraph" w:customStyle="1" w:styleId="FrontMatterHeader">
    <w:name w:val="Front Matter Header"/>
    <w:next w:val="Normal"/>
    <w:qFormat/>
    <w:pPr>
      <w:keepNext/>
      <w:spacing w:after="360"/>
      <w:jc w:val="center"/>
      <w:outlineLvl w:val="0"/>
    </w:pPr>
    <w:rPr>
      <w:rFonts w:ascii="Arial Narrow" w:hAnsi="Arial Narrow"/>
      <w:b/>
      <w:sz w:val="36"/>
    </w:rPr>
  </w:style>
  <w:style w:type="paragraph" w:customStyle="1" w:styleId="GlossaryDefinition">
    <w:name w:val="GlossaryDefinition"/>
    <w:qFormat/>
    <w:pPr>
      <w:spacing w:before="120" w:after="120"/>
    </w:pPr>
    <w:rPr>
      <w:sz w:val="24"/>
    </w:rPr>
  </w:style>
  <w:style w:type="paragraph" w:customStyle="1" w:styleId="GlossaryTerm">
    <w:name w:val="GlossaryTerm"/>
    <w:qFormat/>
    <w:pPr>
      <w:spacing w:before="120" w:after="120"/>
    </w:pPr>
    <w:rPr>
      <w:b/>
      <w:sz w:val="24"/>
    </w:rPr>
  </w:style>
  <w:style w:type="paragraph" w:styleId="Header">
    <w:name w:val="header"/>
    <w:aliases w:val="h1"/>
    <w:pPr>
      <w:tabs>
        <w:tab w:val="center" w:pos="4320"/>
      </w:tabs>
      <w:jc w:val="center"/>
    </w:pPr>
    <w:rPr>
      <w:rFonts w:ascii="Arial" w:hAnsi="Arial"/>
      <w:b/>
    </w:rPr>
  </w:style>
  <w:style w:type="paragraph" w:customStyle="1" w:styleId="Header2">
    <w:name w:val="Header2"/>
    <w:pPr>
      <w:pBdr>
        <w:bottom w:val="single" w:sz="4" w:space="1" w:color="auto"/>
      </w:pBdr>
      <w:tabs>
        <w:tab w:val="right" w:pos="9360"/>
      </w:tabs>
      <w:spacing w:before="120" w:after="240"/>
    </w:pPr>
    <w:rPr>
      <w:rFonts w:ascii="Arial Narrow" w:hAnsi="Arial Narrow"/>
      <w:sz w:val="18"/>
    </w:rPr>
  </w:style>
  <w:style w:type="paragraph" w:customStyle="1" w:styleId="Authors">
    <w:name w:val="Authors"/>
    <w:basedOn w:val="ProgramName"/>
    <w:rPr>
      <w:rFonts w:ascii="Arial" w:hAnsi="Arial"/>
      <w:b w:val="0"/>
      <w:sz w:val="28"/>
    </w:rPr>
  </w:style>
  <w:style w:type="paragraph" w:customStyle="1" w:styleId="ProgramName">
    <w:name w:val="Program Name"/>
    <w:link w:val="ProgramNameChar"/>
    <w:qFormat/>
    <w:pPr>
      <w:spacing w:before="400"/>
      <w:jc w:val="right"/>
    </w:pPr>
    <w:rPr>
      <w:rFonts w:ascii="Arial Narrow" w:hAnsi="Arial Narrow"/>
      <w:b/>
      <w:sz w:val="40"/>
    </w:rPr>
  </w:style>
  <w:style w:type="character" w:styleId="PageNumber">
    <w:name w:val="page number"/>
    <w:basedOn w:val="DefaultParagraphFont"/>
  </w:style>
  <w:style w:type="paragraph" w:customStyle="1" w:styleId="PubDate">
    <w:name w:val="PubDate"/>
    <w:pPr>
      <w:spacing w:before="480" w:after="240"/>
    </w:pPr>
    <w:rPr>
      <w:rFonts w:ascii="Arial Narrow" w:hAnsi="Arial Narrow"/>
      <w:b/>
      <w:sz w:val="32"/>
    </w:rPr>
  </w:style>
  <w:style w:type="paragraph" w:customStyle="1" w:styleId="Quotation">
    <w:name w:val="Quotation"/>
    <w:next w:val="Normal"/>
    <w:qFormat/>
    <w:pPr>
      <w:spacing w:before="120" w:after="120"/>
      <w:ind w:left="720" w:right="720"/>
    </w:pPr>
    <w:rPr>
      <w:sz w:val="24"/>
    </w:rPr>
  </w:style>
  <w:style w:type="paragraph" w:customStyle="1" w:styleId="BulletList-SecondLevel">
    <w:name w:val="Bullet List - Second Level"/>
    <w:basedOn w:val="Normal"/>
    <w:qFormat/>
    <w:pPr>
      <w:numPr>
        <w:numId w:val="10"/>
      </w:numPr>
    </w:pPr>
  </w:style>
  <w:style w:type="paragraph" w:customStyle="1" w:styleId="TableBullet">
    <w:name w:val="TableBullet"/>
    <w:qFormat/>
    <w:pPr>
      <w:numPr>
        <w:numId w:val="11"/>
      </w:numPr>
      <w:spacing w:before="20" w:after="20"/>
    </w:pPr>
    <w:rPr>
      <w:rFonts w:ascii="Arial" w:hAnsi="Arial"/>
    </w:rPr>
  </w:style>
  <w:style w:type="paragraph" w:customStyle="1" w:styleId="TableTextSmaller">
    <w:name w:val="Table Text Smaller"/>
    <w:qFormat/>
    <w:pPr>
      <w:spacing w:before="40" w:after="40"/>
    </w:pPr>
    <w:rPr>
      <w:rFonts w:ascii="Arial" w:hAnsi="Arial"/>
      <w:noProof/>
      <w:sz w:val="16"/>
    </w:rPr>
  </w:style>
  <w:style w:type="paragraph" w:customStyle="1" w:styleId="TableCaption">
    <w:name w:val="TableCaption"/>
    <w:aliases w:val="tc"/>
    <w:next w:val="Normal"/>
    <w:qFormat/>
    <w:pPr>
      <w:keepNext/>
      <w:keepLines/>
      <w:spacing w:before="400" w:after="100"/>
      <w:jc w:val="center"/>
      <w:outlineLvl w:val="0"/>
    </w:pPr>
    <w:rPr>
      <w:rFonts w:ascii="Arial Narrow" w:hAnsi="Arial Narrow"/>
      <w:b/>
      <w:sz w:val="24"/>
      <w:szCs w:val="24"/>
    </w:rPr>
  </w:style>
  <w:style w:type="paragraph" w:customStyle="1" w:styleId="TableColumnHeading">
    <w:name w:val="TableColumnHeading"/>
    <w:next w:val="Normal"/>
    <w:qFormat/>
    <w:pPr>
      <w:keepNext/>
      <w:spacing w:before="60" w:after="60"/>
      <w:jc w:val="center"/>
    </w:pPr>
    <w:rPr>
      <w:rFonts w:ascii="Arial" w:hAnsi="Arial"/>
      <w:b/>
      <w:sz w:val="22"/>
      <w:szCs w:val="22"/>
    </w:rPr>
  </w:style>
  <w:style w:type="paragraph" w:customStyle="1" w:styleId="TableDecimalNumber">
    <w:name w:val="TableDecimalNumber"/>
    <w:pPr>
      <w:tabs>
        <w:tab w:val="decimal" w:pos="1292"/>
      </w:tabs>
      <w:spacing w:before="40" w:after="40"/>
    </w:pPr>
    <w:rPr>
      <w:rFonts w:ascii="Arial" w:hAnsi="Arial"/>
      <w:noProof/>
      <w:sz w:val="18"/>
    </w:rPr>
  </w:style>
  <w:style w:type="paragraph" w:customStyle="1" w:styleId="TableDivHead2">
    <w:name w:val="TableDivHead2"/>
    <w:next w:val="Normal"/>
    <w:pPr>
      <w:spacing w:before="40" w:after="40"/>
    </w:pPr>
    <w:rPr>
      <w:rFonts w:ascii="Arial" w:hAnsi="Arial"/>
      <w:b/>
    </w:rPr>
  </w:style>
  <w:style w:type="paragraph" w:customStyle="1" w:styleId="TableDivHeading">
    <w:name w:val="TableDivHeading"/>
    <w:qFormat/>
    <w:pPr>
      <w:keepNext/>
      <w:widowControl w:val="0"/>
      <w:spacing w:before="40" w:after="40"/>
    </w:pPr>
    <w:rPr>
      <w:rFonts w:ascii="Arial" w:hAnsi="Arial"/>
      <w:b/>
    </w:rPr>
  </w:style>
  <w:style w:type="paragraph" w:customStyle="1" w:styleId="TableSubHeading">
    <w:name w:val="TableSubHeading"/>
    <w:aliases w:val="tsh"/>
    <w:pPr>
      <w:keepNext/>
      <w:widowControl w:val="0"/>
      <w:spacing w:before="40" w:after="40"/>
    </w:pPr>
    <w:rPr>
      <w:rFonts w:ascii="Arial" w:hAnsi="Arial"/>
      <w:b/>
    </w:rPr>
  </w:style>
  <w:style w:type="paragraph" w:customStyle="1" w:styleId="TableText">
    <w:name w:val="TableText"/>
    <w:aliases w:val="tt"/>
    <w:link w:val="TableTextChar"/>
    <w:qFormat/>
    <w:pPr>
      <w:spacing w:before="40" w:after="40"/>
    </w:pPr>
    <w:rPr>
      <w:rFonts w:ascii="Arial" w:hAnsi="Arial"/>
    </w:rPr>
  </w:style>
  <w:style w:type="paragraph" w:customStyle="1" w:styleId="TableVerticalHeading">
    <w:name w:val="TableVerticalHeading"/>
    <w:aliases w:val="tvh"/>
    <w:pPr>
      <w:widowControl w:val="0"/>
      <w:jc w:val="center"/>
    </w:pPr>
    <w:rPr>
      <w:rFonts w:ascii="Arial" w:hAnsi="Arial"/>
      <w:b/>
    </w:rPr>
  </w:style>
  <w:style w:type="paragraph" w:styleId="TOC1">
    <w:name w:val="toc 1"/>
    <w:next w:val="Normal"/>
    <w:uiPriority w:val="39"/>
    <w:pPr>
      <w:tabs>
        <w:tab w:val="left" w:pos="360"/>
        <w:tab w:val="right" w:leader="dot" w:pos="9360"/>
      </w:tabs>
      <w:spacing w:before="200" w:after="120"/>
      <w:ind w:left="360" w:hanging="360"/>
    </w:pPr>
    <w:rPr>
      <w:b/>
      <w:noProof/>
      <w:sz w:val="26"/>
    </w:rPr>
  </w:style>
  <w:style w:type="paragraph" w:styleId="TOC2">
    <w:name w:val="toc 2"/>
    <w:next w:val="Normal"/>
    <w:uiPriority w:val="39"/>
    <w:pPr>
      <w:tabs>
        <w:tab w:val="left" w:pos="1080"/>
        <w:tab w:val="right" w:leader="dot" w:pos="9360"/>
      </w:tabs>
      <w:ind w:left="936" w:hanging="576"/>
    </w:pPr>
    <w:rPr>
      <w:noProof/>
      <w:sz w:val="24"/>
    </w:rPr>
  </w:style>
  <w:style w:type="paragraph" w:styleId="TOC3">
    <w:name w:val="toc 3"/>
    <w:next w:val="Normal"/>
    <w:uiPriority w:val="39"/>
    <w:pPr>
      <w:tabs>
        <w:tab w:val="left" w:pos="1980"/>
        <w:tab w:val="right" w:leader="dot" w:pos="9360"/>
      </w:tabs>
      <w:ind w:left="1627" w:hanging="648"/>
    </w:pPr>
    <w:rPr>
      <w:sz w:val="24"/>
    </w:rPr>
  </w:style>
  <w:style w:type="paragraph" w:styleId="TOC4">
    <w:name w:val="toc 4"/>
    <w:next w:val="Normal"/>
    <w:pPr>
      <w:ind w:left="720"/>
    </w:pPr>
    <w:rPr>
      <w:sz w:val="24"/>
    </w:rPr>
  </w:style>
  <w:style w:type="paragraph" w:styleId="TOC5">
    <w:name w:val="toc 5"/>
    <w:next w:val="Normal"/>
    <w:pPr>
      <w:ind w:left="960"/>
    </w:pPr>
    <w:rPr>
      <w:rFonts w:ascii="Arial" w:hAnsi="Arial"/>
      <w:sz w:val="24"/>
    </w:rPr>
  </w:style>
  <w:style w:type="paragraph" w:customStyle="1" w:styleId="Version">
    <w:name w:val="Version"/>
    <w:basedOn w:val="Normal"/>
    <w:link w:val="VersionCharChar"/>
    <w:pPr>
      <w:spacing w:before="480" w:after="240"/>
    </w:pPr>
    <w:rPr>
      <w:rFonts w:ascii="Arial Narrow" w:hAnsi="Arial Narrow"/>
      <w:b/>
      <w:sz w:val="32"/>
      <w:szCs w:val="32"/>
    </w:rPr>
  </w:style>
  <w:style w:type="character" w:customStyle="1" w:styleId="VersionCharChar">
    <w:name w:val="Version Char Char"/>
    <w:basedOn w:val="DefaultParagraphFont"/>
    <w:link w:val="Version"/>
    <w:rPr>
      <w:rFonts w:ascii="Arial Narrow" w:hAnsi="Arial Narrow"/>
      <w:b/>
      <w:sz w:val="32"/>
      <w:szCs w:val="32"/>
    </w:rPr>
  </w:style>
  <w:style w:type="paragraph" w:styleId="TOC6">
    <w:name w:val="toc 6"/>
    <w:next w:val="Normal"/>
    <w:pPr>
      <w:ind w:left="1200"/>
    </w:pPr>
    <w:rPr>
      <w:rFonts w:ascii="Arial" w:hAnsi="Arial"/>
      <w:sz w:val="24"/>
    </w:rPr>
  </w:style>
  <w:style w:type="paragraph" w:styleId="TOC7">
    <w:name w:val="toc 7"/>
    <w:next w:val="Normal"/>
    <w:pPr>
      <w:ind w:left="1440"/>
    </w:pPr>
    <w:rPr>
      <w:rFonts w:ascii="Arial" w:hAnsi="Arial"/>
      <w:sz w:val="24"/>
    </w:rPr>
  </w:style>
  <w:style w:type="paragraph" w:styleId="TOC8">
    <w:name w:val="toc 8"/>
    <w:next w:val="Normal"/>
    <w:pPr>
      <w:ind w:left="1680"/>
    </w:pPr>
    <w:rPr>
      <w:rFonts w:ascii="Arial" w:hAnsi="Arial"/>
      <w:sz w:val="24"/>
    </w:rPr>
  </w:style>
  <w:style w:type="paragraph" w:styleId="TOC9">
    <w:name w:val="toc 9"/>
    <w:next w:val="Normal"/>
    <w:pPr>
      <w:ind w:left="1920"/>
    </w:pPr>
    <w:rPr>
      <w:rFonts w:ascii="Arial" w:hAnsi="Arial"/>
      <w:sz w:val="24"/>
    </w:rPr>
  </w:style>
  <w:style w:type="paragraph" w:customStyle="1" w:styleId="UnnumberedHeading">
    <w:name w:val="Unnumbered Heading"/>
    <w:next w:val="Normal"/>
    <w:qFormat/>
    <w:pPr>
      <w:keepNext/>
      <w:keepLines/>
      <w:spacing w:before="240" w:after="60"/>
    </w:pPr>
    <w:rPr>
      <w:rFonts w:ascii="Arial Narrow" w:hAnsi="Arial Narrow"/>
      <w:b/>
      <w:sz w:val="26"/>
    </w:rPr>
  </w:style>
  <w:style w:type="paragraph" w:customStyle="1" w:styleId="Reference">
    <w:name w:val="Reference"/>
    <w:basedOn w:val="Normal"/>
    <w:qFormat/>
  </w:style>
  <w:style w:type="paragraph" w:customStyle="1" w:styleId="Disclaimer">
    <w:name w:val="Disclaimer"/>
    <w:pPr>
      <w:spacing w:before="60" w:after="60"/>
    </w:pPr>
    <w:rPr>
      <w:rFonts w:ascii="Arial Narrow" w:hAnsi="Arial Narrow"/>
      <w:noProof/>
      <w:sz w:val="22"/>
    </w:rPr>
  </w:style>
  <w:style w:type="paragraph" w:customStyle="1" w:styleId="LineSpacer">
    <w:name w:val="Line Spacer"/>
    <w:qFormat/>
    <w:rPr>
      <w:noProof/>
    </w:rPr>
  </w:style>
  <w:style w:type="paragraph" w:customStyle="1" w:styleId="TableBulletIndented">
    <w:name w:val="TableBullet Indented"/>
    <w:qFormat/>
    <w:pPr>
      <w:numPr>
        <w:numId w:val="13"/>
      </w:numPr>
    </w:pPr>
    <w:rPr>
      <w:rFonts w:ascii="Arial" w:hAnsi="Arial"/>
    </w:rPr>
  </w:style>
  <w:style w:type="paragraph" w:customStyle="1" w:styleId="HeaderLineSpacer">
    <w:name w:val="Header Line Spacer"/>
    <w:basedOn w:val="Header"/>
    <w:pPr>
      <w:jc w:val="left"/>
    </w:pPr>
    <w:rPr>
      <w:rFonts w:ascii="Arial Narrow" w:hAnsi="Arial Narrow"/>
      <w:b w:val="0"/>
      <w:noProof/>
      <w:sz w:val="18"/>
      <w:szCs w:val="18"/>
    </w:rPr>
  </w:style>
  <w:style w:type="paragraph" w:customStyle="1" w:styleId="TableTextCenter">
    <w:name w:val="TableTextCenter"/>
    <w:basedOn w:val="Normal"/>
    <w:qFormat/>
    <w:pPr>
      <w:tabs>
        <w:tab w:val="center" w:pos="4320"/>
      </w:tabs>
      <w:spacing w:before="40" w:after="40"/>
      <w:jc w:val="center"/>
    </w:pPr>
    <w:rPr>
      <w:rFonts w:ascii="Arial" w:hAnsi="Arial"/>
      <w:noProof/>
      <w:sz w:val="20"/>
    </w:rPr>
  </w:style>
  <w:style w:type="paragraph" w:customStyle="1" w:styleId="CustomerProgram">
    <w:name w:val="CustomerProgram"/>
    <w:basedOn w:val="ProgramName"/>
    <w:link w:val="CustomerProgramChar"/>
    <w:pPr>
      <w:jc w:val="left"/>
    </w:pPr>
    <w:rPr>
      <w:sz w:val="32"/>
    </w:rPr>
  </w:style>
  <w:style w:type="paragraph" w:customStyle="1" w:styleId="Draft1">
    <w:name w:val="Draft1"/>
    <w:basedOn w:val="Normal"/>
    <w:pPr>
      <w:spacing w:before="600" w:after="240"/>
    </w:pPr>
    <w:rPr>
      <w:rFonts w:ascii="Arial Narrow" w:hAnsi="Arial Narrow"/>
      <w:b/>
      <w:sz w:val="32"/>
    </w:rPr>
  </w:style>
  <w:style w:type="character" w:customStyle="1" w:styleId="ProgramNameChar">
    <w:name w:val="Program Name Char"/>
    <w:basedOn w:val="DefaultParagraphFont"/>
    <w:link w:val="ProgramName"/>
    <w:rPr>
      <w:rFonts w:ascii="Arial Narrow" w:hAnsi="Arial Narrow"/>
      <w:b/>
      <w:sz w:val="40"/>
      <w:lang w:val="en-US" w:eastAsia="en-US" w:bidi="ar-SA"/>
    </w:rPr>
  </w:style>
  <w:style w:type="character" w:customStyle="1" w:styleId="CustomerProgramChar">
    <w:name w:val="CustomerProgram Char"/>
    <w:basedOn w:val="ProgramNameChar"/>
    <w:link w:val="CustomerProgram"/>
    <w:rPr>
      <w:rFonts w:ascii="Arial Narrow" w:hAnsi="Arial Narrow"/>
      <w:b/>
      <w:sz w:val="32"/>
      <w:lang w:val="en-US" w:eastAsia="en-US" w:bidi="ar-SA"/>
    </w:rPr>
  </w:style>
  <w:style w:type="character" w:customStyle="1" w:styleId="TableTextChar">
    <w:name w:val="TableText Char"/>
    <w:aliases w:val="tt Char"/>
    <w:basedOn w:val="DefaultParagraphFont"/>
    <w:link w:val="TableText"/>
    <w:rPr>
      <w:rFonts w:ascii="Arial" w:hAnsi="Arial"/>
    </w:rPr>
  </w:style>
  <w:style w:type="paragraph" w:styleId="BalloonText">
    <w:name w:val="Balloon Text"/>
    <w:basedOn w:val="Normal"/>
    <w:semiHidden/>
    <w:rPr>
      <w:rFonts w:ascii="Tahoma" w:hAnsi="Tahoma" w:cs="Tahoma"/>
      <w:sz w:val="16"/>
      <w:szCs w:val="16"/>
    </w:rPr>
  </w:style>
  <w:style w:type="paragraph" w:styleId="Caption">
    <w:name w:val="caption"/>
    <w:basedOn w:val="Normal"/>
    <w:next w:val="Normal"/>
    <w:rPr>
      <w:b/>
      <w:bCs/>
      <w:sz w:val="20"/>
    </w:rPr>
  </w:style>
  <w:style w:type="character" w:styleId="CommentReference">
    <w:name w:val="annotation reference"/>
    <w:basedOn w:val="DefaultParagraphFont"/>
    <w:rPr>
      <w:sz w:val="16"/>
      <w:szCs w:val="16"/>
    </w:rPr>
  </w:style>
  <w:style w:type="paragraph" w:styleId="CommentText">
    <w:name w:val="annotation text"/>
    <w:basedOn w:val="Normal"/>
    <w:rPr>
      <w:sz w:val="20"/>
    </w:rPr>
  </w:style>
  <w:style w:type="paragraph" w:styleId="CommentSubject">
    <w:name w:val="annotation subject"/>
    <w:basedOn w:val="CommentText"/>
    <w:next w:val="CommentText"/>
    <w:rPr>
      <w:b/>
      <w:bCs/>
    </w:rPr>
  </w:style>
  <w:style w:type="paragraph" w:styleId="DocumentMap">
    <w:name w:val="Document Map"/>
    <w:basedOn w:val="Normal"/>
    <w:pPr>
      <w:shd w:val="clear" w:color="auto" w:fill="000080"/>
    </w:pPr>
    <w:rPr>
      <w:rFonts w:ascii="Tahoma" w:hAnsi="Tahoma" w:cs="Tahoma"/>
      <w:sz w:val="20"/>
    </w:rPr>
  </w:style>
  <w:style w:type="character" w:styleId="EndnoteReference">
    <w:name w:val="endnote reference"/>
    <w:basedOn w:val="DefaultParagraphFont"/>
    <w:rPr>
      <w:vertAlign w:val="superscript"/>
    </w:rPr>
  </w:style>
  <w:style w:type="paragraph" w:styleId="EndnoteText">
    <w:name w:val="endnote text"/>
    <w:basedOn w:val="Normal"/>
    <w:rPr>
      <w:sz w:val="20"/>
    </w:rPr>
  </w:style>
  <w:style w:type="paragraph" w:styleId="Index1">
    <w:name w:val="index 1"/>
    <w:basedOn w:val="Normal"/>
    <w:next w:val="Normal"/>
    <w:autoRedefine/>
    <w:pPr>
      <w:ind w:left="240" w:hanging="240"/>
    </w:pPr>
  </w:style>
  <w:style w:type="paragraph" w:styleId="Index2">
    <w:name w:val="index 2"/>
    <w:basedOn w:val="Normal"/>
    <w:next w:val="Normal"/>
    <w:autoRedefine/>
    <w:pPr>
      <w:ind w:left="480" w:hanging="240"/>
    </w:pPr>
  </w:style>
  <w:style w:type="paragraph" w:styleId="Index3">
    <w:name w:val="index 3"/>
    <w:basedOn w:val="Normal"/>
    <w:next w:val="Normal"/>
    <w:autoRedefine/>
    <w:pPr>
      <w:ind w:left="720" w:hanging="240"/>
    </w:pPr>
  </w:style>
  <w:style w:type="paragraph" w:styleId="Index4">
    <w:name w:val="index 4"/>
    <w:basedOn w:val="Normal"/>
    <w:next w:val="Normal"/>
    <w:autoRedefine/>
    <w:pPr>
      <w:ind w:left="960" w:hanging="240"/>
    </w:pPr>
  </w:style>
  <w:style w:type="paragraph" w:styleId="Index5">
    <w:name w:val="index 5"/>
    <w:basedOn w:val="Normal"/>
    <w:next w:val="Normal"/>
    <w:autoRedefine/>
    <w:pPr>
      <w:ind w:left="1200" w:hanging="240"/>
    </w:pPr>
  </w:style>
  <w:style w:type="paragraph" w:styleId="Index6">
    <w:name w:val="index 6"/>
    <w:basedOn w:val="Normal"/>
    <w:next w:val="Normal"/>
    <w:autoRedefine/>
    <w:pPr>
      <w:ind w:left="1440" w:hanging="240"/>
    </w:pPr>
  </w:style>
  <w:style w:type="paragraph" w:styleId="Index7">
    <w:name w:val="index 7"/>
    <w:basedOn w:val="Normal"/>
    <w:next w:val="Normal"/>
    <w:autoRedefine/>
    <w:pPr>
      <w:ind w:left="1680" w:hanging="240"/>
    </w:pPr>
  </w:style>
  <w:style w:type="paragraph" w:styleId="Index8">
    <w:name w:val="index 8"/>
    <w:basedOn w:val="Normal"/>
    <w:next w:val="Normal"/>
    <w:autoRedefine/>
    <w:pPr>
      <w:ind w:left="1920" w:hanging="240"/>
    </w:pPr>
  </w:style>
  <w:style w:type="paragraph" w:styleId="Index9">
    <w:name w:val="index 9"/>
    <w:basedOn w:val="Normal"/>
    <w:next w:val="Normal"/>
    <w:autoRedefine/>
    <w:pPr>
      <w:ind w:left="2160" w:hanging="240"/>
    </w:pPr>
  </w:style>
  <w:style w:type="paragraph" w:styleId="IndexHeading">
    <w:name w:val="index heading"/>
    <w:basedOn w:val="Normal"/>
    <w:next w:val="Index1"/>
    <w:rPr>
      <w:rFonts w:ascii="Arial" w:hAnsi="Arial" w:cs="Arial"/>
      <w:b/>
      <w:bCs/>
    </w:rPr>
  </w:style>
  <w:style w:type="paragraph" w:styleId="MacroText">
    <w:name w:val="macro"/>
    <w:pPr>
      <w:tabs>
        <w:tab w:val="left" w:pos="480"/>
        <w:tab w:val="left" w:pos="960"/>
        <w:tab w:val="left" w:pos="1440"/>
        <w:tab w:val="left" w:pos="1920"/>
        <w:tab w:val="left" w:pos="2400"/>
        <w:tab w:val="left" w:pos="2880"/>
        <w:tab w:val="left" w:pos="3360"/>
        <w:tab w:val="left" w:pos="3840"/>
        <w:tab w:val="left" w:pos="4320"/>
      </w:tabs>
      <w:spacing w:before="120" w:after="120"/>
    </w:pPr>
    <w:rPr>
      <w:rFonts w:ascii="Courier New" w:hAnsi="Courier New" w:cs="Courier New"/>
    </w:rPr>
  </w:style>
  <w:style w:type="paragraph" w:styleId="TableofAuthorities">
    <w:name w:val="table of authorities"/>
    <w:basedOn w:val="Normal"/>
    <w:next w:val="Normal"/>
    <w:pPr>
      <w:ind w:left="240" w:hanging="240"/>
    </w:pPr>
  </w:style>
  <w:style w:type="paragraph" w:styleId="TableofFigures">
    <w:name w:val="table of figures"/>
    <w:basedOn w:val="Normal"/>
    <w:next w:val="Normal"/>
    <w:uiPriority w:val="99"/>
  </w:style>
  <w:style w:type="paragraph" w:styleId="TOAHeading">
    <w:name w:val="toa heading"/>
    <w:basedOn w:val="Normal"/>
    <w:next w:val="Normal"/>
    <w:rPr>
      <w:rFonts w:ascii="Arial" w:hAnsi="Arial" w:cs="Arial"/>
      <w:b/>
      <w:bCs/>
    </w:rPr>
  </w:style>
  <w:style w:type="paragraph" w:customStyle="1" w:styleId="VersionDateLineFooter">
    <w:name w:val="VersionDateLine Footer"/>
    <w:basedOn w:val="Footer"/>
    <w:pPr>
      <w:spacing w:before="0"/>
    </w:pPr>
  </w:style>
  <w:style w:type="paragraph" w:customStyle="1" w:styleId="NumberedList">
    <w:name w:val="Numbered List"/>
    <w:basedOn w:val="Normal"/>
    <w:qFormat/>
    <w:pPr>
      <w:numPr>
        <w:numId w:val="26"/>
      </w:numPr>
    </w:pPr>
  </w:style>
  <w:style w:type="paragraph" w:customStyle="1" w:styleId="NumberedListLast">
    <w:name w:val="Numbered List Last"/>
    <w:basedOn w:val="NumberedList"/>
    <w:qFormat/>
    <w:pPr>
      <w:spacing w:after="280"/>
    </w:pPr>
  </w:style>
  <w:style w:type="paragraph" w:customStyle="1" w:styleId="Instruction">
    <w:name w:val="Instruction"/>
    <w:basedOn w:val="Normal"/>
    <w:rPr>
      <w:color w:val="0070C0"/>
    </w:rPr>
  </w:style>
  <w:style w:type="table" w:styleId="TableGrid">
    <w:name w:val="Table Grid"/>
    <w:basedOn w:val="TableNormal"/>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rPr>
      <w:color w:val="0000FF" w:themeColor="hyperlink"/>
      <w:u w:val="single"/>
    </w:rPr>
  </w:style>
  <w:style w:type="paragraph" w:customStyle="1" w:styleId="NumberedList2bulleted">
    <w:name w:val="Numbered List 2 (bulleted)"/>
    <w:qFormat/>
    <w:pPr>
      <w:numPr>
        <w:numId w:val="36"/>
      </w:numPr>
      <w:spacing w:before="60" w:after="60"/>
    </w:pPr>
    <w:rPr>
      <w:rFonts w:eastAsiaTheme="majorEastAsia" w:cs="Arial"/>
      <w:bCs/>
      <w:kern w:val="32"/>
      <w:sz w:val="24"/>
      <w:szCs w:val="22"/>
    </w:rPr>
  </w:style>
  <w:style w:type="paragraph" w:customStyle="1" w:styleId="TableVerticalHeading0">
    <w:name w:val="TableVerticalHeading"/>
    <w:aliases w:val="tvh"/>
    <w:next w:val="TableVerticalHeading"/>
    <w:pPr>
      <w:widowControl w:val="0"/>
      <w:jc w:val="center"/>
    </w:pPr>
    <w:rPr>
      <w:rFonts w:ascii="Arial" w:hAnsi="Arial"/>
      <w:b/>
    </w:rPr>
  </w:style>
  <w:style w:type="character" w:customStyle="1" w:styleId="numberreference">
    <w:name w:val="number reference"/>
    <w:basedOn w:val="DefaultParagraphFont"/>
    <w:uiPriority w:val="1"/>
    <w:qFormat/>
    <w:rPr>
      <w:rFonts w:ascii="Arial" w:hAnsi="Arial"/>
      <w:b/>
      <w:i w:val="0"/>
      <w:color w:val="FF0000"/>
    </w:rPr>
  </w:style>
  <w:style w:type="paragraph" w:customStyle="1" w:styleId="FAQ">
    <w:name w:val="FAQ"/>
    <w:basedOn w:val="Normal"/>
    <w:qFormat/>
    <w:pPr>
      <w:spacing w:before="240"/>
    </w:pPr>
    <w:rPr>
      <w:rFonts w:ascii="Arial Narrow Bold" w:hAnsi="Arial Narrow Bold"/>
    </w:rPr>
  </w:style>
  <w:style w:type="paragraph" w:styleId="Revision">
    <w:name w:val="Revision"/>
    <w:hidden/>
    <w:uiPriority w:val="99"/>
    <w:semiHidden/>
    <w:rPr>
      <w:sz w:val="24"/>
    </w:rPr>
  </w:style>
  <w:style w:type="character" w:styleId="FollowedHyperlink">
    <w:name w:val="FollowedHyperlink"/>
    <w:basedOn w:val="DefaultParagraphFont"/>
    <w:semiHidden/>
    <w:unhideWhenUsed/>
    <w:rPr>
      <w:color w:val="800080" w:themeColor="followedHyperlink"/>
      <w:u w:val="single"/>
    </w:rPr>
  </w:style>
  <w:style w:type="paragraph" w:customStyle="1" w:styleId="CoverFooter">
    <w:name w:val="CoverFooter"/>
    <w:basedOn w:val="Normal"/>
    <w:qFormat/>
  </w:style>
  <w:style w:type="paragraph" w:styleId="ListParagraph">
    <w:name w:val="List Paragraph"/>
    <w:basedOn w:val="Normal"/>
    <w:uiPriority w:val="3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83402525">
      <w:bodyDiv w:val="1"/>
      <w:marLeft w:val="0"/>
      <w:marRight w:val="0"/>
      <w:marTop w:val="0"/>
      <w:marBottom w:val="0"/>
      <w:divBdr>
        <w:top w:val="none" w:sz="0" w:space="0" w:color="auto"/>
        <w:left w:val="none" w:sz="0" w:space="0" w:color="auto"/>
        <w:bottom w:val="none" w:sz="0" w:space="0" w:color="auto"/>
        <w:right w:val="none" w:sz="0" w:space="0" w:color="auto"/>
      </w:divBdr>
    </w:div>
    <w:div w:id="1535117117">
      <w:bodyDiv w:val="1"/>
      <w:marLeft w:val="0"/>
      <w:marRight w:val="0"/>
      <w:marTop w:val="0"/>
      <w:marBottom w:val="0"/>
      <w:divBdr>
        <w:top w:val="none" w:sz="0" w:space="0" w:color="auto"/>
        <w:left w:val="none" w:sz="0" w:space="0" w:color="auto"/>
        <w:bottom w:val="none" w:sz="0" w:space="0" w:color="auto"/>
        <w:right w:val="none" w:sz="0" w:space="0" w:color="auto"/>
      </w:divBdr>
    </w:div>
    <w:div w:id="1751390448">
      <w:bodyDiv w:val="1"/>
      <w:marLeft w:val="0"/>
      <w:marRight w:val="0"/>
      <w:marTop w:val="0"/>
      <w:marBottom w:val="0"/>
      <w:divBdr>
        <w:top w:val="none" w:sz="0" w:space="0" w:color="auto"/>
        <w:left w:val="none" w:sz="0" w:space="0" w:color="auto"/>
        <w:bottom w:val="none" w:sz="0" w:space="0" w:color="auto"/>
        <w:right w:val="none" w:sz="0" w:space="0" w:color="auto"/>
      </w:divBdr>
      <w:divsChild>
        <w:div w:id="1839495301">
          <w:marLeft w:val="720"/>
          <w:marRight w:val="0"/>
          <w:marTop w:val="0"/>
          <w:marBottom w:val="160"/>
          <w:divBdr>
            <w:top w:val="none" w:sz="0" w:space="0" w:color="auto"/>
            <w:left w:val="none" w:sz="0" w:space="0" w:color="auto"/>
            <w:bottom w:val="none" w:sz="0" w:space="0" w:color="auto"/>
            <w:right w:val="none" w:sz="0" w:space="0" w:color="auto"/>
          </w:divBdr>
        </w:div>
        <w:div w:id="1865709609">
          <w:marLeft w:val="1152"/>
          <w:marRight w:val="0"/>
          <w:marTop w:val="0"/>
          <w:marBottom w:val="160"/>
          <w:divBdr>
            <w:top w:val="none" w:sz="0" w:space="0" w:color="auto"/>
            <w:left w:val="none" w:sz="0" w:space="0" w:color="auto"/>
            <w:bottom w:val="none" w:sz="0" w:space="0" w:color="auto"/>
            <w:right w:val="none" w:sz="0" w:space="0" w:color="auto"/>
          </w:divBdr>
        </w:div>
        <w:div w:id="1072577631">
          <w:marLeft w:val="1152"/>
          <w:marRight w:val="0"/>
          <w:marTop w:val="0"/>
          <w:marBottom w:val="160"/>
          <w:divBdr>
            <w:top w:val="none" w:sz="0" w:space="0" w:color="auto"/>
            <w:left w:val="none" w:sz="0" w:space="0" w:color="auto"/>
            <w:bottom w:val="none" w:sz="0" w:space="0" w:color="auto"/>
            <w:right w:val="none" w:sz="0" w:space="0" w:color="auto"/>
          </w:divBdr>
        </w:div>
        <w:div w:id="1172404659">
          <w:marLeft w:val="1152"/>
          <w:marRight w:val="0"/>
          <w:marTop w:val="0"/>
          <w:marBottom w:val="360"/>
          <w:divBdr>
            <w:top w:val="none" w:sz="0" w:space="0" w:color="auto"/>
            <w:left w:val="none" w:sz="0" w:space="0" w:color="auto"/>
            <w:bottom w:val="none" w:sz="0" w:space="0" w:color="auto"/>
            <w:right w:val="none" w:sz="0" w:space="0" w:color="auto"/>
          </w:divBdr>
        </w:div>
        <w:div w:id="994450437">
          <w:marLeft w:val="720"/>
          <w:marRight w:val="0"/>
          <w:marTop w:val="0"/>
          <w:marBottom w:val="160"/>
          <w:divBdr>
            <w:top w:val="none" w:sz="0" w:space="0" w:color="auto"/>
            <w:left w:val="none" w:sz="0" w:space="0" w:color="auto"/>
            <w:bottom w:val="none" w:sz="0" w:space="0" w:color="auto"/>
            <w:right w:val="none" w:sz="0" w:space="0" w:color="auto"/>
          </w:divBdr>
        </w:div>
        <w:div w:id="381296574">
          <w:marLeft w:val="1152"/>
          <w:marRight w:val="0"/>
          <w:marTop w:val="0"/>
          <w:marBottom w:val="360"/>
          <w:divBdr>
            <w:top w:val="none" w:sz="0" w:space="0" w:color="auto"/>
            <w:left w:val="none" w:sz="0" w:space="0" w:color="auto"/>
            <w:bottom w:val="none" w:sz="0" w:space="0" w:color="auto"/>
            <w:right w:val="none" w:sz="0" w:space="0" w:color="auto"/>
          </w:divBdr>
        </w:div>
        <w:div w:id="1039936119">
          <w:marLeft w:val="720"/>
          <w:marRight w:val="0"/>
          <w:marTop w:val="0"/>
          <w:marBottom w:val="160"/>
          <w:divBdr>
            <w:top w:val="none" w:sz="0" w:space="0" w:color="auto"/>
            <w:left w:val="none" w:sz="0" w:space="0" w:color="auto"/>
            <w:bottom w:val="none" w:sz="0" w:space="0" w:color="auto"/>
            <w:right w:val="none" w:sz="0" w:space="0" w:color="auto"/>
          </w:divBdr>
        </w:div>
        <w:div w:id="19743891">
          <w:marLeft w:val="1152"/>
          <w:marRight w:val="0"/>
          <w:marTop w:val="0"/>
          <w:marBottom w:val="360"/>
          <w:divBdr>
            <w:top w:val="none" w:sz="0" w:space="0" w:color="auto"/>
            <w:left w:val="none" w:sz="0" w:space="0" w:color="auto"/>
            <w:bottom w:val="none" w:sz="0" w:space="0" w:color="auto"/>
            <w:right w:val="none" w:sz="0" w:space="0" w:color="auto"/>
          </w:divBdr>
        </w:div>
        <w:div w:id="1223249605">
          <w:marLeft w:val="720"/>
          <w:marRight w:val="0"/>
          <w:marTop w:val="0"/>
          <w:marBottom w:val="160"/>
          <w:divBdr>
            <w:top w:val="none" w:sz="0" w:space="0" w:color="auto"/>
            <w:left w:val="none" w:sz="0" w:space="0" w:color="auto"/>
            <w:bottom w:val="none" w:sz="0" w:space="0" w:color="auto"/>
            <w:right w:val="none" w:sz="0" w:space="0" w:color="auto"/>
          </w:divBdr>
        </w:div>
      </w:divsChild>
    </w:div>
    <w:div w:id="1888448966">
      <w:bodyDiv w:val="1"/>
      <w:marLeft w:val="0"/>
      <w:marRight w:val="0"/>
      <w:marTop w:val="0"/>
      <w:marBottom w:val="0"/>
      <w:divBdr>
        <w:top w:val="none" w:sz="0" w:space="0" w:color="auto"/>
        <w:left w:val="none" w:sz="0" w:space="0" w:color="auto"/>
        <w:bottom w:val="none" w:sz="0" w:space="0" w:color="auto"/>
        <w:right w:val="none" w:sz="0" w:space="0" w:color="auto"/>
      </w:divBdr>
      <w:divsChild>
        <w:div w:id="1865822782">
          <w:marLeft w:val="720"/>
          <w:marRight w:val="0"/>
          <w:marTop w:val="0"/>
          <w:marBottom w:val="160"/>
          <w:divBdr>
            <w:top w:val="none" w:sz="0" w:space="0" w:color="auto"/>
            <w:left w:val="none" w:sz="0" w:space="0" w:color="auto"/>
            <w:bottom w:val="none" w:sz="0" w:space="0" w:color="auto"/>
            <w:right w:val="none" w:sz="0" w:space="0" w:color="auto"/>
          </w:divBdr>
        </w:div>
        <w:div w:id="340358926">
          <w:marLeft w:val="720"/>
          <w:marRight w:val="0"/>
          <w:marTop w:val="0"/>
          <w:marBottom w:val="160"/>
          <w:divBdr>
            <w:top w:val="none" w:sz="0" w:space="0" w:color="auto"/>
            <w:left w:val="none" w:sz="0" w:space="0" w:color="auto"/>
            <w:bottom w:val="none" w:sz="0" w:space="0" w:color="auto"/>
            <w:right w:val="none" w:sz="0" w:space="0" w:color="auto"/>
          </w:divBdr>
        </w:div>
        <w:div w:id="277839240">
          <w:marLeft w:val="720"/>
          <w:marRight w:val="0"/>
          <w:marTop w:val="0"/>
          <w:marBottom w:val="16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comments" Target="comments.xml"/><Relationship Id="rId18" Type="http://schemas.openxmlformats.org/officeDocument/2006/relationships/footer" Target="footer3.xml"/><Relationship Id="rId26" Type="http://schemas.openxmlformats.org/officeDocument/2006/relationships/header" Target="header8.xml"/><Relationship Id="rId39" Type="http://schemas.openxmlformats.org/officeDocument/2006/relationships/image" Target="media/image10.png"/><Relationship Id="rId21" Type="http://schemas.openxmlformats.org/officeDocument/2006/relationships/header" Target="header5.xml"/><Relationship Id="rId34" Type="http://schemas.openxmlformats.org/officeDocument/2006/relationships/image" Target="media/image5.png"/><Relationship Id="rId42" Type="http://schemas.openxmlformats.org/officeDocument/2006/relationships/image" Target="media/image13.png"/><Relationship Id="rId47" Type="http://schemas.openxmlformats.org/officeDocument/2006/relationships/footer" Target="footer9.xml"/><Relationship Id="rId50" Type="http://schemas.openxmlformats.org/officeDocument/2006/relationships/image" Target="media/image19.png"/><Relationship Id="rId55" Type="http://schemas.openxmlformats.org/officeDocument/2006/relationships/header" Target="header11.xml"/><Relationship Id="rId63" Type="http://schemas.openxmlformats.org/officeDocument/2006/relationships/image" Target="media/image30.png"/><Relationship Id="rId68" Type="http://schemas.openxmlformats.org/officeDocument/2006/relationships/image" Target="media/image33.png"/><Relationship Id="rId76" Type="http://schemas.openxmlformats.org/officeDocument/2006/relationships/header" Target="header14.xml"/><Relationship Id="rId84" Type="http://schemas.openxmlformats.org/officeDocument/2006/relationships/header" Target="header15.xml"/><Relationship Id="rId89" Type="http://schemas.openxmlformats.org/officeDocument/2006/relationships/image" Target="media/image45.png"/><Relationship Id="rId7" Type="http://schemas.openxmlformats.org/officeDocument/2006/relationships/settings" Target="settings.xml"/><Relationship Id="rId71" Type="http://schemas.openxmlformats.org/officeDocument/2006/relationships/image" Target="media/image34.png"/><Relationship Id="rId92"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footer" Target="footer2.xml"/><Relationship Id="rId29" Type="http://schemas.openxmlformats.org/officeDocument/2006/relationships/image" Target="media/image2.png"/><Relationship Id="rId11" Type="http://schemas.openxmlformats.org/officeDocument/2006/relationships/header" Target="header1.xml"/><Relationship Id="rId24" Type="http://schemas.openxmlformats.org/officeDocument/2006/relationships/header" Target="header7.xml"/><Relationship Id="rId32" Type="http://schemas.openxmlformats.org/officeDocument/2006/relationships/header" Target="header9.xml"/><Relationship Id="rId37" Type="http://schemas.openxmlformats.org/officeDocument/2006/relationships/image" Target="media/image8.png"/><Relationship Id="rId40" Type="http://schemas.openxmlformats.org/officeDocument/2006/relationships/image" Target="media/image11.png"/><Relationship Id="rId45" Type="http://schemas.openxmlformats.org/officeDocument/2006/relationships/image" Target="media/image16.png"/><Relationship Id="rId53" Type="http://schemas.openxmlformats.org/officeDocument/2006/relationships/image" Target="media/image22.png"/><Relationship Id="rId58" Type="http://schemas.openxmlformats.org/officeDocument/2006/relationships/image" Target="media/image25.png"/><Relationship Id="rId66" Type="http://schemas.openxmlformats.org/officeDocument/2006/relationships/image" Target="media/image31.png"/><Relationship Id="rId74" Type="http://schemas.openxmlformats.org/officeDocument/2006/relationships/image" Target="media/image37.png"/><Relationship Id="rId79" Type="http://schemas.openxmlformats.org/officeDocument/2006/relationships/image" Target="media/image39.png"/><Relationship Id="rId87" Type="http://schemas.openxmlformats.org/officeDocument/2006/relationships/hyperlink" Target="mailto:bonnie-feedback-list@lists.mitre.org" TargetMode="External"/><Relationship Id="rId5" Type="http://schemas.openxmlformats.org/officeDocument/2006/relationships/numbering" Target="numbering.xml"/><Relationship Id="rId61" Type="http://schemas.openxmlformats.org/officeDocument/2006/relationships/image" Target="media/image28.png"/><Relationship Id="rId82" Type="http://schemas.openxmlformats.org/officeDocument/2006/relationships/image" Target="media/image42.png"/><Relationship Id="rId90" Type="http://schemas.openxmlformats.org/officeDocument/2006/relationships/fontTable" Target="fontTable.xml"/><Relationship Id="rId19" Type="http://schemas.openxmlformats.org/officeDocument/2006/relationships/header" Target="header4.xml"/><Relationship Id="rId14" Type="http://schemas.microsoft.com/office/2011/relationships/commentsExtended" Target="commentsExtended.xml"/><Relationship Id="rId22" Type="http://schemas.openxmlformats.org/officeDocument/2006/relationships/footer" Target="footer5.xml"/><Relationship Id="rId27" Type="http://schemas.openxmlformats.org/officeDocument/2006/relationships/footer" Target="footer7.xml"/><Relationship Id="rId30" Type="http://schemas.openxmlformats.org/officeDocument/2006/relationships/image" Target="media/image3.png"/><Relationship Id="rId35" Type="http://schemas.openxmlformats.org/officeDocument/2006/relationships/image" Target="media/image6.png"/><Relationship Id="rId43" Type="http://schemas.openxmlformats.org/officeDocument/2006/relationships/image" Target="media/image14.png"/><Relationship Id="rId48" Type="http://schemas.openxmlformats.org/officeDocument/2006/relationships/image" Target="media/image17.png"/><Relationship Id="rId56" Type="http://schemas.openxmlformats.org/officeDocument/2006/relationships/footer" Target="footer10.xml"/><Relationship Id="rId64" Type="http://schemas.openxmlformats.org/officeDocument/2006/relationships/header" Target="header12.xml"/><Relationship Id="rId69" Type="http://schemas.openxmlformats.org/officeDocument/2006/relationships/header" Target="header13.xml"/><Relationship Id="rId77" Type="http://schemas.openxmlformats.org/officeDocument/2006/relationships/footer" Target="footer13.xml"/><Relationship Id="rId8" Type="http://schemas.openxmlformats.org/officeDocument/2006/relationships/webSettings" Target="webSettings.xml"/><Relationship Id="rId51" Type="http://schemas.openxmlformats.org/officeDocument/2006/relationships/image" Target="media/image20.png"/><Relationship Id="rId72" Type="http://schemas.openxmlformats.org/officeDocument/2006/relationships/image" Target="media/image35.png"/><Relationship Id="rId80" Type="http://schemas.openxmlformats.org/officeDocument/2006/relationships/image" Target="media/image40.png"/><Relationship Id="rId85" Type="http://schemas.openxmlformats.org/officeDocument/2006/relationships/footer" Target="footer14.xm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header" Target="header3.xml"/><Relationship Id="rId25" Type="http://schemas.openxmlformats.org/officeDocument/2006/relationships/footer" Target="footer6.xml"/><Relationship Id="rId33" Type="http://schemas.openxmlformats.org/officeDocument/2006/relationships/footer" Target="footer8.xml"/><Relationship Id="rId38" Type="http://schemas.openxmlformats.org/officeDocument/2006/relationships/image" Target="media/image9.png"/><Relationship Id="rId46" Type="http://schemas.openxmlformats.org/officeDocument/2006/relationships/header" Target="header10.xml"/><Relationship Id="rId59" Type="http://schemas.openxmlformats.org/officeDocument/2006/relationships/image" Target="media/image26.tiff"/><Relationship Id="rId67" Type="http://schemas.openxmlformats.org/officeDocument/2006/relationships/image" Target="media/image32.png"/><Relationship Id="rId20" Type="http://schemas.openxmlformats.org/officeDocument/2006/relationships/footer" Target="footer4.xml"/><Relationship Id="rId41" Type="http://schemas.openxmlformats.org/officeDocument/2006/relationships/image" Target="media/image12.png"/><Relationship Id="rId54" Type="http://schemas.openxmlformats.org/officeDocument/2006/relationships/image" Target="media/image23.png"/><Relationship Id="rId62" Type="http://schemas.openxmlformats.org/officeDocument/2006/relationships/image" Target="media/image29.png"/><Relationship Id="rId70" Type="http://schemas.openxmlformats.org/officeDocument/2006/relationships/footer" Target="footer12.xml"/><Relationship Id="rId75" Type="http://schemas.openxmlformats.org/officeDocument/2006/relationships/image" Target="media/image38.png"/><Relationship Id="rId83" Type="http://schemas.openxmlformats.org/officeDocument/2006/relationships/image" Target="media/image43.png"/><Relationship Id="rId88" Type="http://schemas.openxmlformats.org/officeDocument/2006/relationships/image" Target="media/image44.png"/><Relationship Id="rId91" Type="http://schemas.microsoft.com/office/2011/relationships/people" Target="peop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2.xml"/><Relationship Id="rId23" Type="http://schemas.openxmlformats.org/officeDocument/2006/relationships/header" Target="header6.xml"/><Relationship Id="rId28" Type="http://schemas.openxmlformats.org/officeDocument/2006/relationships/image" Target="media/image1.png"/><Relationship Id="rId36" Type="http://schemas.openxmlformats.org/officeDocument/2006/relationships/image" Target="media/image7.png"/><Relationship Id="rId49" Type="http://schemas.openxmlformats.org/officeDocument/2006/relationships/image" Target="media/image18.png"/><Relationship Id="rId57" Type="http://schemas.openxmlformats.org/officeDocument/2006/relationships/image" Target="media/image24.png"/><Relationship Id="rId10" Type="http://schemas.openxmlformats.org/officeDocument/2006/relationships/endnotes" Target="endnotes.xml"/><Relationship Id="rId31" Type="http://schemas.openxmlformats.org/officeDocument/2006/relationships/image" Target="media/image4.png"/><Relationship Id="rId44" Type="http://schemas.openxmlformats.org/officeDocument/2006/relationships/image" Target="media/image15.png"/><Relationship Id="rId52" Type="http://schemas.openxmlformats.org/officeDocument/2006/relationships/image" Target="media/image21.png"/><Relationship Id="rId60" Type="http://schemas.openxmlformats.org/officeDocument/2006/relationships/image" Target="media/image27.png"/><Relationship Id="rId65" Type="http://schemas.openxmlformats.org/officeDocument/2006/relationships/footer" Target="footer11.xml"/><Relationship Id="rId73" Type="http://schemas.openxmlformats.org/officeDocument/2006/relationships/image" Target="media/image36.png"/><Relationship Id="rId78" Type="http://schemas.openxmlformats.org/officeDocument/2006/relationships/hyperlink" Target="mailto:bonnie-feedback-list@lists.mitre.org" TargetMode="External"/><Relationship Id="rId81" Type="http://schemas.openxmlformats.org/officeDocument/2006/relationships/image" Target="media/image41.png"/><Relationship Id="rId86" Type="http://schemas.openxmlformats.org/officeDocument/2006/relationships/hyperlink" Target="http://jira.oncprojectracking.org/browse/BONNIE" TargetMode="External"/><Relationship Id="rId4" Type="http://schemas.openxmlformats.org/officeDocument/2006/relationships/customXml" Target="../customXml/item4.xml"/><Relationship Id="rId9" Type="http://schemas.openxmlformats.org/officeDocument/2006/relationships/footnotes" Target="footnot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efeldman\Documents\Work%20Files%202015\CAMH\Cristen%20Jones%20--%20Bonnie%20user%20guide\CAMH%20Template_Long_Quick%20Use_Jan2014.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89B59CD27E301E45B9E4D21E2D1F1234" ma:contentTypeVersion="2" ma:contentTypeDescription="Create a new document." ma:contentTypeScope="" ma:versionID="8ab2da31d2fbdbfa87fc442bf55ea423">
  <xsd:schema xmlns:xsd="http://www.w3.org/2001/XMLSchema" xmlns:xs="http://www.w3.org/2001/XMLSchema" xmlns:p="http://schemas.microsoft.com/office/2006/metadata/properties" xmlns:ns2="13026b01-288b-4d27-afc0-7051f7eb8544" targetNamespace="http://schemas.microsoft.com/office/2006/metadata/properties" ma:root="true" ma:fieldsID="b3f1c1ad6ef3a7b17a4abcaf8fe27e65" ns2:_="">
    <xsd:import namespace="13026b01-288b-4d27-afc0-7051f7eb8544"/>
    <xsd:element name="properties">
      <xsd:complexType>
        <xsd:sequence>
          <xsd:element name="documentManagement">
            <xsd:complexType>
              <xsd:all>
                <xsd:element ref="ns2: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3026b01-288b-4d27-afc0-7051f7eb8544" elementFormDefault="qualified">
    <xsd:import namespace="http://schemas.microsoft.com/office/2006/documentManagement/types"/>
    <xsd:import namespace="http://schemas.microsoft.com/office/infopath/2007/PartnerControls"/>
    <xsd:element name="Status" ma:index="8" nillable="true" ma:displayName="Status" ma:default="In Progress" ma:format="Dropdown" ma:internalName="Status">
      <xsd:simpleType>
        <xsd:restriction base="dms:Choice">
          <xsd:enumeration value="In Progress"/>
          <xsd:enumeration value="Draft"/>
          <xsd:enumeration value="Deliverable"/>
          <xsd:enumeration value="Other"/>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Status xmlns="13026b01-288b-4d27-afc0-7051f7eb8544">In Progress</Statu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5ACA738C-BAB0-41AC-95D3-1606130A77F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3026b01-288b-4d27-afc0-7051f7eb854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B8742CA0-0D66-4BFB-8A94-E2CCEF44D6A7}">
  <ds:schemaRefs>
    <ds:schemaRef ds:uri="http://schemas.microsoft.com/office/2006/metadata/properties"/>
    <ds:schemaRef ds:uri="http://schemas.microsoft.com/office/infopath/2007/PartnerControls"/>
    <ds:schemaRef ds:uri="13026b01-288b-4d27-afc0-7051f7eb8544"/>
  </ds:schemaRefs>
</ds:datastoreItem>
</file>

<file path=customXml/itemProps3.xml><?xml version="1.0" encoding="utf-8"?>
<ds:datastoreItem xmlns:ds="http://schemas.openxmlformats.org/officeDocument/2006/customXml" ds:itemID="{079CEF4D-EE2A-4CD4-A3EF-85632952DEF2}">
  <ds:schemaRefs>
    <ds:schemaRef ds:uri="http://schemas.microsoft.com/sharepoint/v3/contenttype/forms"/>
  </ds:schemaRefs>
</ds:datastoreItem>
</file>

<file path=customXml/itemProps4.xml><?xml version="1.0" encoding="utf-8"?>
<ds:datastoreItem xmlns:ds="http://schemas.openxmlformats.org/officeDocument/2006/customXml" ds:itemID="{13D8259C-4FD0-4A31-BA88-C2C9DC899A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CAMH Template_Long_Quick Use_Jan2014.dotx</Template>
  <TotalTime>5</TotalTime>
  <Pages>1</Pages>
  <Words>11425</Words>
  <Characters>65123</Characters>
  <Application>Microsoft Office Word</Application>
  <DocSecurity>0</DocSecurity>
  <Lines>542</Lines>
  <Paragraphs>152</Paragraphs>
  <ScaleCrop>false</ScaleCrop>
  <HeadingPairs>
    <vt:vector size="2" baseType="variant">
      <vt:variant>
        <vt:lpstr>Title</vt:lpstr>
      </vt:variant>
      <vt:variant>
        <vt:i4>1</vt:i4>
      </vt:variant>
    </vt:vector>
  </HeadingPairs>
  <TitlesOfParts>
    <vt:vector size="1" baseType="lpstr">
      <vt:lpstr>Bonnie User Guide</vt:lpstr>
    </vt:vector>
  </TitlesOfParts>
  <Company/>
  <LinksUpToDate>false</LinksUpToDate>
  <CharactersWithSpaces>76396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Bonnie User Guide</dc:title>
  <dc:subject>Bonnie User Guide</dc:subject>
  <dc:creator>Hoff, Douglas S.</dc:creator>
  <cp:keywords/>
  <dc:description>Employs 508-compliant first page and CMS- preferred headers and footers, HHS logo, and new mandated CMS Identity Mark.</dc:description>
  <cp:lastModifiedBy>Tohline, Chris</cp:lastModifiedBy>
  <cp:revision>3</cp:revision>
  <cp:lastPrinted>2002-11-19T18:54:00Z</cp:lastPrinted>
  <dcterms:created xsi:type="dcterms:W3CDTF">2016-12-12T16:10:00Z</dcterms:created>
  <dcterms:modified xsi:type="dcterms:W3CDTF">2016-12-12T16:10:00Z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0x01010089B59CD27E301E45B9E4D21E2D1F1234</vt:lpwstr>
  </property>
</Properties>
</file>