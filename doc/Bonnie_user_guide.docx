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8B23E2" w14:textId="77777777" w:rsidR="00C34ED1" w:rsidRDefault="00A628CE">
      <w:pPr>
        <w:pStyle w:val="Figure"/>
        <w:jc w:val="left"/>
        <w:rPr>
          <w:rStyle w:val="ProgramNameChar"/>
          <w:b/>
          <w:sz w:val="32"/>
          <w:szCs w:val="32"/>
        </w:rPr>
      </w:pPr>
      <w:r>
        <w:rPr>
          <w:rStyle w:val="ProgramNameChar"/>
          <w:b/>
          <w:sz w:val="32"/>
          <w:szCs w:val="32"/>
        </w:rPr>
        <w:t>Prepared for:</w:t>
      </w:r>
    </w:p>
    <w:p w14:paraId="42EC4DE6" w14:textId="77777777" w:rsidR="00C34ED1" w:rsidRDefault="00A628CE">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14:paraId="7E753E40" w14:textId="77777777" w:rsidR="00C34ED1" w:rsidRDefault="00A628CE">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72E22B50" w14:textId="77777777" w:rsidR="00C34ED1" w:rsidRDefault="00A628CE">
      <w:pPr>
        <w:pStyle w:val="CustomerProgram"/>
        <w:spacing w:before="720"/>
      </w:pPr>
      <w:r>
        <w:t>Technical Authority for the Unified Clinical Quality Improvement Framework</w:t>
      </w:r>
    </w:p>
    <w:p w14:paraId="69A484E3" w14:textId="77777777" w:rsidR="00C34ED1" w:rsidRDefault="00A628CE">
      <w:pPr>
        <w:pStyle w:val="DocTitle"/>
        <w:spacing w:before="1080"/>
        <w:ind w:left="0"/>
        <w:rPr>
          <w:rStyle w:val="CustomerProgramChar"/>
          <w:sz w:val="36"/>
        </w:rPr>
      </w:pPr>
      <w:r>
        <w:t>Bonnie User Guide</w:t>
      </w:r>
    </w:p>
    <w:p w14:paraId="678AD6CC" w14:textId="26FE2FC3" w:rsidR="00C34ED1" w:rsidRDefault="00A628CE">
      <w:pPr>
        <w:pStyle w:val="Version"/>
      </w:pPr>
      <w:r>
        <w:t>Version 1.</w:t>
      </w:r>
      <w:ins w:id="0" w:author="Tohline, Chris" w:date="2016-12-12T11:07:00Z">
        <w:r w:rsidR="00690021">
          <w:t>6</w:t>
        </w:r>
      </w:ins>
      <w:del w:id="1" w:author="Tohline, Chris" w:date="2016-12-12T11:07:00Z">
        <w:r w:rsidDel="00690021">
          <w:delText>5</w:delText>
        </w:r>
      </w:del>
    </w:p>
    <w:p w14:paraId="545F443F" w14:textId="77777777" w:rsidR="00C34ED1" w:rsidRDefault="00A628CE">
      <w:pPr>
        <w:pStyle w:val="PubDate"/>
      </w:pPr>
      <w:r>
        <w:t>November 18, 2016</w:t>
      </w:r>
    </w:p>
    <w:p w14:paraId="65CA138E" w14:textId="77777777" w:rsidR="00C34ED1" w:rsidRDefault="00A628CE">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14:paraId="145D134B" w14:textId="77777777" w:rsidR="00C34ED1" w:rsidRDefault="00A628CE">
      <w:pPr>
        <w:pStyle w:val="Disclaimer"/>
        <w:spacing w:before="120" w:after="120"/>
      </w:pPr>
      <w:r>
        <w:t>This document was prepared for authorized distribution only. It has not been approved for public release.</w:t>
      </w:r>
    </w:p>
    <w:p w14:paraId="51B9DC84" w14:textId="77777777" w:rsidR="00C34ED1" w:rsidRDefault="00A628CE">
      <w:pPr>
        <w:pStyle w:val="Disclaimer"/>
        <w:spacing w:before="120" w:after="120"/>
      </w:pPr>
      <w:r>
        <w:t>© 2016, The MITRE Corporation. All Rights Reserved.</w:t>
      </w:r>
    </w:p>
    <w:p w14:paraId="624D9D9A" w14:textId="77777777" w:rsidR="00C34ED1" w:rsidRDefault="00C34ED1"/>
    <w:p w14:paraId="56A3FB21" w14:textId="77777777" w:rsidR="00C34ED1" w:rsidRDefault="00C34ED1">
      <w:pPr>
        <w:sectPr w:rsidR="00C34ED1">
          <w:headerReference w:type="default" r:id="rId11"/>
          <w:footerReference w:type="default" r:id="rId12"/>
          <w:pgSz w:w="12240" w:h="15840" w:code="1"/>
          <w:pgMar w:top="1440" w:right="1440" w:bottom="1440" w:left="1440" w:header="504" w:footer="504" w:gutter="0"/>
          <w:pgNumType w:fmt="lowerRoman" w:start="1"/>
          <w:cols w:space="720"/>
          <w:titlePg/>
        </w:sectPr>
      </w:pPr>
    </w:p>
    <w:p w14:paraId="6BE60730" w14:textId="77777777" w:rsidR="00C34ED1" w:rsidRDefault="00A628CE">
      <w:pPr>
        <w:pStyle w:val="FrontMatterHeader"/>
        <w:spacing w:after="120"/>
      </w:pPr>
      <w:bookmarkStart w:id="2"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70"/>
        <w:gridCol w:w="2159"/>
        <w:gridCol w:w="2522"/>
        <w:gridCol w:w="3495"/>
      </w:tblGrid>
      <w:tr w:rsidR="00C34ED1" w14:paraId="110CB4EE" w14:textId="77777777">
        <w:trPr>
          <w:cantSplit/>
          <w:tblHeader/>
        </w:trPr>
        <w:tc>
          <w:tcPr>
            <w:tcW w:w="626"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AEB359" w14:textId="77777777" w:rsidR="00C34ED1" w:rsidRDefault="00A628CE">
            <w:pPr>
              <w:pStyle w:val="TableColumnHeading"/>
            </w:pPr>
            <w:r>
              <w:t>Version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323415D" w14:textId="77777777" w:rsidR="00C34ED1" w:rsidRDefault="00A628CE">
            <w:pPr>
              <w:pStyle w:val="TableColumnHeading"/>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6A8F5324" w14:textId="77777777" w:rsidR="00C34ED1" w:rsidRDefault="00A628CE">
            <w:pPr>
              <w:pStyle w:val="TableColumnHeading"/>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7757B6D" w14:textId="77777777" w:rsidR="00C34ED1" w:rsidRDefault="00A628CE">
            <w:pPr>
              <w:pStyle w:val="TableColumnHeading"/>
            </w:pPr>
            <w:r>
              <w:t>Description of Change</w:t>
            </w:r>
          </w:p>
        </w:tc>
      </w:tr>
      <w:tr w:rsidR="00C34ED1" w14:paraId="0C735887" w14:textId="77777777">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14:paraId="2F85C802" w14:textId="77777777" w:rsidR="00C34ED1" w:rsidRDefault="00A628CE">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3A56BB62" w14:textId="77777777" w:rsidR="00C34ED1" w:rsidRDefault="00A628CE">
            <w:pPr>
              <w:pStyle w:val="TableText"/>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2C5F8375" w14:textId="77777777" w:rsidR="00C34ED1" w:rsidRDefault="00A628CE">
            <w:pPr>
              <w:pStyle w:val="TableText"/>
            </w:pPr>
            <w:r>
              <w:t>Andre Quina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6742E5B6" w14:textId="77777777" w:rsidR="00C34ED1" w:rsidRDefault="00A628CE">
            <w:pPr>
              <w:pStyle w:val="TableText"/>
            </w:pPr>
            <w:r>
              <w:t>Initial draft</w:t>
            </w:r>
          </w:p>
        </w:tc>
      </w:tr>
      <w:tr w:rsidR="00C34ED1" w14:paraId="5F73193E"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4017EB9D" w14:textId="77777777" w:rsidR="00C34ED1" w:rsidRDefault="00A628CE">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70B6C531" w14:textId="77777777" w:rsidR="00C34ED1" w:rsidRDefault="00A628CE">
            <w:pPr>
              <w:pStyle w:val="TableText"/>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2EB7DCDE" w14:textId="77777777" w:rsidR="00C34ED1" w:rsidRDefault="00A628CE">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EA0F20F" w14:textId="77777777" w:rsidR="00C34ED1" w:rsidRDefault="00A628CE">
            <w:pPr>
              <w:pStyle w:val="TableText"/>
            </w:pPr>
            <w:r>
              <w:t>Update for Bonnie v 1.1</w:t>
            </w:r>
          </w:p>
        </w:tc>
      </w:tr>
      <w:tr w:rsidR="00C34ED1" w14:paraId="1496EC1B"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5D9C39A9" w14:textId="77777777" w:rsidR="00C34ED1" w:rsidRDefault="00A628CE">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D5CF5F0" w14:textId="77777777" w:rsidR="00C34ED1" w:rsidRDefault="00A628CE">
            <w:pPr>
              <w:pStyle w:val="TableText"/>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0253E776" w14:textId="77777777" w:rsidR="00C34ED1" w:rsidRDefault="00A628CE">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67E3433A" w14:textId="77777777" w:rsidR="00C34ED1" w:rsidRDefault="00A628CE">
            <w:pPr>
              <w:pStyle w:val="TableText"/>
            </w:pPr>
            <w:r>
              <w:t>Update for Bonnie v 1.3</w:t>
            </w:r>
          </w:p>
        </w:tc>
      </w:tr>
      <w:tr w:rsidR="00C34ED1" w14:paraId="59860745" w14:textId="77777777">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14:paraId="7CEC7EBA" w14:textId="77777777" w:rsidR="00C34ED1" w:rsidRDefault="00A628CE">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17C6AB3F" w14:textId="77777777" w:rsidR="00C34ED1" w:rsidRDefault="00A628CE">
            <w:pPr>
              <w:pStyle w:val="TableText"/>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3BA44529" w14:textId="77777777" w:rsidR="00C34ED1" w:rsidRDefault="00A628CE">
            <w:pPr>
              <w:pStyle w:val="TableText"/>
            </w:pPr>
            <w:r>
              <w:t>Pace Ricciardelli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27FE155B" w14:textId="77777777" w:rsidR="00C34ED1" w:rsidRDefault="00A628CE">
            <w:pPr>
              <w:pStyle w:val="TableText"/>
            </w:pPr>
            <w:r>
              <w:t>Update for Bonnie v 1.4</w:t>
            </w:r>
          </w:p>
        </w:tc>
      </w:tr>
      <w:tr w:rsidR="00C34ED1" w14:paraId="0C2B9D31"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5D1B949" w14:textId="77777777" w:rsidR="00C34ED1" w:rsidRDefault="00A628CE">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9BDE97A" w14:textId="77777777" w:rsidR="00C34ED1" w:rsidRDefault="00A628CE">
            <w:pPr>
              <w:pStyle w:val="TableText"/>
            </w:pPr>
            <w:r>
              <w:t>November 18, 2016</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5B2E3DB" w14:textId="77777777" w:rsidR="00C34ED1" w:rsidRDefault="00A628CE">
            <w:pPr>
              <w:pStyle w:val="TableText"/>
            </w:pPr>
            <w:r>
              <w:t>David Connolly and Lizzie DeYoung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ADC300A" w14:textId="77777777" w:rsidR="00C34ED1" w:rsidRDefault="00A628CE">
            <w:pPr>
              <w:pStyle w:val="TableText"/>
            </w:pPr>
            <w:commentRangeStart w:id="3"/>
            <w:commentRangeStart w:id="4"/>
            <w:r>
              <w:t xml:space="preserve">Update </w:t>
            </w:r>
            <w:commentRangeEnd w:id="3"/>
            <w:r w:rsidR="005C4D43">
              <w:rPr>
                <w:rStyle w:val="CommentReference"/>
                <w:rFonts w:ascii="Times New Roman" w:hAnsi="Times New Roman"/>
              </w:rPr>
              <w:commentReference w:id="3"/>
            </w:r>
            <w:commentRangeEnd w:id="4"/>
            <w:r w:rsidR="00690021">
              <w:rPr>
                <w:rStyle w:val="CommentReference"/>
                <w:rFonts w:ascii="Times New Roman" w:hAnsi="Times New Roman"/>
              </w:rPr>
              <w:commentReference w:id="4"/>
            </w:r>
            <w:r>
              <w:t>for Bonnie v 1.5</w:t>
            </w:r>
          </w:p>
        </w:tc>
      </w:tr>
      <w:tr w:rsidR="00C34ED1" w14:paraId="512BC77D" w14:textId="77777777">
        <w:trPr>
          <w:cantSplit/>
          <w:trHeight w:val="107"/>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03A2511" w14:textId="129BB6D4" w:rsidR="00C34ED1" w:rsidRDefault="00690021">
            <w:pPr>
              <w:pStyle w:val="TableTextCenter"/>
            </w:pPr>
            <w:ins w:id="5" w:author="Tohline, Chris" w:date="2016-12-12T11:08:00Z">
              <w:r>
                <w:t>1.6</w:t>
              </w:r>
            </w:ins>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1AC9C7F" w14:textId="4AF13436" w:rsidR="00C34ED1" w:rsidRDefault="00690021">
            <w:pPr>
              <w:pStyle w:val="TableText"/>
            </w:pPr>
            <w:ins w:id="6" w:author="Tohline, Chris" w:date="2016-12-12T11:08:00Z">
              <w:r>
                <w:t>December 25, 2016</w:t>
              </w:r>
            </w:ins>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5FC8B21" w14:textId="0CF30442" w:rsidR="00C34ED1" w:rsidRDefault="00690021" w:rsidP="00690021">
            <w:pPr>
              <w:pStyle w:val="TableText"/>
            </w:pPr>
            <w:ins w:id="7" w:author="Tohline, Chris" w:date="2016-12-12T11:08:00Z">
              <w:r>
                <w:t>Kristian Mulcahy and Chris Tohline / MITRE</w:t>
              </w:r>
            </w:ins>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47254CB" w14:textId="3D12FBAA" w:rsidR="00C34ED1" w:rsidRDefault="00690021">
            <w:pPr>
              <w:pStyle w:val="TableText"/>
            </w:pPr>
            <w:ins w:id="8" w:author="Tohline, Chris" w:date="2016-12-12T11:08:00Z">
              <w:r>
                <w:t>Update f</w:t>
              </w:r>
            </w:ins>
            <w:ins w:id="9" w:author="Tohline, Chris" w:date="2016-12-12T11:09:00Z">
              <w:r>
                <w:t>or Bonnie v 1.6</w:t>
              </w:r>
            </w:ins>
          </w:p>
        </w:tc>
      </w:tr>
      <w:tr w:rsidR="00C34ED1" w14:paraId="59B46B91"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1790D4CA"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A3FFCB6"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3CE95D9"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757ADD3" w14:textId="77777777" w:rsidR="00C34ED1" w:rsidRDefault="00C34ED1">
            <w:pPr>
              <w:pStyle w:val="TableText"/>
            </w:pPr>
          </w:p>
        </w:tc>
      </w:tr>
      <w:tr w:rsidR="00C34ED1" w14:paraId="10114BFD"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798F7370"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0F4C80C2"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04F449B4"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ABC2CD9" w14:textId="77777777" w:rsidR="00C34ED1" w:rsidRDefault="00C34ED1">
            <w:pPr>
              <w:pStyle w:val="TableText"/>
            </w:pPr>
          </w:p>
        </w:tc>
      </w:tr>
      <w:tr w:rsidR="00C34ED1" w14:paraId="5E127506"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29CE382"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7D0A759"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AB0F937"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7255BBCC" w14:textId="77777777" w:rsidR="00C34ED1" w:rsidRDefault="00C34ED1">
            <w:pPr>
              <w:pStyle w:val="TableText"/>
            </w:pPr>
          </w:p>
        </w:tc>
      </w:tr>
      <w:tr w:rsidR="00C34ED1" w14:paraId="64F266C7"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5204106"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16B2E7D"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47E34ACD"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75B968B2" w14:textId="77777777" w:rsidR="00C34ED1" w:rsidRDefault="00C34ED1">
            <w:pPr>
              <w:pStyle w:val="TableText"/>
            </w:pPr>
          </w:p>
        </w:tc>
      </w:tr>
      <w:tr w:rsidR="00C34ED1" w14:paraId="0810E37D"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425DD2B5"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469519B"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76C77B4"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73930C6" w14:textId="77777777" w:rsidR="00C34ED1" w:rsidRDefault="00C34ED1">
            <w:pPr>
              <w:pStyle w:val="TableText"/>
            </w:pPr>
          </w:p>
        </w:tc>
      </w:tr>
    </w:tbl>
    <w:p w14:paraId="0AF3F7CC" w14:textId="77777777" w:rsidR="00C34ED1" w:rsidRDefault="00C34ED1">
      <w:pPr>
        <w:pStyle w:val="LineSpacer"/>
        <w:spacing w:after="120"/>
      </w:pPr>
    </w:p>
    <w:p w14:paraId="4C76083A" w14:textId="77777777" w:rsidR="00C34ED1" w:rsidRDefault="00C34ED1">
      <w:pPr>
        <w:pStyle w:val="TableText"/>
        <w:spacing w:before="0" w:after="120"/>
      </w:pPr>
    </w:p>
    <w:p w14:paraId="67267EF9" w14:textId="77777777" w:rsidR="00C34ED1" w:rsidRDefault="00C34ED1">
      <w:pPr>
        <w:sectPr w:rsidR="00C34ED1">
          <w:headerReference w:type="first" r:id="rId15"/>
          <w:footerReference w:type="first" r:id="rId16"/>
          <w:pgSz w:w="12240" w:h="15840" w:code="1"/>
          <w:pgMar w:top="1440" w:right="1440" w:bottom="1440" w:left="1440" w:header="504" w:footer="504" w:gutter="0"/>
          <w:pgNumType w:fmt="lowerRoman" w:start="1"/>
          <w:cols w:space="720"/>
          <w:titlePg/>
        </w:sectPr>
      </w:pPr>
    </w:p>
    <w:bookmarkEnd w:id="2"/>
    <w:p w14:paraId="4AE1F17F" w14:textId="77777777" w:rsidR="00C34ED1" w:rsidRDefault="00A628CE">
      <w:pPr>
        <w:pStyle w:val="FrontMatterHeader"/>
        <w:spacing w:after="120"/>
      </w:pPr>
      <w:r>
        <w:lastRenderedPageBreak/>
        <w:t xml:space="preserve">Table of </w:t>
      </w:r>
      <w:commentRangeStart w:id="10"/>
      <w:commentRangeStart w:id="11"/>
      <w:r>
        <w:t>Contents</w:t>
      </w:r>
      <w:commentRangeEnd w:id="10"/>
      <w:r w:rsidR="005C4D43">
        <w:rPr>
          <w:rStyle w:val="CommentReference"/>
          <w:rFonts w:ascii="Times New Roman" w:hAnsi="Times New Roman"/>
          <w:b w:val="0"/>
        </w:rPr>
        <w:commentReference w:id="10"/>
      </w:r>
      <w:commentRangeEnd w:id="11"/>
      <w:r w:rsidR="00692F55">
        <w:rPr>
          <w:rStyle w:val="CommentReference"/>
          <w:rFonts w:ascii="Times New Roman" w:hAnsi="Times New Roman"/>
          <w:b w:val="0"/>
        </w:rPr>
        <w:commentReference w:id="11"/>
      </w:r>
    </w:p>
    <w:p w14:paraId="7B6CC8FB" w14:textId="7F60515E" w:rsidR="00692F55" w:rsidRDefault="00A628CE">
      <w:pPr>
        <w:pStyle w:val="TOC1"/>
        <w:rPr>
          <w:ins w:id="13" w:author="Tohline, Chris" w:date="2016-12-22T18:13:00Z"/>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ins w:id="14" w:author="Tohline, Chris" w:date="2016-12-22T18:13:00Z">
        <w:r w:rsidR="00692F55" w:rsidRPr="009E1881">
          <w:rPr>
            <w:rStyle w:val="Hyperlink"/>
          </w:rPr>
          <w:fldChar w:fldCharType="begin"/>
        </w:r>
        <w:r w:rsidR="00692F55" w:rsidRPr="009E1881">
          <w:rPr>
            <w:rStyle w:val="Hyperlink"/>
          </w:rPr>
          <w:instrText xml:space="preserve"> </w:instrText>
        </w:r>
        <w:r w:rsidR="00692F55">
          <w:instrText>HYPERLINK \l "_Toc470193711"</w:instrText>
        </w:r>
        <w:r w:rsidR="00692F55" w:rsidRPr="009E1881">
          <w:rPr>
            <w:rStyle w:val="Hyperlink"/>
          </w:rPr>
          <w:instrText xml:space="preserve"> </w:instrText>
        </w:r>
        <w:r w:rsidR="00692F55" w:rsidRPr="009E1881">
          <w:rPr>
            <w:rStyle w:val="Hyperlink"/>
          </w:rPr>
        </w:r>
        <w:r w:rsidR="00692F55" w:rsidRPr="009E1881">
          <w:rPr>
            <w:rStyle w:val="Hyperlink"/>
          </w:rPr>
          <w:fldChar w:fldCharType="separate"/>
        </w:r>
        <w:r w:rsidR="00692F55" w:rsidRPr="009E1881">
          <w:rPr>
            <w:rStyle w:val="Hyperlink"/>
          </w:rPr>
          <w:t>1.</w:t>
        </w:r>
        <w:r w:rsidR="00692F55">
          <w:rPr>
            <w:rFonts w:asciiTheme="minorHAnsi" w:eastAsiaTheme="minorEastAsia" w:hAnsiTheme="minorHAnsi" w:cstheme="minorBidi"/>
            <w:b w:val="0"/>
            <w:sz w:val="22"/>
            <w:szCs w:val="22"/>
          </w:rPr>
          <w:tab/>
        </w:r>
        <w:r w:rsidR="00692F55" w:rsidRPr="009E1881">
          <w:rPr>
            <w:rStyle w:val="Hyperlink"/>
          </w:rPr>
          <w:t>Introduction</w:t>
        </w:r>
        <w:r w:rsidR="00692F55">
          <w:rPr>
            <w:webHidden/>
          </w:rPr>
          <w:tab/>
        </w:r>
        <w:r w:rsidR="00692F55">
          <w:rPr>
            <w:webHidden/>
          </w:rPr>
          <w:fldChar w:fldCharType="begin"/>
        </w:r>
        <w:r w:rsidR="00692F55">
          <w:rPr>
            <w:webHidden/>
          </w:rPr>
          <w:instrText xml:space="preserve"> PAGEREF _Toc470193711 \h </w:instrText>
        </w:r>
        <w:r w:rsidR="00692F55">
          <w:rPr>
            <w:webHidden/>
          </w:rPr>
        </w:r>
      </w:ins>
      <w:r w:rsidR="00692F55">
        <w:rPr>
          <w:webHidden/>
        </w:rPr>
        <w:fldChar w:fldCharType="separate"/>
      </w:r>
      <w:ins w:id="15" w:author="Tohline, Chris" w:date="2016-12-22T18:13:00Z">
        <w:r w:rsidR="00692F55">
          <w:rPr>
            <w:webHidden/>
          </w:rPr>
          <w:t>1</w:t>
        </w:r>
        <w:r w:rsidR="00692F55">
          <w:rPr>
            <w:webHidden/>
          </w:rPr>
          <w:fldChar w:fldCharType="end"/>
        </w:r>
        <w:r w:rsidR="00692F55" w:rsidRPr="009E1881">
          <w:rPr>
            <w:rStyle w:val="Hyperlink"/>
          </w:rPr>
          <w:fldChar w:fldCharType="end"/>
        </w:r>
      </w:ins>
    </w:p>
    <w:p w14:paraId="17673547" w14:textId="1CBDFD30" w:rsidR="00692F55" w:rsidRDefault="00692F55">
      <w:pPr>
        <w:pStyle w:val="TOC2"/>
        <w:rPr>
          <w:ins w:id="16" w:author="Tohline, Chris" w:date="2016-12-22T18:13:00Z"/>
          <w:rFonts w:asciiTheme="minorHAnsi" w:eastAsiaTheme="minorEastAsia" w:hAnsiTheme="minorHAnsi" w:cstheme="minorBidi"/>
          <w:sz w:val="22"/>
          <w:szCs w:val="22"/>
        </w:rPr>
      </w:pPr>
      <w:ins w:id="17" w:author="Tohline, Chris" w:date="2016-12-22T18:13:00Z">
        <w:r w:rsidRPr="009E1881">
          <w:rPr>
            <w:rStyle w:val="Hyperlink"/>
          </w:rPr>
          <w:fldChar w:fldCharType="begin"/>
        </w:r>
        <w:r w:rsidRPr="009E1881">
          <w:rPr>
            <w:rStyle w:val="Hyperlink"/>
          </w:rPr>
          <w:instrText xml:space="preserve"> </w:instrText>
        </w:r>
        <w:r>
          <w:instrText>HYPERLINK \l "_Toc470193712"</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1.1</w:t>
        </w:r>
        <w:r>
          <w:rPr>
            <w:rFonts w:asciiTheme="minorHAnsi" w:eastAsiaTheme="minorEastAsia" w:hAnsiTheme="minorHAnsi" w:cstheme="minorBidi"/>
            <w:sz w:val="22"/>
            <w:szCs w:val="22"/>
          </w:rPr>
          <w:tab/>
        </w:r>
        <w:r w:rsidRPr="009E1881">
          <w:rPr>
            <w:rStyle w:val="Hyperlink"/>
          </w:rPr>
          <w:t>Background</w:t>
        </w:r>
        <w:r>
          <w:rPr>
            <w:webHidden/>
          </w:rPr>
          <w:tab/>
        </w:r>
        <w:r>
          <w:rPr>
            <w:webHidden/>
          </w:rPr>
          <w:fldChar w:fldCharType="begin"/>
        </w:r>
        <w:r>
          <w:rPr>
            <w:webHidden/>
          </w:rPr>
          <w:instrText xml:space="preserve"> PAGEREF _Toc470193712 \h </w:instrText>
        </w:r>
        <w:r>
          <w:rPr>
            <w:webHidden/>
          </w:rPr>
        </w:r>
      </w:ins>
      <w:r>
        <w:rPr>
          <w:webHidden/>
        </w:rPr>
        <w:fldChar w:fldCharType="separate"/>
      </w:r>
      <w:ins w:id="18" w:author="Tohline, Chris" w:date="2016-12-22T18:13:00Z">
        <w:r>
          <w:rPr>
            <w:webHidden/>
          </w:rPr>
          <w:t>1</w:t>
        </w:r>
        <w:r>
          <w:rPr>
            <w:webHidden/>
          </w:rPr>
          <w:fldChar w:fldCharType="end"/>
        </w:r>
        <w:r w:rsidRPr="009E1881">
          <w:rPr>
            <w:rStyle w:val="Hyperlink"/>
          </w:rPr>
          <w:fldChar w:fldCharType="end"/>
        </w:r>
      </w:ins>
    </w:p>
    <w:p w14:paraId="6D73B470" w14:textId="1A393C95" w:rsidR="00692F55" w:rsidRDefault="00692F55">
      <w:pPr>
        <w:pStyle w:val="TOC2"/>
        <w:rPr>
          <w:ins w:id="19" w:author="Tohline, Chris" w:date="2016-12-22T18:13:00Z"/>
          <w:rFonts w:asciiTheme="minorHAnsi" w:eastAsiaTheme="minorEastAsia" w:hAnsiTheme="minorHAnsi" w:cstheme="minorBidi"/>
          <w:sz w:val="22"/>
          <w:szCs w:val="22"/>
        </w:rPr>
      </w:pPr>
      <w:ins w:id="20" w:author="Tohline, Chris" w:date="2016-12-22T18:13:00Z">
        <w:r w:rsidRPr="009E1881">
          <w:rPr>
            <w:rStyle w:val="Hyperlink"/>
          </w:rPr>
          <w:fldChar w:fldCharType="begin"/>
        </w:r>
        <w:r w:rsidRPr="009E1881">
          <w:rPr>
            <w:rStyle w:val="Hyperlink"/>
          </w:rPr>
          <w:instrText xml:space="preserve"> </w:instrText>
        </w:r>
        <w:r>
          <w:instrText>HYPERLINK \l "_Toc470193713"</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1.2</w:t>
        </w:r>
        <w:r>
          <w:rPr>
            <w:rFonts w:asciiTheme="minorHAnsi" w:eastAsiaTheme="minorEastAsia" w:hAnsiTheme="minorHAnsi" w:cstheme="minorBidi"/>
            <w:sz w:val="22"/>
            <w:szCs w:val="22"/>
          </w:rPr>
          <w:tab/>
        </w:r>
        <w:r w:rsidRPr="009E1881">
          <w:rPr>
            <w:rStyle w:val="Hyperlink"/>
          </w:rPr>
          <w:t>Purpose</w:t>
        </w:r>
        <w:r>
          <w:rPr>
            <w:webHidden/>
          </w:rPr>
          <w:tab/>
        </w:r>
        <w:r>
          <w:rPr>
            <w:webHidden/>
          </w:rPr>
          <w:fldChar w:fldCharType="begin"/>
        </w:r>
        <w:r>
          <w:rPr>
            <w:webHidden/>
          </w:rPr>
          <w:instrText xml:space="preserve"> PAGEREF _Toc470193713 \h </w:instrText>
        </w:r>
        <w:r>
          <w:rPr>
            <w:webHidden/>
          </w:rPr>
        </w:r>
      </w:ins>
      <w:r>
        <w:rPr>
          <w:webHidden/>
        </w:rPr>
        <w:fldChar w:fldCharType="separate"/>
      </w:r>
      <w:ins w:id="21" w:author="Tohline, Chris" w:date="2016-12-22T18:13:00Z">
        <w:r>
          <w:rPr>
            <w:webHidden/>
          </w:rPr>
          <w:t>1</w:t>
        </w:r>
        <w:r>
          <w:rPr>
            <w:webHidden/>
          </w:rPr>
          <w:fldChar w:fldCharType="end"/>
        </w:r>
        <w:r w:rsidRPr="009E1881">
          <w:rPr>
            <w:rStyle w:val="Hyperlink"/>
          </w:rPr>
          <w:fldChar w:fldCharType="end"/>
        </w:r>
      </w:ins>
    </w:p>
    <w:p w14:paraId="0ADE301E" w14:textId="3F78A1D7" w:rsidR="00692F55" w:rsidRDefault="00692F55">
      <w:pPr>
        <w:pStyle w:val="TOC2"/>
        <w:rPr>
          <w:ins w:id="22" w:author="Tohline, Chris" w:date="2016-12-22T18:13:00Z"/>
          <w:rFonts w:asciiTheme="minorHAnsi" w:eastAsiaTheme="minorEastAsia" w:hAnsiTheme="minorHAnsi" w:cstheme="minorBidi"/>
          <w:sz w:val="22"/>
          <w:szCs w:val="22"/>
        </w:rPr>
      </w:pPr>
      <w:ins w:id="23" w:author="Tohline, Chris" w:date="2016-12-22T18:13:00Z">
        <w:r w:rsidRPr="009E1881">
          <w:rPr>
            <w:rStyle w:val="Hyperlink"/>
          </w:rPr>
          <w:fldChar w:fldCharType="begin"/>
        </w:r>
        <w:r w:rsidRPr="009E1881">
          <w:rPr>
            <w:rStyle w:val="Hyperlink"/>
          </w:rPr>
          <w:instrText xml:space="preserve"> </w:instrText>
        </w:r>
        <w:r>
          <w:instrText>HYPERLINK \l "_Toc470193714"</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1.3</w:t>
        </w:r>
        <w:r>
          <w:rPr>
            <w:rFonts w:asciiTheme="minorHAnsi" w:eastAsiaTheme="minorEastAsia" w:hAnsiTheme="minorHAnsi" w:cstheme="minorBidi"/>
            <w:sz w:val="22"/>
            <w:szCs w:val="22"/>
          </w:rPr>
          <w:tab/>
        </w:r>
        <w:r w:rsidRPr="009E1881">
          <w:rPr>
            <w:rStyle w:val="Hyperlink"/>
          </w:rPr>
          <w:t>Application Description</w:t>
        </w:r>
        <w:r>
          <w:rPr>
            <w:webHidden/>
          </w:rPr>
          <w:tab/>
        </w:r>
        <w:r>
          <w:rPr>
            <w:webHidden/>
          </w:rPr>
          <w:fldChar w:fldCharType="begin"/>
        </w:r>
        <w:r>
          <w:rPr>
            <w:webHidden/>
          </w:rPr>
          <w:instrText xml:space="preserve"> PAGEREF _Toc470193714 \h </w:instrText>
        </w:r>
        <w:r>
          <w:rPr>
            <w:webHidden/>
          </w:rPr>
        </w:r>
      </w:ins>
      <w:r>
        <w:rPr>
          <w:webHidden/>
        </w:rPr>
        <w:fldChar w:fldCharType="separate"/>
      </w:r>
      <w:ins w:id="24" w:author="Tohline, Chris" w:date="2016-12-22T18:13:00Z">
        <w:r>
          <w:rPr>
            <w:webHidden/>
          </w:rPr>
          <w:t>1</w:t>
        </w:r>
        <w:r>
          <w:rPr>
            <w:webHidden/>
          </w:rPr>
          <w:fldChar w:fldCharType="end"/>
        </w:r>
        <w:r w:rsidRPr="009E1881">
          <w:rPr>
            <w:rStyle w:val="Hyperlink"/>
          </w:rPr>
          <w:fldChar w:fldCharType="end"/>
        </w:r>
      </w:ins>
    </w:p>
    <w:p w14:paraId="08E89318" w14:textId="61E83327" w:rsidR="00692F55" w:rsidRDefault="00692F55">
      <w:pPr>
        <w:pStyle w:val="TOC1"/>
        <w:rPr>
          <w:ins w:id="25" w:author="Tohline, Chris" w:date="2016-12-22T18:13:00Z"/>
          <w:rFonts w:asciiTheme="minorHAnsi" w:eastAsiaTheme="minorEastAsia" w:hAnsiTheme="minorHAnsi" w:cstheme="minorBidi"/>
          <w:b w:val="0"/>
          <w:sz w:val="22"/>
          <w:szCs w:val="22"/>
        </w:rPr>
      </w:pPr>
      <w:ins w:id="26" w:author="Tohline, Chris" w:date="2016-12-22T18:13:00Z">
        <w:r w:rsidRPr="009E1881">
          <w:rPr>
            <w:rStyle w:val="Hyperlink"/>
          </w:rPr>
          <w:fldChar w:fldCharType="begin"/>
        </w:r>
        <w:r w:rsidRPr="009E1881">
          <w:rPr>
            <w:rStyle w:val="Hyperlink"/>
          </w:rPr>
          <w:instrText xml:space="preserve"> </w:instrText>
        </w:r>
        <w:r>
          <w:instrText>HYPERLINK \l "_Toc470193715"</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2.</w:t>
        </w:r>
        <w:r>
          <w:rPr>
            <w:rFonts w:asciiTheme="minorHAnsi" w:eastAsiaTheme="minorEastAsia" w:hAnsiTheme="minorHAnsi" w:cstheme="minorBidi"/>
            <w:b w:val="0"/>
            <w:sz w:val="22"/>
            <w:szCs w:val="22"/>
          </w:rPr>
          <w:tab/>
        </w:r>
        <w:r w:rsidRPr="009E1881">
          <w:rPr>
            <w:rStyle w:val="Hyperlink"/>
          </w:rPr>
          <w:t>User Account Creation</w:t>
        </w:r>
        <w:r>
          <w:rPr>
            <w:webHidden/>
          </w:rPr>
          <w:tab/>
        </w:r>
        <w:r>
          <w:rPr>
            <w:webHidden/>
          </w:rPr>
          <w:fldChar w:fldCharType="begin"/>
        </w:r>
        <w:r>
          <w:rPr>
            <w:webHidden/>
          </w:rPr>
          <w:instrText xml:space="preserve"> PAGEREF _Toc470193715 \h </w:instrText>
        </w:r>
        <w:r>
          <w:rPr>
            <w:webHidden/>
          </w:rPr>
        </w:r>
      </w:ins>
      <w:r>
        <w:rPr>
          <w:webHidden/>
        </w:rPr>
        <w:fldChar w:fldCharType="separate"/>
      </w:r>
      <w:ins w:id="27" w:author="Tohline, Chris" w:date="2016-12-22T18:13:00Z">
        <w:r>
          <w:rPr>
            <w:webHidden/>
          </w:rPr>
          <w:t>3</w:t>
        </w:r>
        <w:r>
          <w:rPr>
            <w:webHidden/>
          </w:rPr>
          <w:fldChar w:fldCharType="end"/>
        </w:r>
        <w:r w:rsidRPr="009E1881">
          <w:rPr>
            <w:rStyle w:val="Hyperlink"/>
          </w:rPr>
          <w:fldChar w:fldCharType="end"/>
        </w:r>
      </w:ins>
    </w:p>
    <w:p w14:paraId="5D5FA8EE" w14:textId="1AF82673" w:rsidR="00692F55" w:rsidRDefault="00692F55">
      <w:pPr>
        <w:pStyle w:val="TOC2"/>
        <w:rPr>
          <w:ins w:id="28" w:author="Tohline, Chris" w:date="2016-12-22T18:13:00Z"/>
          <w:rFonts w:asciiTheme="minorHAnsi" w:eastAsiaTheme="minorEastAsia" w:hAnsiTheme="minorHAnsi" w:cstheme="minorBidi"/>
          <w:sz w:val="22"/>
          <w:szCs w:val="22"/>
        </w:rPr>
      </w:pPr>
      <w:ins w:id="29" w:author="Tohline, Chris" w:date="2016-12-22T18:13:00Z">
        <w:r w:rsidRPr="009E1881">
          <w:rPr>
            <w:rStyle w:val="Hyperlink"/>
          </w:rPr>
          <w:fldChar w:fldCharType="begin"/>
        </w:r>
        <w:r w:rsidRPr="009E1881">
          <w:rPr>
            <w:rStyle w:val="Hyperlink"/>
          </w:rPr>
          <w:instrText xml:space="preserve"> </w:instrText>
        </w:r>
        <w:r>
          <w:instrText>HYPERLINK \l "_Toc470193716"</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2.1</w:t>
        </w:r>
        <w:r>
          <w:rPr>
            <w:rFonts w:asciiTheme="minorHAnsi" w:eastAsiaTheme="minorEastAsia" w:hAnsiTheme="minorHAnsi" w:cstheme="minorBidi"/>
            <w:sz w:val="22"/>
            <w:szCs w:val="22"/>
          </w:rPr>
          <w:tab/>
        </w:r>
        <w:r w:rsidRPr="009E1881">
          <w:rPr>
            <w:rStyle w:val="Hyperlink"/>
          </w:rPr>
          <w:t>Login Page</w:t>
        </w:r>
        <w:r>
          <w:rPr>
            <w:webHidden/>
          </w:rPr>
          <w:tab/>
        </w:r>
        <w:r>
          <w:rPr>
            <w:webHidden/>
          </w:rPr>
          <w:fldChar w:fldCharType="begin"/>
        </w:r>
        <w:r>
          <w:rPr>
            <w:webHidden/>
          </w:rPr>
          <w:instrText xml:space="preserve"> PAGEREF _Toc470193716 \h </w:instrText>
        </w:r>
        <w:r>
          <w:rPr>
            <w:webHidden/>
          </w:rPr>
        </w:r>
      </w:ins>
      <w:r>
        <w:rPr>
          <w:webHidden/>
        </w:rPr>
        <w:fldChar w:fldCharType="separate"/>
      </w:r>
      <w:ins w:id="30" w:author="Tohline, Chris" w:date="2016-12-22T18:13:00Z">
        <w:r>
          <w:rPr>
            <w:webHidden/>
          </w:rPr>
          <w:t>3</w:t>
        </w:r>
        <w:r>
          <w:rPr>
            <w:webHidden/>
          </w:rPr>
          <w:fldChar w:fldCharType="end"/>
        </w:r>
        <w:r w:rsidRPr="009E1881">
          <w:rPr>
            <w:rStyle w:val="Hyperlink"/>
          </w:rPr>
          <w:fldChar w:fldCharType="end"/>
        </w:r>
      </w:ins>
    </w:p>
    <w:p w14:paraId="39E0888E" w14:textId="7CBD61F2" w:rsidR="00692F55" w:rsidRDefault="00692F55">
      <w:pPr>
        <w:pStyle w:val="TOC2"/>
        <w:rPr>
          <w:ins w:id="31" w:author="Tohline, Chris" w:date="2016-12-22T18:13:00Z"/>
          <w:rFonts w:asciiTheme="minorHAnsi" w:eastAsiaTheme="minorEastAsia" w:hAnsiTheme="minorHAnsi" w:cstheme="minorBidi"/>
          <w:sz w:val="22"/>
          <w:szCs w:val="22"/>
        </w:rPr>
      </w:pPr>
      <w:ins w:id="32" w:author="Tohline, Chris" w:date="2016-12-22T18:13:00Z">
        <w:r w:rsidRPr="009E1881">
          <w:rPr>
            <w:rStyle w:val="Hyperlink"/>
          </w:rPr>
          <w:fldChar w:fldCharType="begin"/>
        </w:r>
        <w:r w:rsidRPr="009E1881">
          <w:rPr>
            <w:rStyle w:val="Hyperlink"/>
          </w:rPr>
          <w:instrText xml:space="preserve"> </w:instrText>
        </w:r>
        <w:r>
          <w:instrText>HYPERLINK \l "_Toc470193717"</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2.2</w:t>
        </w:r>
        <w:r>
          <w:rPr>
            <w:rFonts w:asciiTheme="minorHAnsi" w:eastAsiaTheme="minorEastAsia" w:hAnsiTheme="minorHAnsi" w:cstheme="minorBidi"/>
            <w:sz w:val="22"/>
            <w:szCs w:val="22"/>
          </w:rPr>
          <w:tab/>
        </w:r>
        <w:r w:rsidRPr="009E1881">
          <w:rPr>
            <w:rStyle w:val="Hyperlink"/>
          </w:rPr>
          <w:t>Creating a New User</w:t>
        </w:r>
        <w:r>
          <w:rPr>
            <w:webHidden/>
          </w:rPr>
          <w:tab/>
        </w:r>
        <w:r>
          <w:rPr>
            <w:webHidden/>
          </w:rPr>
          <w:fldChar w:fldCharType="begin"/>
        </w:r>
        <w:r>
          <w:rPr>
            <w:webHidden/>
          </w:rPr>
          <w:instrText xml:space="preserve"> PAGEREF _Toc470193717 \h </w:instrText>
        </w:r>
        <w:r>
          <w:rPr>
            <w:webHidden/>
          </w:rPr>
        </w:r>
      </w:ins>
      <w:r>
        <w:rPr>
          <w:webHidden/>
        </w:rPr>
        <w:fldChar w:fldCharType="separate"/>
      </w:r>
      <w:ins w:id="33" w:author="Tohline, Chris" w:date="2016-12-22T18:13:00Z">
        <w:r>
          <w:rPr>
            <w:webHidden/>
          </w:rPr>
          <w:t>3</w:t>
        </w:r>
        <w:r>
          <w:rPr>
            <w:webHidden/>
          </w:rPr>
          <w:fldChar w:fldCharType="end"/>
        </w:r>
        <w:r w:rsidRPr="009E1881">
          <w:rPr>
            <w:rStyle w:val="Hyperlink"/>
          </w:rPr>
          <w:fldChar w:fldCharType="end"/>
        </w:r>
      </w:ins>
    </w:p>
    <w:p w14:paraId="75E37E1C" w14:textId="228C967A" w:rsidR="00692F55" w:rsidRDefault="00692F55">
      <w:pPr>
        <w:pStyle w:val="TOC2"/>
        <w:rPr>
          <w:ins w:id="34" w:author="Tohline, Chris" w:date="2016-12-22T18:13:00Z"/>
          <w:rFonts w:asciiTheme="minorHAnsi" w:eastAsiaTheme="minorEastAsia" w:hAnsiTheme="minorHAnsi" w:cstheme="minorBidi"/>
          <w:sz w:val="22"/>
          <w:szCs w:val="22"/>
        </w:rPr>
      </w:pPr>
      <w:ins w:id="35" w:author="Tohline, Chris" w:date="2016-12-22T18:13:00Z">
        <w:r w:rsidRPr="009E1881">
          <w:rPr>
            <w:rStyle w:val="Hyperlink"/>
          </w:rPr>
          <w:fldChar w:fldCharType="begin"/>
        </w:r>
        <w:r w:rsidRPr="009E1881">
          <w:rPr>
            <w:rStyle w:val="Hyperlink"/>
          </w:rPr>
          <w:instrText xml:space="preserve"> </w:instrText>
        </w:r>
        <w:r>
          <w:instrText>HYPERLINK \l "_Toc470193718"</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2.3</w:t>
        </w:r>
        <w:r>
          <w:rPr>
            <w:rFonts w:asciiTheme="minorHAnsi" w:eastAsiaTheme="minorEastAsia" w:hAnsiTheme="minorHAnsi" w:cstheme="minorBidi"/>
            <w:sz w:val="22"/>
            <w:szCs w:val="22"/>
          </w:rPr>
          <w:tab/>
        </w:r>
        <w:r w:rsidRPr="009E1881">
          <w:rPr>
            <w:rStyle w:val="Hyperlink"/>
          </w:rPr>
          <w:t>Resetting a Password</w:t>
        </w:r>
        <w:r>
          <w:rPr>
            <w:webHidden/>
          </w:rPr>
          <w:tab/>
        </w:r>
        <w:r>
          <w:rPr>
            <w:webHidden/>
          </w:rPr>
          <w:fldChar w:fldCharType="begin"/>
        </w:r>
        <w:r>
          <w:rPr>
            <w:webHidden/>
          </w:rPr>
          <w:instrText xml:space="preserve"> PAGEREF _Toc470193718 \h </w:instrText>
        </w:r>
        <w:r>
          <w:rPr>
            <w:webHidden/>
          </w:rPr>
        </w:r>
      </w:ins>
      <w:r>
        <w:rPr>
          <w:webHidden/>
        </w:rPr>
        <w:fldChar w:fldCharType="separate"/>
      </w:r>
      <w:ins w:id="36" w:author="Tohline, Chris" w:date="2016-12-22T18:13:00Z">
        <w:r>
          <w:rPr>
            <w:webHidden/>
          </w:rPr>
          <w:t>4</w:t>
        </w:r>
        <w:r>
          <w:rPr>
            <w:webHidden/>
          </w:rPr>
          <w:fldChar w:fldCharType="end"/>
        </w:r>
        <w:r w:rsidRPr="009E1881">
          <w:rPr>
            <w:rStyle w:val="Hyperlink"/>
          </w:rPr>
          <w:fldChar w:fldCharType="end"/>
        </w:r>
      </w:ins>
    </w:p>
    <w:p w14:paraId="3369DFCC" w14:textId="56700C8F" w:rsidR="00692F55" w:rsidRDefault="00692F55">
      <w:pPr>
        <w:pStyle w:val="TOC2"/>
        <w:rPr>
          <w:ins w:id="37" w:author="Tohline, Chris" w:date="2016-12-22T18:13:00Z"/>
          <w:rFonts w:asciiTheme="minorHAnsi" w:eastAsiaTheme="minorEastAsia" w:hAnsiTheme="minorHAnsi" w:cstheme="minorBidi"/>
          <w:sz w:val="22"/>
          <w:szCs w:val="22"/>
        </w:rPr>
      </w:pPr>
      <w:ins w:id="38" w:author="Tohline, Chris" w:date="2016-12-22T18:13:00Z">
        <w:r w:rsidRPr="009E1881">
          <w:rPr>
            <w:rStyle w:val="Hyperlink"/>
          </w:rPr>
          <w:fldChar w:fldCharType="begin"/>
        </w:r>
        <w:r w:rsidRPr="009E1881">
          <w:rPr>
            <w:rStyle w:val="Hyperlink"/>
          </w:rPr>
          <w:instrText xml:space="preserve"> </w:instrText>
        </w:r>
        <w:r>
          <w:instrText>HYPERLINK \l "_Toc470193719"</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2.4</w:t>
        </w:r>
        <w:r>
          <w:rPr>
            <w:rFonts w:asciiTheme="minorHAnsi" w:eastAsiaTheme="minorEastAsia" w:hAnsiTheme="minorHAnsi" w:cstheme="minorBidi"/>
            <w:sz w:val="22"/>
            <w:szCs w:val="22"/>
          </w:rPr>
          <w:tab/>
        </w:r>
        <w:r w:rsidRPr="009E1881">
          <w:rPr>
            <w:rStyle w:val="Hyperlink"/>
          </w:rPr>
          <w:t>Account Management</w:t>
        </w:r>
        <w:r>
          <w:rPr>
            <w:webHidden/>
          </w:rPr>
          <w:tab/>
        </w:r>
        <w:r>
          <w:rPr>
            <w:webHidden/>
          </w:rPr>
          <w:fldChar w:fldCharType="begin"/>
        </w:r>
        <w:r>
          <w:rPr>
            <w:webHidden/>
          </w:rPr>
          <w:instrText xml:space="preserve"> PAGEREF _Toc470193719 \h </w:instrText>
        </w:r>
        <w:r>
          <w:rPr>
            <w:webHidden/>
          </w:rPr>
        </w:r>
      </w:ins>
      <w:r>
        <w:rPr>
          <w:webHidden/>
        </w:rPr>
        <w:fldChar w:fldCharType="separate"/>
      </w:r>
      <w:ins w:id="39" w:author="Tohline, Chris" w:date="2016-12-22T18:13:00Z">
        <w:r>
          <w:rPr>
            <w:webHidden/>
          </w:rPr>
          <w:t>5</w:t>
        </w:r>
        <w:r>
          <w:rPr>
            <w:webHidden/>
          </w:rPr>
          <w:fldChar w:fldCharType="end"/>
        </w:r>
        <w:r w:rsidRPr="009E1881">
          <w:rPr>
            <w:rStyle w:val="Hyperlink"/>
          </w:rPr>
          <w:fldChar w:fldCharType="end"/>
        </w:r>
      </w:ins>
    </w:p>
    <w:p w14:paraId="7FBB7709" w14:textId="1316AA6A" w:rsidR="00692F55" w:rsidRDefault="00692F55">
      <w:pPr>
        <w:pStyle w:val="TOC1"/>
        <w:rPr>
          <w:ins w:id="40" w:author="Tohline, Chris" w:date="2016-12-22T18:13:00Z"/>
          <w:rFonts w:asciiTheme="minorHAnsi" w:eastAsiaTheme="minorEastAsia" w:hAnsiTheme="minorHAnsi" w:cstheme="minorBidi"/>
          <w:b w:val="0"/>
          <w:sz w:val="22"/>
          <w:szCs w:val="22"/>
        </w:rPr>
      </w:pPr>
      <w:ins w:id="41" w:author="Tohline, Chris" w:date="2016-12-22T18:13:00Z">
        <w:r w:rsidRPr="009E1881">
          <w:rPr>
            <w:rStyle w:val="Hyperlink"/>
          </w:rPr>
          <w:fldChar w:fldCharType="begin"/>
        </w:r>
        <w:r w:rsidRPr="009E1881">
          <w:rPr>
            <w:rStyle w:val="Hyperlink"/>
          </w:rPr>
          <w:instrText xml:space="preserve"> </w:instrText>
        </w:r>
        <w:r>
          <w:instrText>HYPERLINK \l "_Toc470193720"</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3.</w:t>
        </w:r>
        <w:r>
          <w:rPr>
            <w:rFonts w:asciiTheme="minorHAnsi" w:eastAsiaTheme="minorEastAsia" w:hAnsiTheme="minorHAnsi" w:cstheme="minorBidi"/>
            <w:b w:val="0"/>
            <w:sz w:val="22"/>
            <w:szCs w:val="22"/>
          </w:rPr>
          <w:tab/>
        </w:r>
        <w:r w:rsidRPr="009E1881">
          <w:rPr>
            <w:rStyle w:val="Hyperlink"/>
          </w:rPr>
          <w:t>Measure Dashboard</w:t>
        </w:r>
        <w:r>
          <w:rPr>
            <w:webHidden/>
          </w:rPr>
          <w:tab/>
        </w:r>
        <w:r>
          <w:rPr>
            <w:webHidden/>
          </w:rPr>
          <w:fldChar w:fldCharType="begin"/>
        </w:r>
        <w:r>
          <w:rPr>
            <w:webHidden/>
          </w:rPr>
          <w:instrText xml:space="preserve"> PAGEREF _Toc470193720 \h </w:instrText>
        </w:r>
        <w:r>
          <w:rPr>
            <w:webHidden/>
          </w:rPr>
        </w:r>
      </w:ins>
      <w:r>
        <w:rPr>
          <w:webHidden/>
        </w:rPr>
        <w:fldChar w:fldCharType="separate"/>
      </w:r>
      <w:ins w:id="42" w:author="Tohline, Chris" w:date="2016-12-22T18:13:00Z">
        <w:r>
          <w:rPr>
            <w:webHidden/>
          </w:rPr>
          <w:t>6</w:t>
        </w:r>
        <w:r>
          <w:rPr>
            <w:webHidden/>
          </w:rPr>
          <w:fldChar w:fldCharType="end"/>
        </w:r>
        <w:r w:rsidRPr="009E1881">
          <w:rPr>
            <w:rStyle w:val="Hyperlink"/>
          </w:rPr>
          <w:fldChar w:fldCharType="end"/>
        </w:r>
      </w:ins>
    </w:p>
    <w:p w14:paraId="55D2A3FB" w14:textId="49EF0511" w:rsidR="00692F55" w:rsidRDefault="00692F55">
      <w:pPr>
        <w:pStyle w:val="TOC2"/>
        <w:rPr>
          <w:ins w:id="43" w:author="Tohline, Chris" w:date="2016-12-22T18:13:00Z"/>
          <w:rFonts w:asciiTheme="minorHAnsi" w:eastAsiaTheme="minorEastAsia" w:hAnsiTheme="minorHAnsi" w:cstheme="minorBidi"/>
          <w:sz w:val="22"/>
          <w:szCs w:val="22"/>
        </w:rPr>
      </w:pPr>
      <w:ins w:id="44" w:author="Tohline, Chris" w:date="2016-12-22T18:13:00Z">
        <w:r w:rsidRPr="009E1881">
          <w:rPr>
            <w:rStyle w:val="Hyperlink"/>
          </w:rPr>
          <w:fldChar w:fldCharType="begin"/>
        </w:r>
        <w:r w:rsidRPr="009E1881">
          <w:rPr>
            <w:rStyle w:val="Hyperlink"/>
          </w:rPr>
          <w:instrText xml:space="preserve"> </w:instrText>
        </w:r>
        <w:r>
          <w:instrText>HYPERLINK \l "_Toc470193721"</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3.1</w:t>
        </w:r>
        <w:r>
          <w:rPr>
            <w:rFonts w:asciiTheme="minorHAnsi" w:eastAsiaTheme="minorEastAsia" w:hAnsiTheme="minorHAnsi" w:cstheme="minorBidi"/>
            <w:sz w:val="22"/>
            <w:szCs w:val="22"/>
          </w:rPr>
          <w:tab/>
        </w:r>
        <w:r w:rsidRPr="009E1881">
          <w:rPr>
            <w:rStyle w:val="Hyperlink"/>
          </w:rPr>
          <w:t>Overview</w:t>
        </w:r>
        <w:r>
          <w:rPr>
            <w:webHidden/>
          </w:rPr>
          <w:tab/>
        </w:r>
        <w:r>
          <w:rPr>
            <w:webHidden/>
          </w:rPr>
          <w:fldChar w:fldCharType="begin"/>
        </w:r>
        <w:r>
          <w:rPr>
            <w:webHidden/>
          </w:rPr>
          <w:instrText xml:space="preserve"> PAGEREF _Toc470193721 \h </w:instrText>
        </w:r>
        <w:r>
          <w:rPr>
            <w:webHidden/>
          </w:rPr>
        </w:r>
      </w:ins>
      <w:r>
        <w:rPr>
          <w:webHidden/>
        </w:rPr>
        <w:fldChar w:fldCharType="separate"/>
      </w:r>
      <w:ins w:id="45" w:author="Tohline, Chris" w:date="2016-12-22T18:13:00Z">
        <w:r>
          <w:rPr>
            <w:webHidden/>
          </w:rPr>
          <w:t>6</w:t>
        </w:r>
        <w:r>
          <w:rPr>
            <w:webHidden/>
          </w:rPr>
          <w:fldChar w:fldCharType="end"/>
        </w:r>
        <w:r w:rsidRPr="009E1881">
          <w:rPr>
            <w:rStyle w:val="Hyperlink"/>
          </w:rPr>
          <w:fldChar w:fldCharType="end"/>
        </w:r>
      </w:ins>
    </w:p>
    <w:p w14:paraId="0CE9BD03" w14:textId="387568B4" w:rsidR="00692F55" w:rsidRDefault="00692F55">
      <w:pPr>
        <w:pStyle w:val="TOC2"/>
        <w:rPr>
          <w:ins w:id="46" w:author="Tohline, Chris" w:date="2016-12-22T18:13:00Z"/>
          <w:rFonts w:asciiTheme="minorHAnsi" w:eastAsiaTheme="minorEastAsia" w:hAnsiTheme="minorHAnsi" w:cstheme="minorBidi"/>
          <w:sz w:val="22"/>
          <w:szCs w:val="22"/>
        </w:rPr>
      </w:pPr>
      <w:ins w:id="47" w:author="Tohline, Chris" w:date="2016-12-22T18:13:00Z">
        <w:r w:rsidRPr="009E1881">
          <w:rPr>
            <w:rStyle w:val="Hyperlink"/>
          </w:rPr>
          <w:fldChar w:fldCharType="begin"/>
        </w:r>
        <w:r w:rsidRPr="009E1881">
          <w:rPr>
            <w:rStyle w:val="Hyperlink"/>
          </w:rPr>
          <w:instrText xml:space="preserve"> </w:instrText>
        </w:r>
        <w:r>
          <w:instrText>HYPERLINK \l "_Toc470193722"</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3.2</w:t>
        </w:r>
        <w:r>
          <w:rPr>
            <w:rFonts w:asciiTheme="minorHAnsi" w:eastAsiaTheme="minorEastAsia" w:hAnsiTheme="minorHAnsi" w:cstheme="minorBidi"/>
            <w:sz w:val="22"/>
            <w:szCs w:val="22"/>
          </w:rPr>
          <w:tab/>
        </w:r>
        <w:r w:rsidRPr="009E1881">
          <w:rPr>
            <w:rStyle w:val="Hyperlink"/>
          </w:rPr>
          <w:t>Loading a New Measure</w:t>
        </w:r>
        <w:r>
          <w:rPr>
            <w:webHidden/>
          </w:rPr>
          <w:tab/>
        </w:r>
        <w:r>
          <w:rPr>
            <w:webHidden/>
          </w:rPr>
          <w:fldChar w:fldCharType="begin"/>
        </w:r>
        <w:r>
          <w:rPr>
            <w:webHidden/>
          </w:rPr>
          <w:instrText xml:space="preserve"> PAGEREF _Toc470193722 \h </w:instrText>
        </w:r>
        <w:r>
          <w:rPr>
            <w:webHidden/>
          </w:rPr>
        </w:r>
      </w:ins>
      <w:r>
        <w:rPr>
          <w:webHidden/>
        </w:rPr>
        <w:fldChar w:fldCharType="separate"/>
      </w:r>
      <w:ins w:id="48" w:author="Tohline, Chris" w:date="2016-12-22T18:13:00Z">
        <w:r>
          <w:rPr>
            <w:webHidden/>
          </w:rPr>
          <w:t>7</w:t>
        </w:r>
        <w:r>
          <w:rPr>
            <w:webHidden/>
          </w:rPr>
          <w:fldChar w:fldCharType="end"/>
        </w:r>
        <w:r w:rsidRPr="009E1881">
          <w:rPr>
            <w:rStyle w:val="Hyperlink"/>
          </w:rPr>
          <w:fldChar w:fldCharType="end"/>
        </w:r>
      </w:ins>
    </w:p>
    <w:p w14:paraId="7E04D3FC" w14:textId="5AE1F3C3" w:rsidR="00692F55" w:rsidRDefault="00692F55">
      <w:pPr>
        <w:pStyle w:val="TOC2"/>
        <w:rPr>
          <w:ins w:id="49" w:author="Tohline, Chris" w:date="2016-12-22T18:13:00Z"/>
          <w:rFonts w:asciiTheme="minorHAnsi" w:eastAsiaTheme="minorEastAsia" w:hAnsiTheme="minorHAnsi" w:cstheme="minorBidi"/>
          <w:sz w:val="22"/>
          <w:szCs w:val="22"/>
        </w:rPr>
      </w:pPr>
      <w:ins w:id="50" w:author="Tohline, Chris" w:date="2016-12-22T18:13:00Z">
        <w:r w:rsidRPr="009E1881">
          <w:rPr>
            <w:rStyle w:val="Hyperlink"/>
          </w:rPr>
          <w:fldChar w:fldCharType="begin"/>
        </w:r>
        <w:r w:rsidRPr="009E1881">
          <w:rPr>
            <w:rStyle w:val="Hyperlink"/>
          </w:rPr>
          <w:instrText xml:space="preserve"> </w:instrText>
        </w:r>
        <w:r>
          <w:instrText>HYPERLINK \l "_Toc470193723"</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3.3</w:t>
        </w:r>
        <w:r>
          <w:rPr>
            <w:rFonts w:asciiTheme="minorHAnsi" w:eastAsiaTheme="minorEastAsia" w:hAnsiTheme="minorHAnsi" w:cstheme="minorBidi"/>
            <w:sz w:val="22"/>
            <w:szCs w:val="22"/>
          </w:rPr>
          <w:tab/>
        </w:r>
        <w:r w:rsidRPr="009E1881">
          <w:rPr>
            <w:rStyle w:val="Hyperlink"/>
          </w:rPr>
          <w:t>Updating a Measure</w:t>
        </w:r>
        <w:r>
          <w:rPr>
            <w:webHidden/>
          </w:rPr>
          <w:tab/>
        </w:r>
        <w:r>
          <w:rPr>
            <w:webHidden/>
          </w:rPr>
          <w:fldChar w:fldCharType="begin"/>
        </w:r>
        <w:r>
          <w:rPr>
            <w:webHidden/>
          </w:rPr>
          <w:instrText xml:space="preserve"> PAGEREF _Toc470193723 \h </w:instrText>
        </w:r>
        <w:r>
          <w:rPr>
            <w:webHidden/>
          </w:rPr>
        </w:r>
      </w:ins>
      <w:r>
        <w:rPr>
          <w:webHidden/>
        </w:rPr>
        <w:fldChar w:fldCharType="separate"/>
      </w:r>
      <w:ins w:id="51" w:author="Tohline, Chris" w:date="2016-12-22T18:13:00Z">
        <w:r>
          <w:rPr>
            <w:webHidden/>
          </w:rPr>
          <w:t>10</w:t>
        </w:r>
        <w:r>
          <w:rPr>
            <w:webHidden/>
          </w:rPr>
          <w:fldChar w:fldCharType="end"/>
        </w:r>
        <w:r w:rsidRPr="009E1881">
          <w:rPr>
            <w:rStyle w:val="Hyperlink"/>
          </w:rPr>
          <w:fldChar w:fldCharType="end"/>
        </w:r>
      </w:ins>
    </w:p>
    <w:p w14:paraId="1A4557B8" w14:textId="1C3A2AC6" w:rsidR="00692F55" w:rsidRDefault="00692F55">
      <w:pPr>
        <w:pStyle w:val="TOC2"/>
        <w:rPr>
          <w:ins w:id="52" w:author="Tohline, Chris" w:date="2016-12-22T18:13:00Z"/>
          <w:rFonts w:asciiTheme="minorHAnsi" w:eastAsiaTheme="minorEastAsia" w:hAnsiTheme="minorHAnsi" w:cstheme="minorBidi"/>
          <w:sz w:val="22"/>
          <w:szCs w:val="22"/>
        </w:rPr>
      </w:pPr>
      <w:ins w:id="53" w:author="Tohline, Chris" w:date="2016-12-22T18:13:00Z">
        <w:r w:rsidRPr="009E1881">
          <w:rPr>
            <w:rStyle w:val="Hyperlink"/>
          </w:rPr>
          <w:fldChar w:fldCharType="begin"/>
        </w:r>
        <w:r w:rsidRPr="009E1881">
          <w:rPr>
            <w:rStyle w:val="Hyperlink"/>
          </w:rPr>
          <w:instrText xml:space="preserve"> </w:instrText>
        </w:r>
        <w:r>
          <w:instrText>HYPERLINK \l "_Toc470193724"</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3.4</w:t>
        </w:r>
        <w:r>
          <w:rPr>
            <w:rFonts w:asciiTheme="minorHAnsi" w:eastAsiaTheme="minorEastAsia" w:hAnsiTheme="minorHAnsi" w:cstheme="minorBidi"/>
            <w:sz w:val="22"/>
            <w:szCs w:val="22"/>
          </w:rPr>
          <w:tab/>
        </w:r>
        <w:r w:rsidRPr="009E1881">
          <w:rPr>
            <w:rStyle w:val="Hyperlink"/>
          </w:rPr>
          <w:t>Creating Synthetic Test Records</w:t>
        </w:r>
        <w:r>
          <w:rPr>
            <w:webHidden/>
          </w:rPr>
          <w:tab/>
        </w:r>
        <w:r>
          <w:rPr>
            <w:webHidden/>
          </w:rPr>
          <w:fldChar w:fldCharType="begin"/>
        </w:r>
        <w:r>
          <w:rPr>
            <w:webHidden/>
          </w:rPr>
          <w:instrText xml:space="preserve"> PAGEREF _Toc470193724 \h </w:instrText>
        </w:r>
        <w:r>
          <w:rPr>
            <w:webHidden/>
          </w:rPr>
        </w:r>
      </w:ins>
      <w:r>
        <w:rPr>
          <w:webHidden/>
        </w:rPr>
        <w:fldChar w:fldCharType="separate"/>
      </w:r>
      <w:ins w:id="54" w:author="Tohline, Chris" w:date="2016-12-22T18:13:00Z">
        <w:r>
          <w:rPr>
            <w:webHidden/>
          </w:rPr>
          <w:t>10</w:t>
        </w:r>
        <w:r>
          <w:rPr>
            <w:webHidden/>
          </w:rPr>
          <w:fldChar w:fldCharType="end"/>
        </w:r>
        <w:r w:rsidRPr="009E1881">
          <w:rPr>
            <w:rStyle w:val="Hyperlink"/>
          </w:rPr>
          <w:fldChar w:fldCharType="end"/>
        </w:r>
      </w:ins>
    </w:p>
    <w:p w14:paraId="7142FA58" w14:textId="08164A88" w:rsidR="00692F55" w:rsidRDefault="00692F55">
      <w:pPr>
        <w:pStyle w:val="TOC1"/>
        <w:rPr>
          <w:ins w:id="55" w:author="Tohline, Chris" w:date="2016-12-22T18:13:00Z"/>
          <w:rFonts w:asciiTheme="minorHAnsi" w:eastAsiaTheme="minorEastAsia" w:hAnsiTheme="minorHAnsi" w:cstheme="minorBidi"/>
          <w:b w:val="0"/>
          <w:sz w:val="22"/>
          <w:szCs w:val="22"/>
        </w:rPr>
      </w:pPr>
      <w:ins w:id="56" w:author="Tohline, Chris" w:date="2016-12-22T18:13:00Z">
        <w:r w:rsidRPr="009E1881">
          <w:rPr>
            <w:rStyle w:val="Hyperlink"/>
          </w:rPr>
          <w:fldChar w:fldCharType="begin"/>
        </w:r>
        <w:r w:rsidRPr="009E1881">
          <w:rPr>
            <w:rStyle w:val="Hyperlink"/>
          </w:rPr>
          <w:instrText xml:space="preserve"> </w:instrText>
        </w:r>
        <w:r>
          <w:instrText>HYPERLINK \l "_Toc470193725"</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4.</w:t>
        </w:r>
        <w:r>
          <w:rPr>
            <w:rFonts w:asciiTheme="minorHAnsi" w:eastAsiaTheme="minorEastAsia" w:hAnsiTheme="minorHAnsi" w:cstheme="minorBidi"/>
            <w:b w:val="0"/>
            <w:sz w:val="22"/>
            <w:szCs w:val="22"/>
          </w:rPr>
          <w:tab/>
        </w:r>
        <w:r w:rsidRPr="009E1881">
          <w:rPr>
            <w:rStyle w:val="Hyperlink"/>
          </w:rPr>
          <w:t>Measure Results View</w:t>
        </w:r>
        <w:r>
          <w:rPr>
            <w:webHidden/>
          </w:rPr>
          <w:tab/>
        </w:r>
        <w:r>
          <w:rPr>
            <w:webHidden/>
          </w:rPr>
          <w:fldChar w:fldCharType="begin"/>
        </w:r>
        <w:r>
          <w:rPr>
            <w:webHidden/>
          </w:rPr>
          <w:instrText xml:space="preserve"> PAGEREF _Toc470193725 \h </w:instrText>
        </w:r>
        <w:r>
          <w:rPr>
            <w:webHidden/>
          </w:rPr>
        </w:r>
      </w:ins>
      <w:r>
        <w:rPr>
          <w:webHidden/>
        </w:rPr>
        <w:fldChar w:fldCharType="separate"/>
      </w:r>
      <w:ins w:id="57" w:author="Tohline, Chris" w:date="2016-12-22T18:13:00Z">
        <w:r>
          <w:rPr>
            <w:webHidden/>
          </w:rPr>
          <w:t>12</w:t>
        </w:r>
        <w:r>
          <w:rPr>
            <w:webHidden/>
          </w:rPr>
          <w:fldChar w:fldCharType="end"/>
        </w:r>
        <w:r w:rsidRPr="009E1881">
          <w:rPr>
            <w:rStyle w:val="Hyperlink"/>
          </w:rPr>
          <w:fldChar w:fldCharType="end"/>
        </w:r>
      </w:ins>
    </w:p>
    <w:p w14:paraId="318AED44" w14:textId="6AA6188D" w:rsidR="00692F55" w:rsidRDefault="00692F55">
      <w:pPr>
        <w:pStyle w:val="TOC2"/>
        <w:rPr>
          <w:ins w:id="58" w:author="Tohline, Chris" w:date="2016-12-22T18:13:00Z"/>
          <w:rFonts w:asciiTheme="minorHAnsi" w:eastAsiaTheme="minorEastAsia" w:hAnsiTheme="minorHAnsi" w:cstheme="minorBidi"/>
          <w:sz w:val="22"/>
          <w:szCs w:val="22"/>
        </w:rPr>
      </w:pPr>
      <w:ins w:id="59" w:author="Tohline, Chris" w:date="2016-12-22T18:13:00Z">
        <w:r w:rsidRPr="009E1881">
          <w:rPr>
            <w:rStyle w:val="Hyperlink"/>
          </w:rPr>
          <w:fldChar w:fldCharType="begin"/>
        </w:r>
        <w:r w:rsidRPr="009E1881">
          <w:rPr>
            <w:rStyle w:val="Hyperlink"/>
          </w:rPr>
          <w:instrText xml:space="preserve"> </w:instrText>
        </w:r>
        <w:r>
          <w:instrText>HYPERLINK \l "_Toc470193726"</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4.1</w:t>
        </w:r>
        <w:r>
          <w:rPr>
            <w:rFonts w:asciiTheme="minorHAnsi" w:eastAsiaTheme="minorEastAsia" w:hAnsiTheme="minorHAnsi" w:cstheme="minorBidi"/>
            <w:sz w:val="22"/>
            <w:szCs w:val="22"/>
          </w:rPr>
          <w:tab/>
        </w:r>
        <w:r w:rsidRPr="009E1881">
          <w:rPr>
            <w:rStyle w:val="Hyperlink"/>
          </w:rPr>
          <w:t>Overview</w:t>
        </w:r>
        <w:r>
          <w:rPr>
            <w:webHidden/>
          </w:rPr>
          <w:tab/>
        </w:r>
        <w:r>
          <w:rPr>
            <w:webHidden/>
          </w:rPr>
          <w:fldChar w:fldCharType="begin"/>
        </w:r>
        <w:r>
          <w:rPr>
            <w:webHidden/>
          </w:rPr>
          <w:instrText xml:space="preserve"> PAGEREF _Toc470193726 \h </w:instrText>
        </w:r>
        <w:r>
          <w:rPr>
            <w:webHidden/>
          </w:rPr>
        </w:r>
      </w:ins>
      <w:r>
        <w:rPr>
          <w:webHidden/>
        </w:rPr>
        <w:fldChar w:fldCharType="separate"/>
      </w:r>
      <w:ins w:id="60" w:author="Tohline, Chris" w:date="2016-12-22T18:13:00Z">
        <w:r>
          <w:rPr>
            <w:webHidden/>
          </w:rPr>
          <w:t>12</w:t>
        </w:r>
        <w:r>
          <w:rPr>
            <w:webHidden/>
          </w:rPr>
          <w:fldChar w:fldCharType="end"/>
        </w:r>
        <w:r w:rsidRPr="009E1881">
          <w:rPr>
            <w:rStyle w:val="Hyperlink"/>
          </w:rPr>
          <w:fldChar w:fldCharType="end"/>
        </w:r>
      </w:ins>
    </w:p>
    <w:p w14:paraId="39BD27BD" w14:textId="07FAB43C" w:rsidR="00692F55" w:rsidRDefault="00692F55">
      <w:pPr>
        <w:pStyle w:val="TOC2"/>
        <w:rPr>
          <w:ins w:id="61" w:author="Tohline, Chris" w:date="2016-12-22T18:13:00Z"/>
          <w:rFonts w:asciiTheme="minorHAnsi" w:eastAsiaTheme="minorEastAsia" w:hAnsiTheme="minorHAnsi" w:cstheme="minorBidi"/>
          <w:sz w:val="22"/>
          <w:szCs w:val="22"/>
        </w:rPr>
      </w:pPr>
      <w:ins w:id="62" w:author="Tohline, Chris" w:date="2016-12-22T18:13:00Z">
        <w:r w:rsidRPr="009E1881">
          <w:rPr>
            <w:rStyle w:val="Hyperlink"/>
          </w:rPr>
          <w:fldChar w:fldCharType="begin"/>
        </w:r>
        <w:r w:rsidRPr="009E1881">
          <w:rPr>
            <w:rStyle w:val="Hyperlink"/>
          </w:rPr>
          <w:instrText xml:space="preserve"> </w:instrText>
        </w:r>
        <w:r>
          <w:instrText>HYPERLINK \l "_Toc470193727"</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4.2</w:t>
        </w:r>
        <w:r>
          <w:rPr>
            <w:rFonts w:asciiTheme="minorHAnsi" w:eastAsiaTheme="minorEastAsia" w:hAnsiTheme="minorHAnsi" w:cstheme="minorBidi"/>
            <w:sz w:val="22"/>
            <w:szCs w:val="22"/>
          </w:rPr>
          <w:tab/>
        </w:r>
        <w:r w:rsidRPr="009E1881">
          <w:rPr>
            <w:rStyle w:val="Hyperlink"/>
          </w:rPr>
          <w:t>Measure Logic</w:t>
        </w:r>
        <w:r>
          <w:rPr>
            <w:webHidden/>
          </w:rPr>
          <w:tab/>
        </w:r>
        <w:r>
          <w:rPr>
            <w:webHidden/>
          </w:rPr>
          <w:fldChar w:fldCharType="begin"/>
        </w:r>
        <w:r>
          <w:rPr>
            <w:webHidden/>
          </w:rPr>
          <w:instrText xml:space="preserve"> PAGEREF _Toc470193727 \h </w:instrText>
        </w:r>
        <w:r>
          <w:rPr>
            <w:webHidden/>
          </w:rPr>
        </w:r>
      </w:ins>
      <w:r>
        <w:rPr>
          <w:webHidden/>
        </w:rPr>
        <w:fldChar w:fldCharType="separate"/>
      </w:r>
      <w:ins w:id="63" w:author="Tohline, Chris" w:date="2016-12-22T18:13:00Z">
        <w:r>
          <w:rPr>
            <w:webHidden/>
          </w:rPr>
          <w:t>14</w:t>
        </w:r>
        <w:r>
          <w:rPr>
            <w:webHidden/>
          </w:rPr>
          <w:fldChar w:fldCharType="end"/>
        </w:r>
        <w:r w:rsidRPr="009E1881">
          <w:rPr>
            <w:rStyle w:val="Hyperlink"/>
          </w:rPr>
          <w:fldChar w:fldCharType="end"/>
        </w:r>
      </w:ins>
    </w:p>
    <w:p w14:paraId="28AA55ED" w14:textId="68DB0EF0" w:rsidR="00692F55" w:rsidRDefault="00692F55">
      <w:pPr>
        <w:pStyle w:val="TOC2"/>
        <w:rPr>
          <w:ins w:id="64" w:author="Tohline, Chris" w:date="2016-12-22T18:13:00Z"/>
          <w:rFonts w:asciiTheme="minorHAnsi" w:eastAsiaTheme="minorEastAsia" w:hAnsiTheme="minorHAnsi" w:cstheme="minorBidi"/>
          <w:sz w:val="22"/>
          <w:szCs w:val="22"/>
        </w:rPr>
      </w:pPr>
      <w:ins w:id="65" w:author="Tohline, Chris" w:date="2016-12-22T18:13:00Z">
        <w:r w:rsidRPr="009E1881">
          <w:rPr>
            <w:rStyle w:val="Hyperlink"/>
          </w:rPr>
          <w:fldChar w:fldCharType="begin"/>
        </w:r>
        <w:r w:rsidRPr="009E1881">
          <w:rPr>
            <w:rStyle w:val="Hyperlink"/>
          </w:rPr>
          <w:instrText xml:space="preserve"> </w:instrText>
        </w:r>
        <w:r>
          <w:instrText>HYPERLINK \l "_Toc470193728"</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4.3</w:t>
        </w:r>
        <w:r>
          <w:rPr>
            <w:rFonts w:asciiTheme="minorHAnsi" w:eastAsiaTheme="minorEastAsia" w:hAnsiTheme="minorHAnsi" w:cstheme="minorBidi"/>
            <w:sz w:val="22"/>
            <w:szCs w:val="22"/>
          </w:rPr>
          <w:tab/>
        </w:r>
        <w:r w:rsidRPr="009E1881">
          <w:rPr>
            <w:rStyle w:val="Hyperlink"/>
          </w:rPr>
          <w:t>Creating a New Test Record</w:t>
        </w:r>
        <w:r>
          <w:rPr>
            <w:webHidden/>
          </w:rPr>
          <w:tab/>
        </w:r>
        <w:r>
          <w:rPr>
            <w:webHidden/>
          </w:rPr>
          <w:fldChar w:fldCharType="begin"/>
        </w:r>
        <w:r>
          <w:rPr>
            <w:webHidden/>
          </w:rPr>
          <w:instrText xml:space="preserve"> PAGEREF _Toc470193728 \h </w:instrText>
        </w:r>
        <w:r>
          <w:rPr>
            <w:webHidden/>
          </w:rPr>
        </w:r>
      </w:ins>
      <w:r>
        <w:rPr>
          <w:webHidden/>
        </w:rPr>
        <w:fldChar w:fldCharType="separate"/>
      </w:r>
      <w:ins w:id="66" w:author="Tohline, Chris" w:date="2016-12-22T18:13:00Z">
        <w:r>
          <w:rPr>
            <w:webHidden/>
          </w:rPr>
          <w:t>14</w:t>
        </w:r>
        <w:r>
          <w:rPr>
            <w:webHidden/>
          </w:rPr>
          <w:fldChar w:fldCharType="end"/>
        </w:r>
        <w:r w:rsidRPr="009E1881">
          <w:rPr>
            <w:rStyle w:val="Hyperlink"/>
          </w:rPr>
          <w:fldChar w:fldCharType="end"/>
        </w:r>
      </w:ins>
    </w:p>
    <w:p w14:paraId="29AF3DE4" w14:textId="20DE2359" w:rsidR="00692F55" w:rsidRDefault="00692F55">
      <w:pPr>
        <w:pStyle w:val="TOC2"/>
        <w:rPr>
          <w:ins w:id="67" w:author="Tohline, Chris" w:date="2016-12-22T18:13:00Z"/>
          <w:rFonts w:asciiTheme="minorHAnsi" w:eastAsiaTheme="minorEastAsia" w:hAnsiTheme="minorHAnsi" w:cstheme="minorBidi"/>
          <w:sz w:val="22"/>
          <w:szCs w:val="22"/>
        </w:rPr>
      </w:pPr>
      <w:ins w:id="68" w:author="Tohline, Chris" w:date="2016-12-22T18:13:00Z">
        <w:r w:rsidRPr="009E1881">
          <w:rPr>
            <w:rStyle w:val="Hyperlink"/>
          </w:rPr>
          <w:fldChar w:fldCharType="begin"/>
        </w:r>
        <w:r w:rsidRPr="009E1881">
          <w:rPr>
            <w:rStyle w:val="Hyperlink"/>
          </w:rPr>
          <w:instrText xml:space="preserve"> </w:instrText>
        </w:r>
        <w:r>
          <w:instrText>HYPERLINK \l "_Toc470193729"</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4.4</w:t>
        </w:r>
        <w:r>
          <w:rPr>
            <w:rFonts w:asciiTheme="minorHAnsi" w:eastAsiaTheme="minorEastAsia" w:hAnsiTheme="minorHAnsi" w:cstheme="minorBidi"/>
            <w:sz w:val="22"/>
            <w:szCs w:val="22"/>
          </w:rPr>
          <w:tab/>
        </w:r>
        <w:r w:rsidRPr="009E1881">
          <w:rPr>
            <w:rStyle w:val="Hyperlink"/>
          </w:rPr>
          <w:t>Calculation Results</w:t>
        </w:r>
        <w:r>
          <w:rPr>
            <w:webHidden/>
          </w:rPr>
          <w:tab/>
        </w:r>
        <w:r>
          <w:rPr>
            <w:webHidden/>
          </w:rPr>
          <w:fldChar w:fldCharType="begin"/>
        </w:r>
        <w:r>
          <w:rPr>
            <w:webHidden/>
          </w:rPr>
          <w:instrText xml:space="preserve"> PAGEREF _Toc470193729 \h </w:instrText>
        </w:r>
        <w:r>
          <w:rPr>
            <w:webHidden/>
          </w:rPr>
        </w:r>
      </w:ins>
      <w:r>
        <w:rPr>
          <w:webHidden/>
        </w:rPr>
        <w:fldChar w:fldCharType="separate"/>
      </w:r>
      <w:ins w:id="69" w:author="Tohline, Chris" w:date="2016-12-22T18:13:00Z">
        <w:r>
          <w:rPr>
            <w:webHidden/>
          </w:rPr>
          <w:t>15</w:t>
        </w:r>
        <w:r>
          <w:rPr>
            <w:webHidden/>
          </w:rPr>
          <w:fldChar w:fldCharType="end"/>
        </w:r>
        <w:r w:rsidRPr="009E1881">
          <w:rPr>
            <w:rStyle w:val="Hyperlink"/>
          </w:rPr>
          <w:fldChar w:fldCharType="end"/>
        </w:r>
      </w:ins>
    </w:p>
    <w:p w14:paraId="42E610AC" w14:textId="301B0EA3" w:rsidR="00692F55" w:rsidRDefault="00692F55">
      <w:pPr>
        <w:pStyle w:val="TOC2"/>
        <w:rPr>
          <w:ins w:id="70" w:author="Tohline, Chris" w:date="2016-12-22T18:13:00Z"/>
          <w:rFonts w:asciiTheme="minorHAnsi" w:eastAsiaTheme="minorEastAsia" w:hAnsiTheme="minorHAnsi" w:cstheme="minorBidi"/>
          <w:sz w:val="22"/>
          <w:szCs w:val="22"/>
        </w:rPr>
      </w:pPr>
      <w:ins w:id="71" w:author="Tohline, Chris" w:date="2016-12-22T18:13:00Z">
        <w:r w:rsidRPr="009E1881">
          <w:rPr>
            <w:rStyle w:val="Hyperlink"/>
          </w:rPr>
          <w:fldChar w:fldCharType="begin"/>
        </w:r>
        <w:r w:rsidRPr="009E1881">
          <w:rPr>
            <w:rStyle w:val="Hyperlink"/>
          </w:rPr>
          <w:instrText xml:space="preserve"> </w:instrText>
        </w:r>
        <w:r>
          <w:instrText>HYPERLINK \l "_Toc470193730"</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4.5</w:t>
        </w:r>
        <w:r>
          <w:rPr>
            <w:rFonts w:asciiTheme="minorHAnsi" w:eastAsiaTheme="minorEastAsia" w:hAnsiTheme="minorHAnsi" w:cstheme="minorBidi"/>
            <w:sz w:val="22"/>
            <w:szCs w:val="22"/>
          </w:rPr>
          <w:tab/>
        </w:r>
        <w:r w:rsidRPr="009E1881">
          <w:rPr>
            <w:rStyle w:val="Hyperlink"/>
          </w:rPr>
          <w:t>Editing a Test Record</w:t>
        </w:r>
        <w:r>
          <w:rPr>
            <w:webHidden/>
          </w:rPr>
          <w:tab/>
        </w:r>
        <w:r>
          <w:rPr>
            <w:webHidden/>
          </w:rPr>
          <w:fldChar w:fldCharType="begin"/>
        </w:r>
        <w:r>
          <w:rPr>
            <w:webHidden/>
          </w:rPr>
          <w:instrText xml:space="preserve"> PAGEREF _Toc470193730 \h </w:instrText>
        </w:r>
        <w:r>
          <w:rPr>
            <w:webHidden/>
          </w:rPr>
        </w:r>
      </w:ins>
      <w:r>
        <w:rPr>
          <w:webHidden/>
        </w:rPr>
        <w:fldChar w:fldCharType="separate"/>
      </w:r>
      <w:ins w:id="72" w:author="Tohline, Chris" w:date="2016-12-22T18:13:00Z">
        <w:r>
          <w:rPr>
            <w:webHidden/>
          </w:rPr>
          <w:t>17</w:t>
        </w:r>
        <w:r>
          <w:rPr>
            <w:webHidden/>
          </w:rPr>
          <w:fldChar w:fldCharType="end"/>
        </w:r>
        <w:r w:rsidRPr="009E1881">
          <w:rPr>
            <w:rStyle w:val="Hyperlink"/>
          </w:rPr>
          <w:fldChar w:fldCharType="end"/>
        </w:r>
      </w:ins>
    </w:p>
    <w:p w14:paraId="0F1A5CD8" w14:textId="78EC6A68" w:rsidR="00692F55" w:rsidRDefault="00692F55">
      <w:pPr>
        <w:pStyle w:val="TOC2"/>
        <w:rPr>
          <w:ins w:id="73" w:author="Tohline, Chris" w:date="2016-12-22T18:13:00Z"/>
          <w:rFonts w:asciiTheme="minorHAnsi" w:eastAsiaTheme="minorEastAsia" w:hAnsiTheme="minorHAnsi" w:cstheme="minorBidi"/>
          <w:sz w:val="22"/>
          <w:szCs w:val="22"/>
        </w:rPr>
      </w:pPr>
      <w:ins w:id="74" w:author="Tohline, Chris" w:date="2016-12-22T18:13:00Z">
        <w:r w:rsidRPr="009E1881">
          <w:rPr>
            <w:rStyle w:val="Hyperlink"/>
          </w:rPr>
          <w:fldChar w:fldCharType="begin"/>
        </w:r>
        <w:r w:rsidRPr="009E1881">
          <w:rPr>
            <w:rStyle w:val="Hyperlink"/>
          </w:rPr>
          <w:instrText xml:space="preserve"> </w:instrText>
        </w:r>
        <w:r>
          <w:instrText>HYPERLINK \l "_Toc470193731"</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4.6</w:t>
        </w:r>
        <w:r>
          <w:rPr>
            <w:rFonts w:asciiTheme="minorHAnsi" w:eastAsiaTheme="minorEastAsia" w:hAnsiTheme="minorHAnsi" w:cstheme="minorBidi"/>
            <w:sz w:val="22"/>
            <w:szCs w:val="22"/>
          </w:rPr>
          <w:tab/>
        </w:r>
        <w:r w:rsidRPr="009E1881">
          <w:rPr>
            <w:rStyle w:val="Hyperlink"/>
          </w:rPr>
          <w:t>Cloning a Test Record</w:t>
        </w:r>
        <w:r>
          <w:rPr>
            <w:webHidden/>
          </w:rPr>
          <w:tab/>
        </w:r>
        <w:r>
          <w:rPr>
            <w:webHidden/>
          </w:rPr>
          <w:fldChar w:fldCharType="begin"/>
        </w:r>
        <w:r>
          <w:rPr>
            <w:webHidden/>
          </w:rPr>
          <w:instrText xml:space="preserve"> PAGEREF _Toc470193731 \h </w:instrText>
        </w:r>
        <w:r>
          <w:rPr>
            <w:webHidden/>
          </w:rPr>
        </w:r>
      </w:ins>
      <w:r>
        <w:rPr>
          <w:webHidden/>
        </w:rPr>
        <w:fldChar w:fldCharType="separate"/>
      </w:r>
      <w:ins w:id="75" w:author="Tohline, Chris" w:date="2016-12-22T18:13:00Z">
        <w:r>
          <w:rPr>
            <w:webHidden/>
          </w:rPr>
          <w:t>17</w:t>
        </w:r>
        <w:r>
          <w:rPr>
            <w:webHidden/>
          </w:rPr>
          <w:fldChar w:fldCharType="end"/>
        </w:r>
        <w:r w:rsidRPr="009E1881">
          <w:rPr>
            <w:rStyle w:val="Hyperlink"/>
          </w:rPr>
          <w:fldChar w:fldCharType="end"/>
        </w:r>
      </w:ins>
    </w:p>
    <w:p w14:paraId="01689374" w14:textId="20EA8563" w:rsidR="00692F55" w:rsidRDefault="00692F55">
      <w:pPr>
        <w:pStyle w:val="TOC2"/>
        <w:rPr>
          <w:ins w:id="76" w:author="Tohline, Chris" w:date="2016-12-22T18:13:00Z"/>
          <w:rFonts w:asciiTheme="minorHAnsi" w:eastAsiaTheme="minorEastAsia" w:hAnsiTheme="minorHAnsi" w:cstheme="minorBidi"/>
          <w:sz w:val="22"/>
          <w:szCs w:val="22"/>
        </w:rPr>
      </w:pPr>
      <w:ins w:id="77" w:author="Tohline, Chris" w:date="2016-12-22T18:13:00Z">
        <w:r w:rsidRPr="009E1881">
          <w:rPr>
            <w:rStyle w:val="Hyperlink"/>
          </w:rPr>
          <w:fldChar w:fldCharType="begin"/>
        </w:r>
        <w:r w:rsidRPr="009E1881">
          <w:rPr>
            <w:rStyle w:val="Hyperlink"/>
          </w:rPr>
          <w:instrText xml:space="preserve"> </w:instrText>
        </w:r>
        <w:r>
          <w:instrText>HYPERLINK \l "_Toc470193732"</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4.7</w:t>
        </w:r>
        <w:r>
          <w:rPr>
            <w:rFonts w:asciiTheme="minorHAnsi" w:eastAsiaTheme="minorEastAsia" w:hAnsiTheme="minorHAnsi" w:cstheme="minorBidi"/>
            <w:sz w:val="22"/>
            <w:szCs w:val="22"/>
          </w:rPr>
          <w:tab/>
        </w:r>
        <w:r w:rsidRPr="009E1881">
          <w:rPr>
            <w:rStyle w:val="Hyperlink"/>
          </w:rPr>
          <w:t>Deleting a Test Record</w:t>
        </w:r>
        <w:r>
          <w:rPr>
            <w:webHidden/>
          </w:rPr>
          <w:tab/>
        </w:r>
        <w:r>
          <w:rPr>
            <w:webHidden/>
          </w:rPr>
          <w:fldChar w:fldCharType="begin"/>
        </w:r>
        <w:r>
          <w:rPr>
            <w:webHidden/>
          </w:rPr>
          <w:instrText xml:space="preserve"> PAGEREF _Toc470193732 \h </w:instrText>
        </w:r>
        <w:r>
          <w:rPr>
            <w:webHidden/>
          </w:rPr>
        </w:r>
      </w:ins>
      <w:r>
        <w:rPr>
          <w:webHidden/>
        </w:rPr>
        <w:fldChar w:fldCharType="separate"/>
      </w:r>
      <w:ins w:id="78" w:author="Tohline, Chris" w:date="2016-12-22T18:13:00Z">
        <w:r>
          <w:rPr>
            <w:webHidden/>
          </w:rPr>
          <w:t>18</w:t>
        </w:r>
        <w:r>
          <w:rPr>
            <w:webHidden/>
          </w:rPr>
          <w:fldChar w:fldCharType="end"/>
        </w:r>
        <w:r w:rsidRPr="009E1881">
          <w:rPr>
            <w:rStyle w:val="Hyperlink"/>
          </w:rPr>
          <w:fldChar w:fldCharType="end"/>
        </w:r>
      </w:ins>
    </w:p>
    <w:p w14:paraId="23ED7979" w14:textId="5EC829A5" w:rsidR="00692F55" w:rsidRDefault="00692F55">
      <w:pPr>
        <w:pStyle w:val="TOC2"/>
        <w:rPr>
          <w:ins w:id="79" w:author="Tohline, Chris" w:date="2016-12-22T18:13:00Z"/>
          <w:rFonts w:asciiTheme="minorHAnsi" w:eastAsiaTheme="minorEastAsia" w:hAnsiTheme="minorHAnsi" w:cstheme="minorBidi"/>
          <w:sz w:val="22"/>
          <w:szCs w:val="22"/>
        </w:rPr>
      </w:pPr>
      <w:ins w:id="80" w:author="Tohline, Chris" w:date="2016-12-22T18:13:00Z">
        <w:r w:rsidRPr="009E1881">
          <w:rPr>
            <w:rStyle w:val="Hyperlink"/>
          </w:rPr>
          <w:fldChar w:fldCharType="begin"/>
        </w:r>
        <w:r w:rsidRPr="009E1881">
          <w:rPr>
            <w:rStyle w:val="Hyperlink"/>
          </w:rPr>
          <w:instrText xml:space="preserve"> </w:instrText>
        </w:r>
        <w:r>
          <w:instrText>HYPERLINK \l "_Toc470193733"</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4.8</w:t>
        </w:r>
        <w:r>
          <w:rPr>
            <w:rFonts w:asciiTheme="minorHAnsi" w:eastAsiaTheme="minorEastAsia" w:hAnsiTheme="minorHAnsi" w:cstheme="minorBidi"/>
            <w:sz w:val="22"/>
            <w:szCs w:val="22"/>
          </w:rPr>
          <w:tab/>
        </w:r>
        <w:r w:rsidRPr="009E1881">
          <w:rPr>
            <w:rStyle w:val="Hyperlink"/>
          </w:rPr>
          <w:t>Sharing a Test Record</w:t>
        </w:r>
        <w:r>
          <w:rPr>
            <w:webHidden/>
          </w:rPr>
          <w:tab/>
        </w:r>
        <w:r>
          <w:rPr>
            <w:webHidden/>
          </w:rPr>
          <w:fldChar w:fldCharType="begin"/>
        </w:r>
        <w:r>
          <w:rPr>
            <w:webHidden/>
          </w:rPr>
          <w:instrText xml:space="preserve"> PAGEREF _Toc470193733 \h </w:instrText>
        </w:r>
        <w:r>
          <w:rPr>
            <w:webHidden/>
          </w:rPr>
        </w:r>
      </w:ins>
      <w:r>
        <w:rPr>
          <w:webHidden/>
        </w:rPr>
        <w:fldChar w:fldCharType="separate"/>
      </w:r>
      <w:ins w:id="81" w:author="Tohline, Chris" w:date="2016-12-22T18:13:00Z">
        <w:r>
          <w:rPr>
            <w:webHidden/>
          </w:rPr>
          <w:t>18</w:t>
        </w:r>
        <w:r>
          <w:rPr>
            <w:webHidden/>
          </w:rPr>
          <w:fldChar w:fldCharType="end"/>
        </w:r>
        <w:r w:rsidRPr="009E1881">
          <w:rPr>
            <w:rStyle w:val="Hyperlink"/>
          </w:rPr>
          <w:fldChar w:fldCharType="end"/>
        </w:r>
      </w:ins>
    </w:p>
    <w:p w14:paraId="6859D080" w14:textId="47E8CC69" w:rsidR="00692F55" w:rsidRDefault="00692F55">
      <w:pPr>
        <w:pStyle w:val="TOC2"/>
        <w:rPr>
          <w:ins w:id="82" w:author="Tohline, Chris" w:date="2016-12-22T18:13:00Z"/>
          <w:rFonts w:asciiTheme="minorHAnsi" w:eastAsiaTheme="minorEastAsia" w:hAnsiTheme="minorHAnsi" w:cstheme="minorBidi"/>
          <w:sz w:val="22"/>
          <w:szCs w:val="22"/>
        </w:rPr>
      </w:pPr>
      <w:ins w:id="83" w:author="Tohline, Chris" w:date="2016-12-22T18:13:00Z">
        <w:r w:rsidRPr="009E1881">
          <w:rPr>
            <w:rStyle w:val="Hyperlink"/>
          </w:rPr>
          <w:fldChar w:fldCharType="begin"/>
        </w:r>
        <w:r w:rsidRPr="009E1881">
          <w:rPr>
            <w:rStyle w:val="Hyperlink"/>
          </w:rPr>
          <w:instrText xml:space="preserve"> </w:instrText>
        </w:r>
        <w:r>
          <w:instrText>HYPERLINK \l "_Toc470193734"</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4.9</w:t>
        </w:r>
        <w:r>
          <w:rPr>
            <w:rFonts w:asciiTheme="minorHAnsi" w:eastAsiaTheme="minorEastAsia" w:hAnsiTheme="minorHAnsi" w:cstheme="minorBidi"/>
            <w:sz w:val="22"/>
            <w:szCs w:val="22"/>
          </w:rPr>
          <w:tab/>
        </w:r>
        <w:r w:rsidRPr="009E1881">
          <w:rPr>
            <w:rStyle w:val="Hyperlink"/>
          </w:rPr>
          <w:t>Updating a Measure</w:t>
        </w:r>
        <w:r>
          <w:rPr>
            <w:webHidden/>
          </w:rPr>
          <w:tab/>
        </w:r>
        <w:r>
          <w:rPr>
            <w:webHidden/>
          </w:rPr>
          <w:fldChar w:fldCharType="begin"/>
        </w:r>
        <w:r>
          <w:rPr>
            <w:webHidden/>
          </w:rPr>
          <w:instrText xml:space="preserve"> PAGEREF _Toc470193734 \h </w:instrText>
        </w:r>
        <w:r>
          <w:rPr>
            <w:webHidden/>
          </w:rPr>
        </w:r>
      </w:ins>
      <w:r>
        <w:rPr>
          <w:webHidden/>
        </w:rPr>
        <w:fldChar w:fldCharType="separate"/>
      </w:r>
      <w:ins w:id="84" w:author="Tohline, Chris" w:date="2016-12-22T18:13:00Z">
        <w:r>
          <w:rPr>
            <w:webHidden/>
          </w:rPr>
          <w:t>18</w:t>
        </w:r>
        <w:r>
          <w:rPr>
            <w:webHidden/>
          </w:rPr>
          <w:fldChar w:fldCharType="end"/>
        </w:r>
        <w:r w:rsidRPr="009E1881">
          <w:rPr>
            <w:rStyle w:val="Hyperlink"/>
          </w:rPr>
          <w:fldChar w:fldCharType="end"/>
        </w:r>
      </w:ins>
    </w:p>
    <w:p w14:paraId="58A0B705" w14:textId="0649EFF7" w:rsidR="00692F55" w:rsidRDefault="00692F55">
      <w:pPr>
        <w:pStyle w:val="TOC2"/>
        <w:rPr>
          <w:ins w:id="85" w:author="Tohline, Chris" w:date="2016-12-22T18:13:00Z"/>
          <w:rFonts w:asciiTheme="minorHAnsi" w:eastAsiaTheme="minorEastAsia" w:hAnsiTheme="minorHAnsi" w:cstheme="minorBidi"/>
          <w:sz w:val="22"/>
          <w:szCs w:val="22"/>
        </w:rPr>
      </w:pPr>
      <w:ins w:id="86" w:author="Tohline, Chris" w:date="2016-12-22T18:13:00Z">
        <w:r w:rsidRPr="009E1881">
          <w:rPr>
            <w:rStyle w:val="Hyperlink"/>
          </w:rPr>
          <w:fldChar w:fldCharType="begin"/>
        </w:r>
        <w:r w:rsidRPr="009E1881">
          <w:rPr>
            <w:rStyle w:val="Hyperlink"/>
          </w:rPr>
          <w:instrText xml:space="preserve"> </w:instrText>
        </w:r>
        <w:r>
          <w:instrText>HYPERLINK \l "_Toc470193735"</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4.10</w:t>
        </w:r>
        <w:r>
          <w:rPr>
            <w:rFonts w:asciiTheme="minorHAnsi" w:eastAsiaTheme="minorEastAsia" w:hAnsiTheme="minorHAnsi" w:cstheme="minorBidi"/>
            <w:sz w:val="22"/>
            <w:szCs w:val="22"/>
          </w:rPr>
          <w:tab/>
        </w:r>
        <w:r w:rsidRPr="009E1881">
          <w:rPr>
            <w:rStyle w:val="Hyperlink"/>
          </w:rPr>
          <w:t>Deleting a Measure</w:t>
        </w:r>
        <w:r>
          <w:rPr>
            <w:webHidden/>
          </w:rPr>
          <w:tab/>
        </w:r>
        <w:r>
          <w:rPr>
            <w:webHidden/>
          </w:rPr>
          <w:fldChar w:fldCharType="begin"/>
        </w:r>
        <w:r>
          <w:rPr>
            <w:webHidden/>
          </w:rPr>
          <w:instrText xml:space="preserve"> PAGEREF _Toc470193735 \h </w:instrText>
        </w:r>
        <w:r>
          <w:rPr>
            <w:webHidden/>
          </w:rPr>
        </w:r>
      </w:ins>
      <w:r>
        <w:rPr>
          <w:webHidden/>
        </w:rPr>
        <w:fldChar w:fldCharType="separate"/>
      </w:r>
      <w:ins w:id="87" w:author="Tohline, Chris" w:date="2016-12-22T18:13:00Z">
        <w:r>
          <w:rPr>
            <w:webHidden/>
          </w:rPr>
          <w:t>19</w:t>
        </w:r>
        <w:r>
          <w:rPr>
            <w:webHidden/>
          </w:rPr>
          <w:fldChar w:fldCharType="end"/>
        </w:r>
        <w:r w:rsidRPr="009E1881">
          <w:rPr>
            <w:rStyle w:val="Hyperlink"/>
          </w:rPr>
          <w:fldChar w:fldCharType="end"/>
        </w:r>
      </w:ins>
    </w:p>
    <w:p w14:paraId="289A2E5C" w14:textId="706B9009" w:rsidR="00692F55" w:rsidRDefault="00692F55">
      <w:pPr>
        <w:pStyle w:val="TOC1"/>
        <w:rPr>
          <w:ins w:id="88" w:author="Tohline, Chris" w:date="2016-12-22T18:13:00Z"/>
          <w:rFonts w:asciiTheme="minorHAnsi" w:eastAsiaTheme="minorEastAsia" w:hAnsiTheme="minorHAnsi" w:cstheme="minorBidi"/>
          <w:b w:val="0"/>
          <w:sz w:val="22"/>
          <w:szCs w:val="22"/>
        </w:rPr>
      </w:pPr>
      <w:ins w:id="89" w:author="Tohline, Chris" w:date="2016-12-22T18:13:00Z">
        <w:r w:rsidRPr="009E1881">
          <w:rPr>
            <w:rStyle w:val="Hyperlink"/>
          </w:rPr>
          <w:fldChar w:fldCharType="begin"/>
        </w:r>
        <w:r w:rsidRPr="009E1881">
          <w:rPr>
            <w:rStyle w:val="Hyperlink"/>
          </w:rPr>
          <w:instrText xml:space="preserve"> </w:instrText>
        </w:r>
        <w:r>
          <w:instrText>HYPERLINK \l "_Toc470193736"</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5.</w:t>
        </w:r>
        <w:r>
          <w:rPr>
            <w:rFonts w:asciiTheme="minorHAnsi" w:eastAsiaTheme="minorEastAsia" w:hAnsiTheme="minorHAnsi" w:cstheme="minorBidi"/>
            <w:b w:val="0"/>
            <w:sz w:val="22"/>
            <w:szCs w:val="22"/>
          </w:rPr>
          <w:tab/>
        </w:r>
        <w:r w:rsidRPr="009E1881">
          <w:rPr>
            <w:rStyle w:val="Hyperlink"/>
          </w:rPr>
          <w:t>Building a Patient Test Record</w:t>
        </w:r>
        <w:r>
          <w:rPr>
            <w:webHidden/>
          </w:rPr>
          <w:tab/>
        </w:r>
        <w:r>
          <w:rPr>
            <w:webHidden/>
          </w:rPr>
          <w:fldChar w:fldCharType="begin"/>
        </w:r>
        <w:r>
          <w:rPr>
            <w:webHidden/>
          </w:rPr>
          <w:instrText xml:space="preserve"> PAGEREF _Toc470193736 \h </w:instrText>
        </w:r>
        <w:r>
          <w:rPr>
            <w:webHidden/>
          </w:rPr>
        </w:r>
      </w:ins>
      <w:r>
        <w:rPr>
          <w:webHidden/>
        </w:rPr>
        <w:fldChar w:fldCharType="separate"/>
      </w:r>
      <w:ins w:id="90" w:author="Tohline, Chris" w:date="2016-12-22T18:13:00Z">
        <w:r>
          <w:rPr>
            <w:webHidden/>
          </w:rPr>
          <w:t>20</w:t>
        </w:r>
        <w:r>
          <w:rPr>
            <w:webHidden/>
          </w:rPr>
          <w:fldChar w:fldCharType="end"/>
        </w:r>
        <w:r w:rsidRPr="009E1881">
          <w:rPr>
            <w:rStyle w:val="Hyperlink"/>
          </w:rPr>
          <w:fldChar w:fldCharType="end"/>
        </w:r>
      </w:ins>
    </w:p>
    <w:p w14:paraId="3DF13658" w14:textId="2444A875" w:rsidR="00692F55" w:rsidRDefault="00692F55">
      <w:pPr>
        <w:pStyle w:val="TOC2"/>
        <w:rPr>
          <w:ins w:id="91" w:author="Tohline, Chris" w:date="2016-12-22T18:13:00Z"/>
          <w:rFonts w:asciiTheme="minorHAnsi" w:eastAsiaTheme="minorEastAsia" w:hAnsiTheme="minorHAnsi" w:cstheme="minorBidi"/>
          <w:sz w:val="22"/>
          <w:szCs w:val="22"/>
        </w:rPr>
      </w:pPr>
      <w:ins w:id="92" w:author="Tohline, Chris" w:date="2016-12-22T18:13:00Z">
        <w:r w:rsidRPr="009E1881">
          <w:rPr>
            <w:rStyle w:val="Hyperlink"/>
          </w:rPr>
          <w:fldChar w:fldCharType="begin"/>
        </w:r>
        <w:r w:rsidRPr="009E1881">
          <w:rPr>
            <w:rStyle w:val="Hyperlink"/>
          </w:rPr>
          <w:instrText xml:space="preserve"> </w:instrText>
        </w:r>
        <w:r>
          <w:instrText>HYPERLINK \l "_Toc470193737"</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5.1</w:t>
        </w:r>
        <w:r>
          <w:rPr>
            <w:rFonts w:asciiTheme="minorHAnsi" w:eastAsiaTheme="minorEastAsia" w:hAnsiTheme="minorHAnsi" w:cstheme="minorBidi"/>
            <w:sz w:val="22"/>
            <w:szCs w:val="22"/>
          </w:rPr>
          <w:tab/>
        </w:r>
        <w:r w:rsidRPr="009E1881">
          <w:rPr>
            <w:rStyle w:val="Hyperlink"/>
          </w:rPr>
          <w:t>Overview</w:t>
        </w:r>
        <w:r>
          <w:rPr>
            <w:webHidden/>
          </w:rPr>
          <w:tab/>
        </w:r>
        <w:r>
          <w:rPr>
            <w:webHidden/>
          </w:rPr>
          <w:fldChar w:fldCharType="begin"/>
        </w:r>
        <w:r>
          <w:rPr>
            <w:webHidden/>
          </w:rPr>
          <w:instrText xml:space="preserve"> PAGEREF _Toc470193737 \h </w:instrText>
        </w:r>
        <w:r>
          <w:rPr>
            <w:webHidden/>
          </w:rPr>
        </w:r>
      </w:ins>
      <w:r>
        <w:rPr>
          <w:webHidden/>
        </w:rPr>
        <w:fldChar w:fldCharType="separate"/>
      </w:r>
      <w:ins w:id="93" w:author="Tohline, Chris" w:date="2016-12-22T18:13:00Z">
        <w:r>
          <w:rPr>
            <w:webHidden/>
          </w:rPr>
          <w:t>20</w:t>
        </w:r>
        <w:r>
          <w:rPr>
            <w:webHidden/>
          </w:rPr>
          <w:fldChar w:fldCharType="end"/>
        </w:r>
        <w:r w:rsidRPr="009E1881">
          <w:rPr>
            <w:rStyle w:val="Hyperlink"/>
          </w:rPr>
          <w:fldChar w:fldCharType="end"/>
        </w:r>
      </w:ins>
    </w:p>
    <w:p w14:paraId="69BEAD46" w14:textId="5F0A8C05" w:rsidR="00692F55" w:rsidRDefault="00692F55">
      <w:pPr>
        <w:pStyle w:val="TOC2"/>
        <w:rPr>
          <w:ins w:id="94" w:author="Tohline, Chris" w:date="2016-12-22T18:13:00Z"/>
          <w:rFonts w:asciiTheme="minorHAnsi" w:eastAsiaTheme="minorEastAsia" w:hAnsiTheme="minorHAnsi" w:cstheme="minorBidi"/>
          <w:sz w:val="22"/>
          <w:szCs w:val="22"/>
        </w:rPr>
      </w:pPr>
      <w:ins w:id="95" w:author="Tohline, Chris" w:date="2016-12-22T18:13:00Z">
        <w:r w:rsidRPr="009E1881">
          <w:rPr>
            <w:rStyle w:val="Hyperlink"/>
          </w:rPr>
          <w:fldChar w:fldCharType="begin"/>
        </w:r>
        <w:r w:rsidRPr="009E1881">
          <w:rPr>
            <w:rStyle w:val="Hyperlink"/>
          </w:rPr>
          <w:instrText xml:space="preserve"> </w:instrText>
        </w:r>
        <w:r>
          <w:instrText>HYPERLINK \l "_Toc470193738"</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5.2</w:t>
        </w:r>
        <w:r>
          <w:rPr>
            <w:rFonts w:asciiTheme="minorHAnsi" w:eastAsiaTheme="minorEastAsia" w:hAnsiTheme="minorHAnsi" w:cstheme="minorBidi"/>
            <w:sz w:val="22"/>
            <w:szCs w:val="22"/>
          </w:rPr>
          <w:tab/>
        </w:r>
        <w:r w:rsidRPr="009E1881">
          <w:rPr>
            <w:rStyle w:val="Hyperlink"/>
          </w:rPr>
          <w:t>Building a Synthetic Patient</w:t>
        </w:r>
        <w:r>
          <w:rPr>
            <w:webHidden/>
          </w:rPr>
          <w:tab/>
        </w:r>
        <w:r>
          <w:rPr>
            <w:webHidden/>
          </w:rPr>
          <w:fldChar w:fldCharType="begin"/>
        </w:r>
        <w:r>
          <w:rPr>
            <w:webHidden/>
          </w:rPr>
          <w:instrText xml:space="preserve"> PAGEREF _Toc470193738 \h </w:instrText>
        </w:r>
        <w:r>
          <w:rPr>
            <w:webHidden/>
          </w:rPr>
        </w:r>
      </w:ins>
      <w:r>
        <w:rPr>
          <w:webHidden/>
        </w:rPr>
        <w:fldChar w:fldCharType="separate"/>
      </w:r>
      <w:ins w:id="96" w:author="Tohline, Chris" w:date="2016-12-22T18:13:00Z">
        <w:r>
          <w:rPr>
            <w:webHidden/>
          </w:rPr>
          <w:t>21</w:t>
        </w:r>
        <w:r>
          <w:rPr>
            <w:webHidden/>
          </w:rPr>
          <w:fldChar w:fldCharType="end"/>
        </w:r>
        <w:r w:rsidRPr="009E1881">
          <w:rPr>
            <w:rStyle w:val="Hyperlink"/>
          </w:rPr>
          <w:fldChar w:fldCharType="end"/>
        </w:r>
      </w:ins>
    </w:p>
    <w:p w14:paraId="530A586E" w14:textId="1B4FB8C6" w:rsidR="00692F55" w:rsidRDefault="00692F55">
      <w:pPr>
        <w:pStyle w:val="TOC2"/>
        <w:rPr>
          <w:ins w:id="97" w:author="Tohline, Chris" w:date="2016-12-22T18:13:00Z"/>
          <w:rFonts w:asciiTheme="minorHAnsi" w:eastAsiaTheme="minorEastAsia" w:hAnsiTheme="minorHAnsi" w:cstheme="minorBidi"/>
          <w:sz w:val="22"/>
          <w:szCs w:val="22"/>
        </w:rPr>
      </w:pPr>
      <w:ins w:id="98" w:author="Tohline, Chris" w:date="2016-12-22T18:13:00Z">
        <w:r w:rsidRPr="009E1881">
          <w:rPr>
            <w:rStyle w:val="Hyperlink"/>
          </w:rPr>
          <w:fldChar w:fldCharType="begin"/>
        </w:r>
        <w:r w:rsidRPr="009E1881">
          <w:rPr>
            <w:rStyle w:val="Hyperlink"/>
          </w:rPr>
          <w:instrText xml:space="preserve"> </w:instrText>
        </w:r>
        <w:r>
          <w:instrText>HYPERLINK \l "_Toc470193739"</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5.3</w:t>
        </w:r>
        <w:r>
          <w:rPr>
            <w:rFonts w:asciiTheme="minorHAnsi" w:eastAsiaTheme="minorEastAsia" w:hAnsiTheme="minorHAnsi" w:cstheme="minorBidi"/>
            <w:sz w:val="22"/>
            <w:szCs w:val="22"/>
          </w:rPr>
          <w:tab/>
        </w:r>
        <w:r w:rsidRPr="009E1881">
          <w:rPr>
            <w:rStyle w:val="Hyperlink"/>
          </w:rPr>
          <w:t>Building the Patient History</w:t>
        </w:r>
        <w:r>
          <w:rPr>
            <w:webHidden/>
          </w:rPr>
          <w:tab/>
        </w:r>
        <w:r>
          <w:rPr>
            <w:webHidden/>
          </w:rPr>
          <w:fldChar w:fldCharType="begin"/>
        </w:r>
        <w:r>
          <w:rPr>
            <w:webHidden/>
          </w:rPr>
          <w:instrText xml:space="preserve"> PAGEREF _Toc470193739 \h </w:instrText>
        </w:r>
        <w:r>
          <w:rPr>
            <w:webHidden/>
          </w:rPr>
        </w:r>
      </w:ins>
      <w:r>
        <w:rPr>
          <w:webHidden/>
        </w:rPr>
        <w:fldChar w:fldCharType="separate"/>
      </w:r>
      <w:ins w:id="99" w:author="Tohline, Chris" w:date="2016-12-22T18:13:00Z">
        <w:r>
          <w:rPr>
            <w:webHidden/>
          </w:rPr>
          <w:t>22</w:t>
        </w:r>
        <w:r>
          <w:rPr>
            <w:webHidden/>
          </w:rPr>
          <w:fldChar w:fldCharType="end"/>
        </w:r>
        <w:r w:rsidRPr="009E1881">
          <w:rPr>
            <w:rStyle w:val="Hyperlink"/>
          </w:rPr>
          <w:fldChar w:fldCharType="end"/>
        </w:r>
      </w:ins>
    </w:p>
    <w:p w14:paraId="4EEF536B" w14:textId="6E08D952" w:rsidR="00692F55" w:rsidRDefault="00692F55">
      <w:pPr>
        <w:pStyle w:val="TOC3"/>
        <w:rPr>
          <w:ins w:id="100" w:author="Tohline, Chris" w:date="2016-12-22T18:13:00Z"/>
          <w:rFonts w:asciiTheme="minorHAnsi" w:eastAsiaTheme="minorEastAsia" w:hAnsiTheme="minorHAnsi" w:cstheme="minorBidi"/>
          <w:noProof/>
          <w:sz w:val="22"/>
          <w:szCs w:val="22"/>
        </w:rPr>
      </w:pPr>
      <w:ins w:id="101" w:author="Tohline, Chris" w:date="2016-12-22T18:13:00Z">
        <w:r w:rsidRPr="009E1881">
          <w:rPr>
            <w:rStyle w:val="Hyperlink"/>
            <w:noProof/>
          </w:rPr>
          <w:fldChar w:fldCharType="begin"/>
        </w:r>
        <w:r w:rsidRPr="009E1881">
          <w:rPr>
            <w:rStyle w:val="Hyperlink"/>
            <w:noProof/>
          </w:rPr>
          <w:instrText xml:space="preserve"> </w:instrText>
        </w:r>
        <w:r>
          <w:rPr>
            <w:noProof/>
          </w:rPr>
          <w:instrText>HYPERLINK \l "_Toc470193740"</w:instrText>
        </w:r>
        <w:r w:rsidRPr="009E1881">
          <w:rPr>
            <w:rStyle w:val="Hyperlink"/>
            <w:noProof/>
          </w:rPr>
          <w:instrText xml:space="preserve"> </w:instrText>
        </w:r>
        <w:r w:rsidRPr="009E1881">
          <w:rPr>
            <w:rStyle w:val="Hyperlink"/>
            <w:noProof/>
          </w:rPr>
        </w:r>
        <w:r w:rsidRPr="009E1881">
          <w:rPr>
            <w:rStyle w:val="Hyperlink"/>
            <w:noProof/>
          </w:rPr>
          <w:fldChar w:fldCharType="separate"/>
        </w:r>
        <w:r w:rsidRPr="009E1881">
          <w:rPr>
            <w:rStyle w:val="Hyperlink"/>
            <w:noProof/>
          </w:rPr>
          <w:t>5.3.1</w:t>
        </w:r>
        <w:r>
          <w:rPr>
            <w:rFonts w:asciiTheme="minorHAnsi" w:eastAsiaTheme="minorEastAsia" w:hAnsiTheme="minorHAnsi" w:cstheme="minorBidi"/>
            <w:noProof/>
            <w:sz w:val="22"/>
            <w:szCs w:val="22"/>
          </w:rPr>
          <w:tab/>
        </w:r>
        <w:r w:rsidRPr="009E1881">
          <w:rPr>
            <w:rStyle w:val="Hyperlink"/>
            <w:noProof/>
          </w:rPr>
          <w:t>Patient History Items that Fulfill Past Items</w:t>
        </w:r>
        <w:r>
          <w:rPr>
            <w:noProof/>
            <w:webHidden/>
          </w:rPr>
          <w:tab/>
        </w:r>
        <w:r>
          <w:rPr>
            <w:noProof/>
            <w:webHidden/>
          </w:rPr>
          <w:fldChar w:fldCharType="begin"/>
        </w:r>
        <w:r>
          <w:rPr>
            <w:noProof/>
            <w:webHidden/>
          </w:rPr>
          <w:instrText xml:space="preserve"> PAGEREF _Toc470193740 \h </w:instrText>
        </w:r>
        <w:r>
          <w:rPr>
            <w:noProof/>
            <w:webHidden/>
          </w:rPr>
        </w:r>
      </w:ins>
      <w:r>
        <w:rPr>
          <w:noProof/>
          <w:webHidden/>
        </w:rPr>
        <w:fldChar w:fldCharType="separate"/>
      </w:r>
      <w:ins w:id="102" w:author="Tohline, Chris" w:date="2016-12-22T18:13:00Z">
        <w:r>
          <w:rPr>
            <w:noProof/>
            <w:webHidden/>
          </w:rPr>
          <w:t>24</w:t>
        </w:r>
        <w:r>
          <w:rPr>
            <w:noProof/>
            <w:webHidden/>
          </w:rPr>
          <w:fldChar w:fldCharType="end"/>
        </w:r>
        <w:r w:rsidRPr="009E1881">
          <w:rPr>
            <w:rStyle w:val="Hyperlink"/>
            <w:noProof/>
          </w:rPr>
          <w:fldChar w:fldCharType="end"/>
        </w:r>
      </w:ins>
    </w:p>
    <w:p w14:paraId="4E601972" w14:textId="129D4A79" w:rsidR="00692F55" w:rsidRDefault="00692F55">
      <w:pPr>
        <w:pStyle w:val="TOC3"/>
        <w:rPr>
          <w:ins w:id="103" w:author="Tohline, Chris" w:date="2016-12-22T18:13:00Z"/>
          <w:rFonts w:asciiTheme="minorHAnsi" w:eastAsiaTheme="minorEastAsia" w:hAnsiTheme="minorHAnsi" w:cstheme="minorBidi"/>
          <w:noProof/>
          <w:sz w:val="22"/>
          <w:szCs w:val="22"/>
        </w:rPr>
      </w:pPr>
      <w:ins w:id="104" w:author="Tohline, Chris" w:date="2016-12-22T18:13:00Z">
        <w:r w:rsidRPr="009E1881">
          <w:rPr>
            <w:rStyle w:val="Hyperlink"/>
            <w:noProof/>
          </w:rPr>
          <w:fldChar w:fldCharType="begin"/>
        </w:r>
        <w:r w:rsidRPr="009E1881">
          <w:rPr>
            <w:rStyle w:val="Hyperlink"/>
            <w:noProof/>
          </w:rPr>
          <w:instrText xml:space="preserve"> </w:instrText>
        </w:r>
        <w:r>
          <w:rPr>
            <w:noProof/>
          </w:rPr>
          <w:instrText>HYPERLINK \l "_Toc470193741"</w:instrText>
        </w:r>
        <w:r w:rsidRPr="009E1881">
          <w:rPr>
            <w:rStyle w:val="Hyperlink"/>
            <w:noProof/>
          </w:rPr>
          <w:instrText xml:space="preserve"> </w:instrText>
        </w:r>
        <w:r w:rsidRPr="009E1881">
          <w:rPr>
            <w:rStyle w:val="Hyperlink"/>
            <w:noProof/>
          </w:rPr>
        </w:r>
        <w:r w:rsidRPr="009E1881">
          <w:rPr>
            <w:rStyle w:val="Hyperlink"/>
            <w:noProof/>
          </w:rPr>
          <w:fldChar w:fldCharType="separate"/>
        </w:r>
        <w:r w:rsidRPr="009E1881">
          <w:rPr>
            <w:rStyle w:val="Hyperlink"/>
            <w:noProof/>
          </w:rPr>
          <w:t>5.3.2</w:t>
        </w:r>
        <w:r>
          <w:rPr>
            <w:rFonts w:asciiTheme="minorHAnsi" w:eastAsiaTheme="minorEastAsia" w:hAnsiTheme="minorHAnsi" w:cstheme="minorBidi"/>
            <w:noProof/>
            <w:sz w:val="22"/>
            <w:szCs w:val="22"/>
          </w:rPr>
          <w:tab/>
        </w:r>
        <w:r w:rsidRPr="009E1881">
          <w:rPr>
            <w:rStyle w:val="Hyperlink"/>
            <w:noProof/>
          </w:rPr>
          <w:t>Representing a Cumulative Medication Duration</w:t>
        </w:r>
        <w:r>
          <w:rPr>
            <w:noProof/>
            <w:webHidden/>
          </w:rPr>
          <w:tab/>
        </w:r>
        <w:r>
          <w:rPr>
            <w:noProof/>
            <w:webHidden/>
          </w:rPr>
          <w:fldChar w:fldCharType="begin"/>
        </w:r>
        <w:r>
          <w:rPr>
            <w:noProof/>
            <w:webHidden/>
          </w:rPr>
          <w:instrText xml:space="preserve"> PAGEREF _Toc470193741 \h </w:instrText>
        </w:r>
        <w:r>
          <w:rPr>
            <w:noProof/>
            <w:webHidden/>
          </w:rPr>
        </w:r>
      </w:ins>
      <w:r>
        <w:rPr>
          <w:noProof/>
          <w:webHidden/>
        </w:rPr>
        <w:fldChar w:fldCharType="separate"/>
      </w:r>
      <w:ins w:id="105" w:author="Tohline, Chris" w:date="2016-12-22T18:13:00Z">
        <w:r>
          <w:rPr>
            <w:noProof/>
            <w:webHidden/>
          </w:rPr>
          <w:t>24</w:t>
        </w:r>
        <w:r>
          <w:rPr>
            <w:noProof/>
            <w:webHidden/>
          </w:rPr>
          <w:fldChar w:fldCharType="end"/>
        </w:r>
        <w:r w:rsidRPr="009E1881">
          <w:rPr>
            <w:rStyle w:val="Hyperlink"/>
            <w:noProof/>
          </w:rPr>
          <w:fldChar w:fldCharType="end"/>
        </w:r>
      </w:ins>
    </w:p>
    <w:p w14:paraId="57BD01A1" w14:textId="74D4D1FE" w:rsidR="00692F55" w:rsidRDefault="00692F55">
      <w:pPr>
        <w:pStyle w:val="TOC2"/>
        <w:rPr>
          <w:ins w:id="106" w:author="Tohline, Chris" w:date="2016-12-22T18:13:00Z"/>
          <w:rFonts w:asciiTheme="minorHAnsi" w:eastAsiaTheme="minorEastAsia" w:hAnsiTheme="minorHAnsi" w:cstheme="minorBidi"/>
          <w:sz w:val="22"/>
          <w:szCs w:val="22"/>
        </w:rPr>
      </w:pPr>
      <w:ins w:id="107" w:author="Tohline, Chris" w:date="2016-12-22T18:13:00Z">
        <w:r w:rsidRPr="009E1881">
          <w:rPr>
            <w:rStyle w:val="Hyperlink"/>
          </w:rPr>
          <w:fldChar w:fldCharType="begin"/>
        </w:r>
        <w:r w:rsidRPr="009E1881">
          <w:rPr>
            <w:rStyle w:val="Hyperlink"/>
          </w:rPr>
          <w:instrText xml:space="preserve"> </w:instrText>
        </w:r>
        <w:r>
          <w:instrText>HYPERLINK \l "_Toc470193742"</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5.4</w:t>
        </w:r>
        <w:r>
          <w:rPr>
            <w:rFonts w:asciiTheme="minorHAnsi" w:eastAsiaTheme="minorEastAsia" w:hAnsiTheme="minorHAnsi" w:cstheme="minorBidi"/>
            <w:sz w:val="22"/>
            <w:szCs w:val="22"/>
          </w:rPr>
          <w:tab/>
        </w:r>
        <w:r w:rsidRPr="009E1881">
          <w:rPr>
            <w:rStyle w:val="Hyperlink"/>
          </w:rPr>
          <w:t>Incremental Calculation</w:t>
        </w:r>
        <w:r>
          <w:rPr>
            <w:webHidden/>
          </w:rPr>
          <w:tab/>
        </w:r>
        <w:r>
          <w:rPr>
            <w:webHidden/>
          </w:rPr>
          <w:fldChar w:fldCharType="begin"/>
        </w:r>
        <w:r>
          <w:rPr>
            <w:webHidden/>
          </w:rPr>
          <w:instrText xml:space="preserve"> PAGEREF _Toc470193742 \h </w:instrText>
        </w:r>
        <w:r>
          <w:rPr>
            <w:webHidden/>
          </w:rPr>
        </w:r>
      </w:ins>
      <w:r>
        <w:rPr>
          <w:webHidden/>
        </w:rPr>
        <w:fldChar w:fldCharType="separate"/>
      </w:r>
      <w:ins w:id="108" w:author="Tohline, Chris" w:date="2016-12-22T18:13:00Z">
        <w:r>
          <w:rPr>
            <w:webHidden/>
          </w:rPr>
          <w:t>25</w:t>
        </w:r>
        <w:r>
          <w:rPr>
            <w:webHidden/>
          </w:rPr>
          <w:fldChar w:fldCharType="end"/>
        </w:r>
        <w:r w:rsidRPr="009E1881">
          <w:rPr>
            <w:rStyle w:val="Hyperlink"/>
          </w:rPr>
          <w:fldChar w:fldCharType="end"/>
        </w:r>
      </w:ins>
    </w:p>
    <w:p w14:paraId="08F467D1" w14:textId="155E05BD" w:rsidR="00692F55" w:rsidRDefault="00692F55">
      <w:pPr>
        <w:pStyle w:val="TOC2"/>
        <w:rPr>
          <w:ins w:id="109" w:author="Tohline, Chris" w:date="2016-12-22T18:13:00Z"/>
          <w:rFonts w:asciiTheme="minorHAnsi" w:eastAsiaTheme="minorEastAsia" w:hAnsiTheme="minorHAnsi" w:cstheme="minorBidi"/>
          <w:sz w:val="22"/>
          <w:szCs w:val="22"/>
        </w:rPr>
      </w:pPr>
      <w:ins w:id="110" w:author="Tohline, Chris" w:date="2016-12-22T18:13:00Z">
        <w:r w:rsidRPr="009E1881">
          <w:rPr>
            <w:rStyle w:val="Hyperlink"/>
          </w:rPr>
          <w:fldChar w:fldCharType="begin"/>
        </w:r>
        <w:r w:rsidRPr="009E1881">
          <w:rPr>
            <w:rStyle w:val="Hyperlink"/>
          </w:rPr>
          <w:instrText xml:space="preserve"> </w:instrText>
        </w:r>
        <w:r>
          <w:instrText>HYPERLINK \l "_Toc470193743"</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5.5</w:t>
        </w:r>
        <w:r>
          <w:rPr>
            <w:rFonts w:asciiTheme="minorHAnsi" w:eastAsiaTheme="minorEastAsia" w:hAnsiTheme="minorHAnsi" w:cstheme="minorBidi"/>
            <w:sz w:val="22"/>
            <w:szCs w:val="22"/>
          </w:rPr>
          <w:tab/>
        </w:r>
        <w:r w:rsidRPr="009E1881">
          <w:rPr>
            <w:rStyle w:val="Hyperlink"/>
          </w:rPr>
          <w:t>Outdated Code Sets</w:t>
        </w:r>
        <w:r>
          <w:rPr>
            <w:webHidden/>
          </w:rPr>
          <w:tab/>
        </w:r>
        <w:r>
          <w:rPr>
            <w:webHidden/>
          </w:rPr>
          <w:fldChar w:fldCharType="begin"/>
        </w:r>
        <w:r>
          <w:rPr>
            <w:webHidden/>
          </w:rPr>
          <w:instrText xml:space="preserve"> PAGEREF _Toc470193743 \h </w:instrText>
        </w:r>
        <w:r>
          <w:rPr>
            <w:webHidden/>
          </w:rPr>
        </w:r>
      </w:ins>
      <w:r>
        <w:rPr>
          <w:webHidden/>
        </w:rPr>
        <w:fldChar w:fldCharType="separate"/>
      </w:r>
      <w:ins w:id="111" w:author="Tohline, Chris" w:date="2016-12-22T18:13:00Z">
        <w:r>
          <w:rPr>
            <w:webHidden/>
          </w:rPr>
          <w:t>26</w:t>
        </w:r>
        <w:r>
          <w:rPr>
            <w:webHidden/>
          </w:rPr>
          <w:fldChar w:fldCharType="end"/>
        </w:r>
        <w:r w:rsidRPr="009E1881">
          <w:rPr>
            <w:rStyle w:val="Hyperlink"/>
          </w:rPr>
          <w:fldChar w:fldCharType="end"/>
        </w:r>
      </w:ins>
    </w:p>
    <w:p w14:paraId="233F66BD" w14:textId="674ABA07" w:rsidR="00692F55" w:rsidRDefault="00692F55">
      <w:pPr>
        <w:pStyle w:val="TOC1"/>
        <w:rPr>
          <w:ins w:id="112" w:author="Tohline, Chris" w:date="2016-12-22T18:13:00Z"/>
          <w:rFonts w:asciiTheme="minorHAnsi" w:eastAsiaTheme="minorEastAsia" w:hAnsiTheme="minorHAnsi" w:cstheme="minorBidi"/>
          <w:b w:val="0"/>
          <w:sz w:val="22"/>
          <w:szCs w:val="22"/>
        </w:rPr>
      </w:pPr>
      <w:ins w:id="113" w:author="Tohline, Chris" w:date="2016-12-22T18:13:00Z">
        <w:r w:rsidRPr="009E1881">
          <w:rPr>
            <w:rStyle w:val="Hyperlink"/>
          </w:rPr>
          <w:fldChar w:fldCharType="begin"/>
        </w:r>
        <w:r w:rsidRPr="009E1881">
          <w:rPr>
            <w:rStyle w:val="Hyperlink"/>
          </w:rPr>
          <w:instrText xml:space="preserve"> </w:instrText>
        </w:r>
        <w:r>
          <w:instrText>HYPERLINK \l "_Toc470193744"</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6.</w:t>
        </w:r>
        <w:r>
          <w:rPr>
            <w:rFonts w:asciiTheme="minorHAnsi" w:eastAsiaTheme="minorEastAsia" w:hAnsiTheme="minorHAnsi" w:cstheme="minorBidi"/>
            <w:b w:val="0"/>
            <w:sz w:val="22"/>
            <w:szCs w:val="22"/>
          </w:rPr>
          <w:tab/>
        </w:r>
        <w:r w:rsidRPr="009E1881">
          <w:rPr>
            <w:rStyle w:val="Hyperlink"/>
          </w:rPr>
          <w:t>Measure History</w:t>
        </w:r>
        <w:r>
          <w:rPr>
            <w:webHidden/>
          </w:rPr>
          <w:tab/>
        </w:r>
        <w:r>
          <w:rPr>
            <w:webHidden/>
          </w:rPr>
          <w:fldChar w:fldCharType="begin"/>
        </w:r>
        <w:r>
          <w:rPr>
            <w:webHidden/>
          </w:rPr>
          <w:instrText xml:space="preserve"> PAGEREF _Toc470193744 \h </w:instrText>
        </w:r>
        <w:r>
          <w:rPr>
            <w:webHidden/>
          </w:rPr>
        </w:r>
      </w:ins>
      <w:r>
        <w:rPr>
          <w:webHidden/>
        </w:rPr>
        <w:fldChar w:fldCharType="separate"/>
      </w:r>
      <w:ins w:id="114" w:author="Tohline, Chris" w:date="2016-12-22T18:13:00Z">
        <w:r>
          <w:rPr>
            <w:webHidden/>
          </w:rPr>
          <w:t>27</w:t>
        </w:r>
        <w:r>
          <w:rPr>
            <w:webHidden/>
          </w:rPr>
          <w:fldChar w:fldCharType="end"/>
        </w:r>
        <w:r w:rsidRPr="009E1881">
          <w:rPr>
            <w:rStyle w:val="Hyperlink"/>
          </w:rPr>
          <w:fldChar w:fldCharType="end"/>
        </w:r>
      </w:ins>
    </w:p>
    <w:p w14:paraId="525521C6" w14:textId="11ED3E88" w:rsidR="00692F55" w:rsidRDefault="00692F55">
      <w:pPr>
        <w:pStyle w:val="TOC2"/>
        <w:rPr>
          <w:ins w:id="115" w:author="Tohline, Chris" w:date="2016-12-22T18:13:00Z"/>
          <w:rFonts w:asciiTheme="minorHAnsi" w:eastAsiaTheme="minorEastAsia" w:hAnsiTheme="minorHAnsi" w:cstheme="minorBidi"/>
          <w:sz w:val="22"/>
          <w:szCs w:val="22"/>
        </w:rPr>
      </w:pPr>
      <w:ins w:id="116" w:author="Tohline, Chris" w:date="2016-12-22T18:13:00Z">
        <w:r w:rsidRPr="009E1881">
          <w:rPr>
            <w:rStyle w:val="Hyperlink"/>
          </w:rPr>
          <w:fldChar w:fldCharType="begin"/>
        </w:r>
        <w:r w:rsidRPr="009E1881">
          <w:rPr>
            <w:rStyle w:val="Hyperlink"/>
          </w:rPr>
          <w:instrText xml:space="preserve"> </w:instrText>
        </w:r>
        <w:r>
          <w:instrText>HYPERLINK \l "_Toc470193745"</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6.1</w:t>
        </w:r>
        <w:r>
          <w:rPr>
            <w:rFonts w:asciiTheme="minorHAnsi" w:eastAsiaTheme="minorEastAsia" w:hAnsiTheme="minorHAnsi" w:cstheme="minorBidi"/>
            <w:sz w:val="22"/>
            <w:szCs w:val="22"/>
          </w:rPr>
          <w:tab/>
        </w:r>
        <w:r w:rsidRPr="009E1881">
          <w:rPr>
            <w:rStyle w:val="Hyperlink"/>
          </w:rPr>
          <w:t>Overview</w:t>
        </w:r>
        <w:r>
          <w:rPr>
            <w:webHidden/>
          </w:rPr>
          <w:tab/>
        </w:r>
        <w:r>
          <w:rPr>
            <w:webHidden/>
          </w:rPr>
          <w:fldChar w:fldCharType="begin"/>
        </w:r>
        <w:r>
          <w:rPr>
            <w:webHidden/>
          </w:rPr>
          <w:instrText xml:space="preserve"> PAGEREF _Toc470193745 \h </w:instrText>
        </w:r>
        <w:r>
          <w:rPr>
            <w:webHidden/>
          </w:rPr>
        </w:r>
      </w:ins>
      <w:r>
        <w:rPr>
          <w:webHidden/>
        </w:rPr>
        <w:fldChar w:fldCharType="separate"/>
      </w:r>
      <w:ins w:id="117" w:author="Tohline, Chris" w:date="2016-12-22T18:13:00Z">
        <w:r>
          <w:rPr>
            <w:webHidden/>
          </w:rPr>
          <w:t>27</w:t>
        </w:r>
        <w:r>
          <w:rPr>
            <w:webHidden/>
          </w:rPr>
          <w:fldChar w:fldCharType="end"/>
        </w:r>
        <w:r w:rsidRPr="009E1881">
          <w:rPr>
            <w:rStyle w:val="Hyperlink"/>
          </w:rPr>
          <w:fldChar w:fldCharType="end"/>
        </w:r>
      </w:ins>
    </w:p>
    <w:p w14:paraId="26FD7CDA" w14:textId="38F465AD" w:rsidR="00692F55" w:rsidRDefault="00692F55">
      <w:pPr>
        <w:pStyle w:val="TOC3"/>
        <w:rPr>
          <w:ins w:id="118" w:author="Tohline, Chris" w:date="2016-12-22T18:13:00Z"/>
          <w:rFonts w:asciiTheme="minorHAnsi" w:eastAsiaTheme="minorEastAsia" w:hAnsiTheme="minorHAnsi" w:cstheme="minorBidi"/>
          <w:noProof/>
          <w:sz w:val="22"/>
          <w:szCs w:val="22"/>
        </w:rPr>
      </w:pPr>
      <w:ins w:id="119" w:author="Tohline, Chris" w:date="2016-12-22T18:13:00Z">
        <w:r w:rsidRPr="009E1881">
          <w:rPr>
            <w:rStyle w:val="Hyperlink"/>
            <w:noProof/>
          </w:rPr>
          <w:fldChar w:fldCharType="begin"/>
        </w:r>
        <w:r w:rsidRPr="009E1881">
          <w:rPr>
            <w:rStyle w:val="Hyperlink"/>
            <w:noProof/>
          </w:rPr>
          <w:instrText xml:space="preserve"> </w:instrText>
        </w:r>
        <w:r>
          <w:rPr>
            <w:noProof/>
          </w:rPr>
          <w:instrText>HYPERLINK \l "_Toc470193746"</w:instrText>
        </w:r>
        <w:r w:rsidRPr="009E1881">
          <w:rPr>
            <w:rStyle w:val="Hyperlink"/>
            <w:noProof/>
          </w:rPr>
          <w:instrText xml:space="preserve"> </w:instrText>
        </w:r>
        <w:r w:rsidRPr="009E1881">
          <w:rPr>
            <w:rStyle w:val="Hyperlink"/>
            <w:noProof/>
          </w:rPr>
        </w:r>
        <w:r w:rsidRPr="009E1881">
          <w:rPr>
            <w:rStyle w:val="Hyperlink"/>
            <w:noProof/>
          </w:rPr>
          <w:fldChar w:fldCharType="separate"/>
        </w:r>
        <w:r w:rsidRPr="009E1881">
          <w:rPr>
            <w:rStyle w:val="Hyperlink"/>
            <w:noProof/>
          </w:rPr>
          <w:t>6.1.1</w:t>
        </w:r>
        <w:r>
          <w:rPr>
            <w:rFonts w:asciiTheme="minorHAnsi" w:eastAsiaTheme="minorEastAsia" w:hAnsiTheme="minorHAnsi" w:cstheme="minorBidi"/>
            <w:noProof/>
            <w:sz w:val="22"/>
            <w:szCs w:val="22"/>
          </w:rPr>
          <w:tab/>
        </w:r>
        <w:r w:rsidRPr="009E1881">
          <w:rPr>
            <w:rStyle w:val="Hyperlink"/>
            <w:noProof/>
          </w:rPr>
          <w:t>Viewing Changes to the Logic of the Measure</w:t>
        </w:r>
        <w:r>
          <w:rPr>
            <w:noProof/>
            <w:webHidden/>
          </w:rPr>
          <w:tab/>
        </w:r>
        <w:r>
          <w:rPr>
            <w:noProof/>
            <w:webHidden/>
          </w:rPr>
          <w:fldChar w:fldCharType="begin"/>
        </w:r>
        <w:r>
          <w:rPr>
            <w:noProof/>
            <w:webHidden/>
          </w:rPr>
          <w:instrText xml:space="preserve"> PAGEREF _Toc470193746 \h </w:instrText>
        </w:r>
        <w:r>
          <w:rPr>
            <w:noProof/>
            <w:webHidden/>
          </w:rPr>
        </w:r>
      </w:ins>
      <w:r>
        <w:rPr>
          <w:noProof/>
          <w:webHidden/>
        </w:rPr>
        <w:fldChar w:fldCharType="separate"/>
      </w:r>
      <w:ins w:id="120" w:author="Tohline, Chris" w:date="2016-12-22T18:13:00Z">
        <w:r>
          <w:rPr>
            <w:noProof/>
            <w:webHidden/>
          </w:rPr>
          <w:t>28</w:t>
        </w:r>
        <w:r>
          <w:rPr>
            <w:noProof/>
            <w:webHidden/>
          </w:rPr>
          <w:fldChar w:fldCharType="end"/>
        </w:r>
        <w:r w:rsidRPr="009E1881">
          <w:rPr>
            <w:rStyle w:val="Hyperlink"/>
            <w:noProof/>
          </w:rPr>
          <w:fldChar w:fldCharType="end"/>
        </w:r>
      </w:ins>
    </w:p>
    <w:p w14:paraId="65AB7B74" w14:textId="710A11F6" w:rsidR="00692F55" w:rsidRDefault="00692F55">
      <w:pPr>
        <w:pStyle w:val="TOC2"/>
        <w:rPr>
          <w:ins w:id="121" w:author="Tohline, Chris" w:date="2016-12-22T18:13:00Z"/>
          <w:rFonts w:asciiTheme="minorHAnsi" w:eastAsiaTheme="minorEastAsia" w:hAnsiTheme="minorHAnsi" w:cstheme="minorBidi"/>
          <w:sz w:val="22"/>
          <w:szCs w:val="22"/>
        </w:rPr>
      </w:pPr>
      <w:ins w:id="122" w:author="Tohline, Chris" w:date="2016-12-22T18:13:00Z">
        <w:r w:rsidRPr="009E1881">
          <w:rPr>
            <w:rStyle w:val="Hyperlink"/>
          </w:rPr>
          <w:fldChar w:fldCharType="begin"/>
        </w:r>
        <w:r w:rsidRPr="009E1881">
          <w:rPr>
            <w:rStyle w:val="Hyperlink"/>
          </w:rPr>
          <w:instrText xml:space="preserve"> </w:instrText>
        </w:r>
        <w:r>
          <w:instrText>HYPERLINK \l "_Toc470193747"</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6.2</w:t>
        </w:r>
        <w:r>
          <w:rPr>
            <w:rFonts w:asciiTheme="minorHAnsi" w:eastAsiaTheme="minorEastAsia" w:hAnsiTheme="minorHAnsi" w:cstheme="minorBidi"/>
            <w:sz w:val="22"/>
            <w:szCs w:val="22"/>
          </w:rPr>
          <w:tab/>
        </w:r>
        <w:r w:rsidRPr="009E1881">
          <w:rPr>
            <w:rStyle w:val="Hyperlink"/>
          </w:rPr>
          <w:t>Patient Compare View</w:t>
        </w:r>
        <w:r>
          <w:rPr>
            <w:webHidden/>
          </w:rPr>
          <w:tab/>
        </w:r>
        <w:r>
          <w:rPr>
            <w:webHidden/>
          </w:rPr>
          <w:fldChar w:fldCharType="begin"/>
        </w:r>
        <w:r>
          <w:rPr>
            <w:webHidden/>
          </w:rPr>
          <w:instrText xml:space="preserve"> PAGEREF _Toc470193747 \h </w:instrText>
        </w:r>
        <w:r>
          <w:rPr>
            <w:webHidden/>
          </w:rPr>
        </w:r>
      </w:ins>
      <w:r>
        <w:rPr>
          <w:webHidden/>
        </w:rPr>
        <w:fldChar w:fldCharType="separate"/>
      </w:r>
      <w:ins w:id="123" w:author="Tohline, Chris" w:date="2016-12-22T18:13:00Z">
        <w:r>
          <w:rPr>
            <w:webHidden/>
          </w:rPr>
          <w:t>28</w:t>
        </w:r>
        <w:r>
          <w:rPr>
            <w:webHidden/>
          </w:rPr>
          <w:fldChar w:fldCharType="end"/>
        </w:r>
        <w:r w:rsidRPr="009E1881">
          <w:rPr>
            <w:rStyle w:val="Hyperlink"/>
          </w:rPr>
          <w:fldChar w:fldCharType="end"/>
        </w:r>
      </w:ins>
    </w:p>
    <w:p w14:paraId="7EABFD2F" w14:textId="17DE3862" w:rsidR="00692F55" w:rsidRDefault="00692F55">
      <w:pPr>
        <w:pStyle w:val="TOC1"/>
        <w:rPr>
          <w:ins w:id="124" w:author="Tohline, Chris" w:date="2016-12-22T18:13:00Z"/>
          <w:rFonts w:asciiTheme="minorHAnsi" w:eastAsiaTheme="minorEastAsia" w:hAnsiTheme="minorHAnsi" w:cstheme="minorBidi"/>
          <w:b w:val="0"/>
          <w:sz w:val="22"/>
          <w:szCs w:val="22"/>
        </w:rPr>
      </w:pPr>
      <w:ins w:id="125" w:author="Tohline, Chris" w:date="2016-12-22T18:13:00Z">
        <w:r w:rsidRPr="009E1881">
          <w:rPr>
            <w:rStyle w:val="Hyperlink"/>
          </w:rPr>
          <w:lastRenderedPageBreak/>
          <w:fldChar w:fldCharType="begin"/>
        </w:r>
        <w:r w:rsidRPr="009E1881">
          <w:rPr>
            <w:rStyle w:val="Hyperlink"/>
          </w:rPr>
          <w:instrText xml:space="preserve"> </w:instrText>
        </w:r>
        <w:r>
          <w:instrText>HYPERLINK \l "_Toc470193748"</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7.</w:t>
        </w:r>
        <w:r>
          <w:rPr>
            <w:rFonts w:asciiTheme="minorHAnsi" w:eastAsiaTheme="minorEastAsia" w:hAnsiTheme="minorHAnsi" w:cstheme="minorBidi"/>
            <w:b w:val="0"/>
            <w:sz w:val="22"/>
            <w:szCs w:val="22"/>
          </w:rPr>
          <w:tab/>
        </w:r>
        <w:r w:rsidRPr="009E1881">
          <w:rPr>
            <w:rStyle w:val="Hyperlink"/>
          </w:rPr>
          <w:t>Patient Dashboard</w:t>
        </w:r>
        <w:r>
          <w:rPr>
            <w:webHidden/>
          </w:rPr>
          <w:tab/>
        </w:r>
        <w:r>
          <w:rPr>
            <w:webHidden/>
          </w:rPr>
          <w:fldChar w:fldCharType="begin"/>
        </w:r>
        <w:r>
          <w:rPr>
            <w:webHidden/>
          </w:rPr>
          <w:instrText xml:space="preserve"> PAGEREF _Toc470193748 \h </w:instrText>
        </w:r>
        <w:r>
          <w:rPr>
            <w:webHidden/>
          </w:rPr>
        </w:r>
      </w:ins>
      <w:r>
        <w:rPr>
          <w:webHidden/>
        </w:rPr>
        <w:fldChar w:fldCharType="separate"/>
      </w:r>
      <w:ins w:id="126" w:author="Tohline, Chris" w:date="2016-12-22T18:13:00Z">
        <w:r>
          <w:rPr>
            <w:webHidden/>
          </w:rPr>
          <w:t>29</w:t>
        </w:r>
        <w:r>
          <w:rPr>
            <w:webHidden/>
          </w:rPr>
          <w:fldChar w:fldCharType="end"/>
        </w:r>
        <w:r w:rsidRPr="009E1881">
          <w:rPr>
            <w:rStyle w:val="Hyperlink"/>
          </w:rPr>
          <w:fldChar w:fldCharType="end"/>
        </w:r>
      </w:ins>
    </w:p>
    <w:p w14:paraId="271CF16E" w14:textId="2FA04B1E" w:rsidR="00692F55" w:rsidRDefault="00692F55">
      <w:pPr>
        <w:pStyle w:val="TOC2"/>
        <w:rPr>
          <w:ins w:id="127" w:author="Tohline, Chris" w:date="2016-12-22T18:13:00Z"/>
          <w:rFonts w:asciiTheme="minorHAnsi" w:eastAsiaTheme="minorEastAsia" w:hAnsiTheme="minorHAnsi" w:cstheme="minorBidi"/>
          <w:sz w:val="22"/>
          <w:szCs w:val="22"/>
        </w:rPr>
      </w:pPr>
      <w:ins w:id="128" w:author="Tohline, Chris" w:date="2016-12-22T18:13:00Z">
        <w:r w:rsidRPr="009E1881">
          <w:rPr>
            <w:rStyle w:val="Hyperlink"/>
          </w:rPr>
          <w:fldChar w:fldCharType="begin"/>
        </w:r>
        <w:r w:rsidRPr="009E1881">
          <w:rPr>
            <w:rStyle w:val="Hyperlink"/>
          </w:rPr>
          <w:instrText xml:space="preserve"> </w:instrText>
        </w:r>
        <w:r>
          <w:instrText>HYPERLINK \l "_Toc470193749"</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7.1</w:t>
        </w:r>
        <w:r>
          <w:rPr>
            <w:rFonts w:asciiTheme="minorHAnsi" w:eastAsiaTheme="minorEastAsia" w:hAnsiTheme="minorHAnsi" w:cstheme="minorBidi"/>
            <w:sz w:val="22"/>
            <w:szCs w:val="22"/>
          </w:rPr>
          <w:tab/>
        </w:r>
        <w:r w:rsidRPr="009E1881">
          <w:rPr>
            <w:rStyle w:val="Hyperlink"/>
          </w:rPr>
          <w:t>Overview</w:t>
        </w:r>
        <w:r>
          <w:rPr>
            <w:webHidden/>
          </w:rPr>
          <w:tab/>
        </w:r>
        <w:r>
          <w:rPr>
            <w:webHidden/>
          </w:rPr>
          <w:fldChar w:fldCharType="begin"/>
        </w:r>
        <w:r>
          <w:rPr>
            <w:webHidden/>
          </w:rPr>
          <w:instrText xml:space="preserve"> PAGEREF _Toc470193749 \h </w:instrText>
        </w:r>
        <w:r>
          <w:rPr>
            <w:webHidden/>
          </w:rPr>
        </w:r>
      </w:ins>
      <w:r>
        <w:rPr>
          <w:webHidden/>
        </w:rPr>
        <w:fldChar w:fldCharType="separate"/>
      </w:r>
      <w:ins w:id="129" w:author="Tohline, Chris" w:date="2016-12-22T18:13:00Z">
        <w:r>
          <w:rPr>
            <w:webHidden/>
          </w:rPr>
          <w:t>29</w:t>
        </w:r>
        <w:r>
          <w:rPr>
            <w:webHidden/>
          </w:rPr>
          <w:fldChar w:fldCharType="end"/>
        </w:r>
        <w:r w:rsidRPr="009E1881">
          <w:rPr>
            <w:rStyle w:val="Hyperlink"/>
          </w:rPr>
          <w:fldChar w:fldCharType="end"/>
        </w:r>
      </w:ins>
    </w:p>
    <w:p w14:paraId="1C66DE75" w14:textId="31DCDDC5" w:rsidR="00692F55" w:rsidRDefault="00692F55">
      <w:pPr>
        <w:pStyle w:val="TOC2"/>
        <w:rPr>
          <w:ins w:id="130" w:author="Tohline, Chris" w:date="2016-12-22T18:13:00Z"/>
          <w:rFonts w:asciiTheme="minorHAnsi" w:eastAsiaTheme="minorEastAsia" w:hAnsiTheme="minorHAnsi" w:cstheme="minorBidi"/>
          <w:sz w:val="22"/>
          <w:szCs w:val="22"/>
        </w:rPr>
      </w:pPr>
      <w:ins w:id="131" w:author="Tohline, Chris" w:date="2016-12-22T18:13:00Z">
        <w:r w:rsidRPr="009E1881">
          <w:rPr>
            <w:rStyle w:val="Hyperlink"/>
          </w:rPr>
          <w:fldChar w:fldCharType="begin"/>
        </w:r>
        <w:r w:rsidRPr="009E1881">
          <w:rPr>
            <w:rStyle w:val="Hyperlink"/>
          </w:rPr>
          <w:instrText xml:space="preserve"> </w:instrText>
        </w:r>
        <w:r>
          <w:instrText>HYPERLINK \l "_Toc470193750"</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7.2</w:t>
        </w:r>
        <w:r>
          <w:rPr>
            <w:rFonts w:asciiTheme="minorHAnsi" w:eastAsiaTheme="minorEastAsia" w:hAnsiTheme="minorHAnsi" w:cstheme="minorBidi"/>
            <w:sz w:val="22"/>
            <w:szCs w:val="22"/>
          </w:rPr>
          <w:tab/>
        </w:r>
        <w:r w:rsidRPr="009E1881">
          <w:rPr>
            <w:rStyle w:val="Hyperlink"/>
          </w:rPr>
          <w:t>Adding and Editing Patients</w:t>
        </w:r>
        <w:r>
          <w:rPr>
            <w:webHidden/>
          </w:rPr>
          <w:tab/>
        </w:r>
        <w:r>
          <w:rPr>
            <w:webHidden/>
          </w:rPr>
          <w:fldChar w:fldCharType="begin"/>
        </w:r>
        <w:r>
          <w:rPr>
            <w:webHidden/>
          </w:rPr>
          <w:instrText xml:space="preserve"> PAGEREF _Toc470193750 \h </w:instrText>
        </w:r>
        <w:r>
          <w:rPr>
            <w:webHidden/>
          </w:rPr>
        </w:r>
      </w:ins>
      <w:r>
        <w:rPr>
          <w:webHidden/>
        </w:rPr>
        <w:fldChar w:fldCharType="separate"/>
      </w:r>
      <w:ins w:id="132" w:author="Tohline, Chris" w:date="2016-12-22T18:13:00Z">
        <w:r>
          <w:rPr>
            <w:webHidden/>
          </w:rPr>
          <w:t>31</w:t>
        </w:r>
        <w:r>
          <w:rPr>
            <w:webHidden/>
          </w:rPr>
          <w:fldChar w:fldCharType="end"/>
        </w:r>
        <w:r w:rsidRPr="009E1881">
          <w:rPr>
            <w:rStyle w:val="Hyperlink"/>
          </w:rPr>
          <w:fldChar w:fldCharType="end"/>
        </w:r>
      </w:ins>
    </w:p>
    <w:p w14:paraId="3170EBA6" w14:textId="2FB73F0A" w:rsidR="00692F55" w:rsidRDefault="00692F55">
      <w:pPr>
        <w:pStyle w:val="TOC1"/>
        <w:rPr>
          <w:ins w:id="133" w:author="Tohline, Chris" w:date="2016-12-22T18:13:00Z"/>
          <w:rFonts w:asciiTheme="minorHAnsi" w:eastAsiaTheme="minorEastAsia" w:hAnsiTheme="minorHAnsi" w:cstheme="minorBidi"/>
          <w:b w:val="0"/>
          <w:sz w:val="22"/>
          <w:szCs w:val="22"/>
        </w:rPr>
      </w:pPr>
      <w:ins w:id="134" w:author="Tohline, Chris" w:date="2016-12-22T18:13:00Z">
        <w:r w:rsidRPr="009E1881">
          <w:rPr>
            <w:rStyle w:val="Hyperlink"/>
          </w:rPr>
          <w:fldChar w:fldCharType="begin"/>
        </w:r>
        <w:r w:rsidRPr="009E1881">
          <w:rPr>
            <w:rStyle w:val="Hyperlink"/>
          </w:rPr>
          <w:instrText xml:space="preserve"> </w:instrText>
        </w:r>
        <w:r>
          <w:instrText>HYPERLINK \l "_Toc470193751"</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8.</w:t>
        </w:r>
        <w:r>
          <w:rPr>
            <w:rFonts w:asciiTheme="minorHAnsi" w:eastAsiaTheme="minorEastAsia" w:hAnsiTheme="minorHAnsi" w:cstheme="minorBidi"/>
            <w:b w:val="0"/>
            <w:sz w:val="22"/>
            <w:szCs w:val="22"/>
          </w:rPr>
          <w:tab/>
        </w:r>
        <w:r w:rsidRPr="009E1881">
          <w:rPr>
            <w:rStyle w:val="Hyperlink"/>
          </w:rPr>
          <w:t>CQL Learning Tool</w:t>
        </w:r>
        <w:r>
          <w:rPr>
            <w:webHidden/>
          </w:rPr>
          <w:tab/>
        </w:r>
        <w:r>
          <w:rPr>
            <w:webHidden/>
          </w:rPr>
          <w:fldChar w:fldCharType="begin"/>
        </w:r>
        <w:r>
          <w:rPr>
            <w:webHidden/>
          </w:rPr>
          <w:instrText xml:space="preserve"> PAGEREF _Toc470193751 \h </w:instrText>
        </w:r>
        <w:r>
          <w:rPr>
            <w:webHidden/>
          </w:rPr>
        </w:r>
      </w:ins>
      <w:r>
        <w:rPr>
          <w:webHidden/>
        </w:rPr>
        <w:fldChar w:fldCharType="separate"/>
      </w:r>
      <w:ins w:id="135" w:author="Tohline, Chris" w:date="2016-12-22T18:13:00Z">
        <w:r>
          <w:rPr>
            <w:webHidden/>
          </w:rPr>
          <w:t>33</w:t>
        </w:r>
        <w:r>
          <w:rPr>
            <w:webHidden/>
          </w:rPr>
          <w:fldChar w:fldCharType="end"/>
        </w:r>
        <w:r w:rsidRPr="009E1881">
          <w:rPr>
            <w:rStyle w:val="Hyperlink"/>
          </w:rPr>
          <w:fldChar w:fldCharType="end"/>
        </w:r>
      </w:ins>
    </w:p>
    <w:p w14:paraId="540CFB2C" w14:textId="367C3EA9" w:rsidR="00692F55" w:rsidRDefault="00692F55">
      <w:pPr>
        <w:pStyle w:val="TOC2"/>
        <w:rPr>
          <w:ins w:id="136" w:author="Tohline, Chris" w:date="2016-12-22T18:13:00Z"/>
          <w:rFonts w:asciiTheme="minorHAnsi" w:eastAsiaTheme="minorEastAsia" w:hAnsiTheme="minorHAnsi" w:cstheme="minorBidi"/>
          <w:sz w:val="22"/>
          <w:szCs w:val="22"/>
        </w:rPr>
      </w:pPr>
      <w:ins w:id="137" w:author="Tohline, Chris" w:date="2016-12-22T18:13:00Z">
        <w:r w:rsidRPr="009E1881">
          <w:rPr>
            <w:rStyle w:val="Hyperlink"/>
          </w:rPr>
          <w:fldChar w:fldCharType="begin"/>
        </w:r>
        <w:r w:rsidRPr="009E1881">
          <w:rPr>
            <w:rStyle w:val="Hyperlink"/>
          </w:rPr>
          <w:instrText xml:space="preserve"> </w:instrText>
        </w:r>
        <w:r>
          <w:instrText>HYPERLINK \l "_Toc470193752"</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8.1</w:t>
        </w:r>
        <w:r>
          <w:rPr>
            <w:rFonts w:asciiTheme="minorHAnsi" w:eastAsiaTheme="minorEastAsia" w:hAnsiTheme="minorHAnsi" w:cstheme="minorBidi"/>
            <w:sz w:val="22"/>
            <w:szCs w:val="22"/>
          </w:rPr>
          <w:tab/>
        </w:r>
        <w:r w:rsidRPr="009E1881">
          <w:rPr>
            <w:rStyle w:val="Hyperlink"/>
          </w:rPr>
          <w:t>Overview</w:t>
        </w:r>
        <w:r>
          <w:rPr>
            <w:webHidden/>
          </w:rPr>
          <w:tab/>
        </w:r>
        <w:r>
          <w:rPr>
            <w:webHidden/>
          </w:rPr>
          <w:fldChar w:fldCharType="begin"/>
        </w:r>
        <w:r>
          <w:rPr>
            <w:webHidden/>
          </w:rPr>
          <w:instrText xml:space="preserve"> PAGEREF _Toc470193752 \h </w:instrText>
        </w:r>
        <w:r>
          <w:rPr>
            <w:webHidden/>
          </w:rPr>
        </w:r>
      </w:ins>
      <w:r>
        <w:rPr>
          <w:webHidden/>
        </w:rPr>
        <w:fldChar w:fldCharType="separate"/>
      </w:r>
      <w:ins w:id="138" w:author="Tohline, Chris" w:date="2016-12-22T18:13:00Z">
        <w:r>
          <w:rPr>
            <w:webHidden/>
          </w:rPr>
          <w:t>33</w:t>
        </w:r>
        <w:r>
          <w:rPr>
            <w:webHidden/>
          </w:rPr>
          <w:fldChar w:fldCharType="end"/>
        </w:r>
        <w:r w:rsidRPr="009E1881">
          <w:rPr>
            <w:rStyle w:val="Hyperlink"/>
          </w:rPr>
          <w:fldChar w:fldCharType="end"/>
        </w:r>
      </w:ins>
    </w:p>
    <w:p w14:paraId="110CA5D9" w14:textId="0905A24A" w:rsidR="00692F55" w:rsidRDefault="00692F55">
      <w:pPr>
        <w:pStyle w:val="TOC1"/>
        <w:rPr>
          <w:ins w:id="139" w:author="Tohline, Chris" w:date="2016-12-22T18:13:00Z"/>
          <w:rFonts w:asciiTheme="minorHAnsi" w:eastAsiaTheme="minorEastAsia" w:hAnsiTheme="minorHAnsi" w:cstheme="minorBidi"/>
          <w:b w:val="0"/>
          <w:sz w:val="22"/>
          <w:szCs w:val="22"/>
        </w:rPr>
      </w:pPr>
      <w:ins w:id="140" w:author="Tohline, Chris" w:date="2016-12-22T18:13:00Z">
        <w:r w:rsidRPr="009E1881">
          <w:rPr>
            <w:rStyle w:val="Hyperlink"/>
          </w:rPr>
          <w:fldChar w:fldCharType="begin"/>
        </w:r>
        <w:r w:rsidRPr="009E1881">
          <w:rPr>
            <w:rStyle w:val="Hyperlink"/>
          </w:rPr>
          <w:instrText xml:space="preserve"> </w:instrText>
        </w:r>
        <w:r>
          <w:instrText>HYPERLINK \l "_Toc470193753"</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9.</w:t>
        </w:r>
        <w:r>
          <w:rPr>
            <w:rFonts w:asciiTheme="minorHAnsi" w:eastAsiaTheme="minorEastAsia" w:hAnsiTheme="minorHAnsi" w:cstheme="minorBidi"/>
            <w:b w:val="0"/>
            <w:sz w:val="22"/>
            <w:szCs w:val="22"/>
          </w:rPr>
          <w:tab/>
        </w:r>
        <w:r w:rsidRPr="009E1881">
          <w:rPr>
            <w:rStyle w:val="Hyperlink"/>
          </w:rPr>
          <w:t>Importing Patients from the Patient Bank</w:t>
        </w:r>
        <w:r>
          <w:rPr>
            <w:webHidden/>
          </w:rPr>
          <w:tab/>
        </w:r>
        <w:r>
          <w:rPr>
            <w:webHidden/>
          </w:rPr>
          <w:fldChar w:fldCharType="begin"/>
        </w:r>
        <w:r>
          <w:rPr>
            <w:webHidden/>
          </w:rPr>
          <w:instrText xml:space="preserve"> PAGEREF _Toc470193753 \h </w:instrText>
        </w:r>
        <w:r>
          <w:rPr>
            <w:webHidden/>
          </w:rPr>
        </w:r>
      </w:ins>
      <w:r>
        <w:rPr>
          <w:webHidden/>
        </w:rPr>
        <w:fldChar w:fldCharType="separate"/>
      </w:r>
      <w:ins w:id="141" w:author="Tohline, Chris" w:date="2016-12-22T18:13:00Z">
        <w:r>
          <w:rPr>
            <w:webHidden/>
          </w:rPr>
          <w:t>36</w:t>
        </w:r>
        <w:r>
          <w:rPr>
            <w:webHidden/>
          </w:rPr>
          <w:fldChar w:fldCharType="end"/>
        </w:r>
        <w:r w:rsidRPr="009E1881">
          <w:rPr>
            <w:rStyle w:val="Hyperlink"/>
          </w:rPr>
          <w:fldChar w:fldCharType="end"/>
        </w:r>
      </w:ins>
    </w:p>
    <w:p w14:paraId="2D4327A9" w14:textId="3AA46A5E" w:rsidR="00692F55" w:rsidRDefault="00692F55">
      <w:pPr>
        <w:pStyle w:val="TOC2"/>
        <w:rPr>
          <w:ins w:id="142" w:author="Tohline, Chris" w:date="2016-12-22T18:13:00Z"/>
          <w:rFonts w:asciiTheme="minorHAnsi" w:eastAsiaTheme="minorEastAsia" w:hAnsiTheme="minorHAnsi" w:cstheme="minorBidi"/>
          <w:sz w:val="22"/>
          <w:szCs w:val="22"/>
        </w:rPr>
      </w:pPr>
      <w:ins w:id="143" w:author="Tohline, Chris" w:date="2016-12-22T18:13:00Z">
        <w:r w:rsidRPr="009E1881">
          <w:rPr>
            <w:rStyle w:val="Hyperlink"/>
          </w:rPr>
          <w:fldChar w:fldCharType="begin"/>
        </w:r>
        <w:r w:rsidRPr="009E1881">
          <w:rPr>
            <w:rStyle w:val="Hyperlink"/>
          </w:rPr>
          <w:instrText xml:space="preserve"> </w:instrText>
        </w:r>
        <w:r>
          <w:instrText>HYPERLINK \l "_Toc470193754"</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9.1</w:t>
        </w:r>
        <w:r>
          <w:rPr>
            <w:rFonts w:asciiTheme="minorHAnsi" w:eastAsiaTheme="minorEastAsia" w:hAnsiTheme="minorHAnsi" w:cstheme="minorBidi"/>
            <w:sz w:val="22"/>
            <w:szCs w:val="22"/>
          </w:rPr>
          <w:tab/>
        </w:r>
        <w:r w:rsidRPr="009E1881">
          <w:rPr>
            <w:rStyle w:val="Hyperlink"/>
          </w:rPr>
          <w:t>Overview</w:t>
        </w:r>
        <w:r>
          <w:rPr>
            <w:webHidden/>
          </w:rPr>
          <w:tab/>
        </w:r>
        <w:r>
          <w:rPr>
            <w:webHidden/>
          </w:rPr>
          <w:fldChar w:fldCharType="begin"/>
        </w:r>
        <w:r>
          <w:rPr>
            <w:webHidden/>
          </w:rPr>
          <w:instrText xml:space="preserve"> PAGEREF _Toc470193754 \h </w:instrText>
        </w:r>
        <w:r>
          <w:rPr>
            <w:webHidden/>
          </w:rPr>
        </w:r>
      </w:ins>
      <w:r>
        <w:rPr>
          <w:webHidden/>
        </w:rPr>
        <w:fldChar w:fldCharType="separate"/>
      </w:r>
      <w:ins w:id="144" w:author="Tohline, Chris" w:date="2016-12-22T18:13:00Z">
        <w:r>
          <w:rPr>
            <w:webHidden/>
          </w:rPr>
          <w:t>36</w:t>
        </w:r>
        <w:r>
          <w:rPr>
            <w:webHidden/>
          </w:rPr>
          <w:fldChar w:fldCharType="end"/>
        </w:r>
        <w:r w:rsidRPr="009E1881">
          <w:rPr>
            <w:rStyle w:val="Hyperlink"/>
          </w:rPr>
          <w:fldChar w:fldCharType="end"/>
        </w:r>
      </w:ins>
    </w:p>
    <w:p w14:paraId="04555038" w14:textId="55FBE7C5" w:rsidR="00692F55" w:rsidRDefault="00692F55">
      <w:pPr>
        <w:pStyle w:val="TOC2"/>
        <w:rPr>
          <w:ins w:id="145" w:author="Tohline, Chris" w:date="2016-12-22T18:13:00Z"/>
          <w:rFonts w:asciiTheme="minorHAnsi" w:eastAsiaTheme="minorEastAsia" w:hAnsiTheme="minorHAnsi" w:cstheme="minorBidi"/>
          <w:sz w:val="22"/>
          <w:szCs w:val="22"/>
        </w:rPr>
      </w:pPr>
      <w:ins w:id="146" w:author="Tohline, Chris" w:date="2016-12-22T18:13:00Z">
        <w:r w:rsidRPr="009E1881">
          <w:rPr>
            <w:rStyle w:val="Hyperlink"/>
          </w:rPr>
          <w:fldChar w:fldCharType="begin"/>
        </w:r>
        <w:r w:rsidRPr="009E1881">
          <w:rPr>
            <w:rStyle w:val="Hyperlink"/>
          </w:rPr>
          <w:instrText xml:space="preserve"> </w:instrText>
        </w:r>
        <w:r>
          <w:instrText>HYPERLINK \l "_Toc470193755"</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9.2</w:t>
        </w:r>
        <w:r>
          <w:rPr>
            <w:rFonts w:asciiTheme="minorHAnsi" w:eastAsiaTheme="minorEastAsia" w:hAnsiTheme="minorHAnsi" w:cstheme="minorBidi"/>
            <w:sz w:val="22"/>
            <w:szCs w:val="22"/>
          </w:rPr>
          <w:tab/>
        </w:r>
        <w:r w:rsidRPr="009E1881">
          <w:rPr>
            <w:rStyle w:val="Hyperlink"/>
          </w:rPr>
          <w:t>Filtering Patient Results</w:t>
        </w:r>
        <w:r>
          <w:rPr>
            <w:webHidden/>
          </w:rPr>
          <w:tab/>
        </w:r>
        <w:r>
          <w:rPr>
            <w:webHidden/>
          </w:rPr>
          <w:fldChar w:fldCharType="begin"/>
        </w:r>
        <w:r>
          <w:rPr>
            <w:webHidden/>
          </w:rPr>
          <w:instrText xml:space="preserve"> PAGEREF _Toc470193755 \h </w:instrText>
        </w:r>
        <w:r>
          <w:rPr>
            <w:webHidden/>
          </w:rPr>
        </w:r>
      </w:ins>
      <w:r>
        <w:rPr>
          <w:webHidden/>
        </w:rPr>
        <w:fldChar w:fldCharType="separate"/>
      </w:r>
      <w:ins w:id="147" w:author="Tohline, Chris" w:date="2016-12-22T18:13:00Z">
        <w:r>
          <w:rPr>
            <w:webHidden/>
          </w:rPr>
          <w:t>38</w:t>
        </w:r>
        <w:r>
          <w:rPr>
            <w:webHidden/>
          </w:rPr>
          <w:fldChar w:fldCharType="end"/>
        </w:r>
        <w:r w:rsidRPr="009E1881">
          <w:rPr>
            <w:rStyle w:val="Hyperlink"/>
          </w:rPr>
          <w:fldChar w:fldCharType="end"/>
        </w:r>
      </w:ins>
    </w:p>
    <w:p w14:paraId="57F3354E" w14:textId="31360AFD" w:rsidR="00692F55" w:rsidRDefault="00692F55">
      <w:pPr>
        <w:pStyle w:val="TOC2"/>
        <w:rPr>
          <w:ins w:id="148" w:author="Tohline, Chris" w:date="2016-12-22T18:13:00Z"/>
          <w:rFonts w:asciiTheme="minorHAnsi" w:eastAsiaTheme="minorEastAsia" w:hAnsiTheme="minorHAnsi" w:cstheme="minorBidi"/>
          <w:sz w:val="22"/>
          <w:szCs w:val="22"/>
        </w:rPr>
      </w:pPr>
      <w:ins w:id="149" w:author="Tohline, Chris" w:date="2016-12-22T18:13:00Z">
        <w:r w:rsidRPr="009E1881">
          <w:rPr>
            <w:rStyle w:val="Hyperlink"/>
          </w:rPr>
          <w:fldChar w:fldCharType="begin"/>
        </w:r>
        <w:r w:rsidRPr="009E1881">
          <w:rPr>
            <w:rStyle w:val="Hyperlink"/>
          </w:rPr>
          <w:instrText xml:space="preserve"> </w:instrText>
        </w:r>
        <w:r>
          <w:instrText>HYPERLINK \l "_Toc470193756"</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9.3</w:t>
        </w:r>
        <w:r>
          <w:rPr>
            <w:rFonts w:asciiTheme="minorHAnsi" w:eastAsiaTheme="minorEastAsia" w:hAnsiTheme="minorHAnsi" w:cstheme="minorBidi"/>
            <w:sz w:val="22"/>
            <w:szCs w:val="22"/>
          </w:rPr>
          <w:tab/>
        </w:r>
        <w:r w:rsidRPr="009E1881">
          <w:rPr>
            <w:rStyle w:val="Hyperlink"/>
          </w:rPr>
          <w:t>Using Test Patients</w:t>
        </w:r>
        <w:r>
          <w:rPr>
            <w:webHidden/>
          </w:rPr>
          <w:tab/>
        </w:r>
        <w:r>
          <w:rPr>
            <w:webHidden/>
          </w:rPr>
          <w:fldChar w:fldCharType="begin"/>
        </w:r>
        <w:r>
          <w:rPr>
            <w:webHidden/>
          </w:rPr>
          <w:instrText xml:space="preserve"> PAGEREF _Toc470193756 \h </w:instrText>
        </w:r>
        <w:r>
          <w:rPr>
            <w:webHidden/>
          </w:rPr>
        </w:r>
      </w:ins>
      <w:r>
        <w:rPr>
          <w:webHidden/>
        </w:rPr>
        <w:fldChar w:fldCharType="separate"/>
      </w:r>
      <w:ins w:id="150" w:author="Tohline, Chris" w:date="2016-12-22T18:13:00Z">
        <w:r>
          <w:rPr>
            <w:webHidden/>
          </w:rPr>
          <w:t>38</w:t>
        </w:r>
        <w:r>
          <w:rPr>
            <w:webHidden/>
          </w:rPr>
          <w:fldChar w:fldCharType="end"/>
        </w:r>
        <w:r w:rsidRPr="009E1881">
          <w:rPr>
            <w:rStyle w:val="Hyperlink"/>
          </w:rPr>
          <w:fldChar w:fldCharType="end"/>
        </w:r>
      </w:ins>
    </w:p>
    <w:p w14:paraId="2850DDAF" w14:textId="72F6E502" w:rsidR="00692F55" w:rsidRDefault="00692F55">
      <w:pPr>
        <w:pStyle w:val="TOC1"/>
        <w:rPr>
          <w:ins w:id="151" w:author="Tohline, Chris" w:date="2016-12-22T18:13:00Z"/>
          <w:rFonts w:asciiTheme="minorHAnsi" w:eastAsiaTheme="minorEastAsia" w:hAnsiTheme="minorHAnsi" w:cstheme="minorBidi"/>
          <w:b w:val="0"/>
          <w:sz w:val="22"/>
          <w:szCs w:val="22"/>
        </w:rPr>
      </w:pPr>
      <w:ins w:id="152" w:author="Tohline, Chris" w:date="2016-12-22T18:13:00Z">
        <w:r w:rsidRPr="009E1881">
          <w:rPr>
            <w:rStyle w:val="Hyperlink"/>
          </w:rPr>
          <w:fldChar w:fldCharType="begin"/>
        </w:r>
        <w:r w:rsidRPr="009E1881">
          <w:rPr>
            <w:rStyle w:val="Hyperlink"/>
          </w:rPr>
          <w:instrText xml:space="preserve"> </w:instrText>
        </w:r>
        <w:r>
          <w:instrText>HYPERLINK \l "_Toc470193757"</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10.</w:t>
        </w:r>
        <w:r>
          <w:rPr>
            <w:rFonts w:asciiTheme="minorHAnsi" w:eastAsiaTheme="minorEastAsia" w:hAnsiTheme="minorHAnsi" w:cstheme="minorBidi"/>
            <w:b w:val="0"/>
            <w:sz w:val="22"/>
            <w:szCs w:val="22"/>
          </w:rPr>
          <w:tab/>
        </w:r>
        <w:r w:rsidRPr="009E1881">
          <w:rPr>
            <w:rStyle w:val="Hyperlink"/>
          </w:rPr>
          <w:t>Additional Tools</w:t>
        </w:r>
        <w:r>
          <w:rPr>
            <w:webHidden/>
          </w:rPr>
          <w:tab/>
        </w:r>
        <w:r>
          <w:rPr>
            <w:webHidden/>
          </w:rPr>
          <w:fldChar w:fldCharType="begin"/>
        </w:r>
        <w:r>
          <w:rPr>
            <w:webHidden/>
          </w:rPr>
          <w:instrText xml:space="preserve"> PAGEREF _Toc470193757 \h </w:instrText>
        </w:r>
        <w:r>
          <w:rPr>
            <w:webHidden/>
          </w:rPr>
        </w:r>
      </w:ins>
      <w:r>
        <w:rPr>
          <w:webHidden/>
        </w:rPr>
        <w:fldChar w:fldCharType="separate"/>
      </w:r>
      <w:ins w:id="153" w:author="Tohline, Chris" w:date="2016-12-22T18:13:00Z">
        <w:r>
          <w:rPr>
            <w:webHidden/>
          </w:rPr>
          <w:t>41</w:t>
        </w:r>
        <w:r>
          <w:rPr>
            <w:webHidden/>
          </w:rPr>
          <w:fldChar w:fldCharType="end"/>
        </w:r>
        <w:r w:rsidRPr="009E1881">
          <w:rPr>
            <w:rStyle w:val="Hyperlink"/>
          </w:rPr>
          <w:fldChar w:fldCharType="end"/>
        </w:r>
      </w:ins>
    </w:p>
    <w:p w14:paraId="41554F14" w14:textId="0E45AE96" w:rsidR="00692F55" w:rsidRDefault="00692F55">
      <w:pPr>
        <w:pStyle w:val="TOC2"/>
        <w:rPr>
          <w:ins w:id="154" w:author="Tohline, Chris" w:date="2016-12-22T18:13:00Z"/>
          <w:rFonts w:asciiTheme="minorHAnsi" w:eastAsiaTheme="minorEastAsia" w:hAnsiTheme="minorHAnsi" w:cstheme="minorBidi"/>
          <w:sz w:val="22"/>
          <w:szCs w:val="22"/>
        </w:rPr>
      </w:pPr>
      <w:ins w:id="155" w:author="Tohline, Chris" w:date="2016-12-22T18:13:00Z">
        <w:r w:rsidRPr="009E1881">
          <w:rPr>
            <w:rStyle w:val="Hyperlink"/>
          </w:rPr>
          <w:fldChar w:fldCharType="begin"/>
        </w:r>
        <w:r w:rsidRPr="009E1881">
          <w:rPr>
            <w:rStyle w:val="Hyperlink"/>
          </w:rPr>
          <w:instrText xml:space="preserve"> </w:instrText>
        </w:r>
        <w:r>
          <w:instrText>HYPERLINK \l "_Toc470193758"</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10.1</w:t>
        </w:r>
        <w:r>
          <w:rPr>
            <w:rFonts w:asciiTheme="minorHAnsi" w:eastAsiaTheme="minorEastAsia" w:hAnsiTheme="minorHAnsi" w:cstheme="minorBidi"/>
            <w:sz w:val="22"/>
            <w:szCs w:val="22"/>
          </w:rPr>
          <w:tab/>
        </w:r>
        <w:r w:rsidRPr="009E1881">
          <w:rPr>
            <w:rStyle w:val="Hyperlink"/>
          </w:rPr>
          <w:t>Complexity and Change Dashboard</w:t>
        </w:r>
        <w:r>
          <w:rPr>
            <w:webHidden/>
          </w:rPr>
          <w:tab/>
        </w:r>
        <w:r>
          <w:rPr>
            <w:webHidden/>
          </w:rPr>
          <w:fldChar w:fldCharType="begin"/>
        </w:r>
        <w:r>
          <w:rPr>
            <w:webHidden/>
          </w:rPr>
          <w:instrText xml:space="preserve"> PAGEREF _Toc470193758 \h </w:instrText>
        </w:r>
        <w:r>
          <w:rPr>
            <w:webHidden/>
          </w:rPr>
        </w:r>
      </w:ins>
      <w:r>
        <w:rPr>
          <w:webHidden/>
        </w:rPr>
        <w:fldChar w:fldCharType="separate"/>
      </w:r>
      <w:ins w:id="156" w:author="Tohline, Chris" w:date="2016-12-22T18:13:00Z">
        <w:r>
          <w:rPr>
            <w:webHidden/>
          </w:rPr>
          <w:t>41</w:t>
        </w:r>
        <w:r>
          <w:rPr>
            <w:webHidden/>
          </w:rPr>
          <w:fldChar w:fldCharType="end"/>
        </w:r>
        <w:r w:rsidRPr="009E1881">
          <w:rPr>
            <w:rStyle w:val="Hyperlink"/>
          </w:rPr>
          <w:fldChar w:fldCharType="end"/>
        </w:r>
      </w:ins>
    </w:p>
    <w:p w14:paraId="00C77734" w14:textId="6C4F1920" w:rsidR="00692F55" w:rsidRDefault="00692F55">
      <w:pPr>
        <w:pStyle w:val="TOC1"/>
        <w:rPr>
          <w:ins w:id="157" w:author="Tohline, Chris" w:date="2016-12-22T18:13:00Z"/>
          <w:rFonts w:asciiTheme="minorHAnsi" w:eastAsiaTheme="minorEastAsia" w:hAnsiTheme="minorHAnsi" w:cstheme="minorBidi"/>
          <w:b w:val="0"/>
          <w:sz w:val="22"/>
          <w:szCs w:val="22"/>
        </w:rPr>
      </w:pPr>
      <w:ins w:id="158" w:author="Tohline, Chris" w:date="2016-12-22T18:13:00Z">
        <w:r w:rsidRPr="009E1881">
          <w:rPr>
            <w:rStyle w:val="Hyperlink"/>
          </w:rPr>
          <w:fldChar w:fldCharType="begin"/>
        </w:r>
        <w:r w:rsidRPr="009E1881">
          <w:rPr>
            <w:rStyle w:val="Hyperlink"/>
          </w:rPr>
          <w:instrText xml:space="preserve"> </w:instrText>
        </w:r>
        <w:r>
          <w:instrText>HYPERLINK \l "_Toc470193759"</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11.</w:t>
        </w:r>
        <w:r>
          <w:rPr>
            <w:rFonts w:asciiTheme="minorHAnsi" w:eastAsiaTheme="minorEastAsia" w:hAnsiTheme="minorHAnsi" w:cstheme="minorBidi"/>
            <w:b w:val="0"/>
            <w:sz w:val="22"/>
            <w:szCs w:val="22"/>
          </w:rPr>
          <w:tab/>
        </w:r>
        <w:r w:rsidRPr="009E1881">
          <w:rPr>
            <w:rStyle w:val="Hyperlink"/>
          </w:rPr>
          <w:t>Feedback and Support</w:t>
        </w:r>
        <w:r>
          <w:rPr>
            <w:webHidden/>
          </w:rPr>
          <w:tab/>
        </w:r>
        <w:r>
          <w:rPr>
            <w:webHidden/>
          </w:rPr>
          <w:fldChar w:fldCharType="begin"/>
        </w:r>
        <w:r>
          <w:rPr>
            <w:webHidden/>
          </w:rPr>
          <w:instrText xml:space="preserve"> PAGEREF _Toc470193759 \h </w:instrText>
        </w:r>
        <w:r>
          <w:rPr>
            <w:webHidden/>
          </w:rPr>
        </w:r>
      </w:ins>
      <w:r>
        <w:rPr>
          <w:webHidden/>
        </w:rPr>
        <w:fldChar w:fldCharType="separate"/>
      </w:r>
      <w:ins w:id="159" w:author="Tohline, Chris" w:date="2016-12-22T18:13:00Z">
        <w:r>
          <w:rPr>
            <w:webHidden/>
          </w:rPr>
          <w:t>44</w:t>
        </w:r>
        <w:r>
          <w:rPr>
            <w:webHidden/>
          </w:rPr>
          <w:fldChar w:fldCharType="end"/>
        </w:r>
        <w:r w:rsidRPr="009E1881">
          <w:rPr>
            <w:rStyle w:val="Hyperlink"/>
          </w:rPr>
          <w:fldChar w:fldCharType="end"/>
        </w:r>
      </w:ins>
    </w:p>
    <w:p w14:paraId="7F34BD8F" w14:textId="6936392F" w:rsidR="00692F55" w:rsidRDefault="00692F55">
      <w:pPr>
        <w:pStyle w:val="TOC1"/>
        <w:rPr>
          <w:ins w:id="160" w:author="Tohline, Chris" w:date="2016-12-22T18:13:00Z"/>
          <w:rFonts w:asciiTheme="minorHAnsi" w:eastAsiaTheme="minorEastAsia" w:hAnsiTheme="minorHAnsi" w:cstheme="minorBidi"/>
          <w:b w:val="0"/>
          <w:sz w:val="22"/>
          <w:szCs w:val="22"/>
        </w:rPr>
      </w:pPr>
      <w:ins w:id="161" w:author="Tohline, Chris" w:date="2016-12-22T18:13:00Z">
        <w:r w:rsidRPr="009E1881">
          <w:rPr>
            <w:rStyle w:val="Hyperlink"/>
          </w:rPr>
          <w:fldChar w:fldCharType="begin"/>
        </w:r>
        <w:r w:rsidRPr="009E1881">
          <w:rPr>
            <w:rStyle w:val="Hyperlink"/>
          </w:rPr>
          <w:instrText xml:space="preserve"> </w:instrText>
        </w:r>
        <w:r>
          <w:instrText>HYPERLINK \l "_Toc470193760"</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12.</w:t>
        </w:r>
        <w:r>
          <w:rPr>
            <w:rFonts w:asciiTheme="minorHAnsi" w:eastAsiaTheme="minorEastAsia" w:hAnsiTheme="minorHAnsi" w:cstheme="minorBidi"/>
            <w:b w:val="0"/>
            <w:sz w:val="22"/>
            <w:szCs w:val="22"/>
          </w:rPr>
          <w:tab/>
        </w:r>
        <w:r w:rsidRPr="009E1881">
          <w:rPr>
            <w:rStyle w:val="Hyperlink"/>
          </w:rPr>
          <w:t>Frequently Asked Questions</w:t>
        </w:r>
        <w:r>
          <w:rPr>
            <w:webHidden/>
          </w:rPr>
          <w:tab/>
        </w:r>
        <w:r>
          <w:rPr>
            <w:webHidden/>
          </w:rPr>
          <w:fldChar w:fldCharType="begin"/>
        </w:r>
        <w:r>
          <w:rPr>
            <w:webHidden/>
          </w:rPr>
          <w:instrText xml:space="preserve"> PAGEREF _Toc470193760 \h </w:instrText>
        </w:r>
        <w:r>
          <w:rPr>
            <w:webHidden/>
          </w:rPr>
        </w:r>
      </w:ins>
      <w:r>
        <w:rPr>
          <w:webHidden/>
        </w:rPr>
        <w:fldChar w:fldCharType="separate"/>
      </w:r>
      <w:ins w:id="162" w:author="Tohline, Chris" w:date="2016-12-22T18:13:00Z">
        <w:r>
          <w:rPr>
            <w:webHidden/>
          </w:rPr>
          <w:t>45</w:t>
        </w:r>
        <w:r>
          <w:rPr>
            <w:webHidden/>
          </w:rPr>
          <w:fldChar w:fldCharType="end"/>
        </w:r>
        <w:r w:rsidRPr="009E1881">
          <w:rPr>
            <w:rStyle w:val="Hyperlink"/>
          </w:rPr>
          <w:fldChar w:fldCharType="end"/>
        </w:r>
      </w:ins>
    </w:p>
    <w:p w14:paraId="25591595" w14:textId="38ECB788" w:rsidR="00692F55" w:rsidRDefault="00692F55">
      <w:pPr>
        <w:pStyle w:val="TOC1"/>
        <w:rPr>
          <w:ins w:id="163" w:author="Tohline, Chris" w:date="2016-12-22T18:13:00Z"/>
          <w:rFonts w:asciiTheme="minorHAnsi" w:eastAsiaTheme="minorEastAsia" w:hAnsiTheme="minorHAnsi" w:cstheme="minorBidi"/>
          <w:b w:val="0"/>
          <w:sz w:val="22"/>
          <w:szCs w:val="22"/>
        </w:rPr>
      </w:pPr>
      <w:ins w:id="164" w:author="Tohline, Chris" w:date="2016-12-22T18:13:00Z">
        <w:r w:rsidRPr="009E1881">
          <w:rPr>
            <w:rStyle w:val="Hyperlink"/>
          </w:rPr>
          <w:fldChar w:fldCharType="begin"/>
        </w:r>
        <w:r w:rsidRPr="009E1881">
          <w:rPr>
            <w:rStyle w:val="Hyperlink"/>
          </w:rPr>
          <w:instrText xml:space="preserve"> </w:instrText>
        </w:r>
        <w:r>
          <w:instrText>HYPERLINK \l "_Toc470193761"</w:instrText>
        </w:r>
        <w:r w:rsidRPr="009E1881">
          <w:rPr>
            <w:rStyle w:val="Hyperlink"/>
          </w:rPr>
          <w:instrText xml:space="preserve"> </w:instrText>
        </w:r>
        <w:r w:rsidRPr="009E1881">
          <w:rPr>
            <w:rStyle w:val="Hyperlink"/>
          </w:rPr>
        </w:r>
        <w:r w:rsidRPr="009E1881">
          <w:rPr>
            <w:rStyle w:val="Hyperlink"/>
          </w:rPr>
          <w:fldChar w:fldCharType="separate"/>
        </w:r>
        <w:r w:rsidRPr="009E1881">
          <w:rPr>
            <w:rStyle w:val="Hyperlink"/>
          </w:rPr>
          <w:t>Acronyms</w:t>
        </w:r>
        <w:r>
          <w:rPr>
            <w:webHidden/>
          </w:rPr>
          <w:tab/>
        </w:r>
        <w:r>
          <w:rPr>
            <w:webHidden/>
          </w:rPr>
          <w:fldChar w:fldCharType="begin"/>
        </w:r>
        <w:r>
          <w:rPr>
            <w:webHidden/>
          </w:rPr>
          <w:instrText xml:space="preserve"> PAGEREF _Toc470193761 \h </w:instrText>
        </w:r>
        <w:r>
          <w:rPr>
            <w:webHidden/>
          </w:rPr>
        </w:r>
      </w:ins>
      <w:r>
        <w:rPr>
          <w:webHidden/>
        </w:rPr>
        <w:fldChar w:fldCharType="separate"/>
      </w:r>
      <w:ins w:id="165" w:author="Tohline, Chris" w:date="2016-12-22T18:13:00Z">
        <w:r>
          <w:rPr>
            <w:webHidden/>
          </w:rPr>
          <w:t>47</w:t>
        </w:r>
        <w:r>
          <w:rPr>
            <w:webHidden/>
          </w:rPr>
          <w:fldChar w:fldCharType="end"/>
        </w:r>
        <w:r w:rsidRPr="009E1881">
          <w:rPr>
            <w:rStyle w:val="Hyperlink"/>
          </w:rPr>
          <w:fldChar w:fldCharType="end"/>
        </w:r>
      </w:ins>
    </w:p>
    <w:p w14:paraId="58FA6336" w14:textId="2C6A0C76" w:rsidR="00C34ED1" w:rsidDel="00692F55" w:rsidRDefault="00A628CE">
      <w:pPr>
        <w:pStyle w:val="TOC1"/>
        <w:rPr>
          <w:del w:id="166" w:author="Tohline, Chris" w:date="2016-12-22T18:13:00Z"/>
          <w:rFonts w:asciiTheme="minorHAnsi" w:eastAsiaTheme="minorEastAsia" w:hAnsiTheme="minorHAnsi" w:cstheme="minorBidi"/>
          <w:b w:val="0"/>
          <w:sz w:val="22"/>
          <w:szCs w:val="22"/>
        </w:rPr>
      </w:pPr>
      <w:del w:id="167" w:author="Tohline, Chris" w:date="2016-12-22T18:13:00Z">
        <w:r w:rsidRPr="00692F55" w:rsidDel="00692F55">
          <w:rPr>
            <w:rPrChange w:id="168" w:author="Tohline, Chris" w:date="2016-12-22T18:13:00Z">
              <w:rPr>
                <w:rStyle w:val="Hyperlink"/>
              </w:rPr>
            </w:rPrChange>
          </w:rPr>
          <w:delText>1.</w:delText>
        </w:r>
        <w:r w:rsidDel="00692F55">
          <w:rPr>
            <w:rFonts w:asciiTheme="minorHAnsi" w:eastAsiaTheme="minorEastAsia" w:hAnsiTheme="minorHAnsi" w:cstheme="minorBidi"/>
            <w:b w:val="0"/>
            <w:sz w:val="22"/>
            <w:szCs w:val="22"/>
          </w:rPr>
          <w:tab/>
        </w:r>
        <w:r w:rsidRPr="00692F55" w:rsidDel="00692F55">
          <w:rPr>
            <w:rPrChange w:id="169" w:author="Tohline, Chris" w:date="2016-12-22T18:13:00Z">
              <w:rPr>
                <w:rStyle w:val="Hyperlink"/>
              </w:rPr>
            </w:rPrChange>
          </w:rPr>
          <w:delText>Introduction</w:delText>
        </w:r>
        <w:r w:rsidDel="00692F55">
          <w:rPr>
            <w:webHidden/>
          </w:rPr>
          <w:tab/>
          <w:delText>1</w:delText>
        </w:r>
      </w:del>
    </w:p>
    <w:p w14:paraId="18BCF2CD" w14:textId="449F527D" w:rsidR="00C34ED1" w:rsidDel="00692F55" w:rsidRDefault="00A628CE">
      <w:pPr>
        <w:pStyle w:val="TOC2"/>
        <w:rPr>
          <w:del w:id="170" w:author="Tohline, Chris" w:date="2016-12-22T18:13:00Z"/>
          <w:rFonts w:asciiTheme="minorHAnsi" w:eastAsiaTheme="minorEastAsia" w:hAnsiTheme="minorHAnsi" w:cstheme="minorBidi"/>
          <w:sz w:val="22"/>
          <w:szCs w:val="22"/>
        </w:rPr>
      </w:pPr>
      <w:del w:id="171" w:author="Tohline, Chris" w:date="2016-12-22T18:13:00Z">
        <w:r w:rsidRPr="00692F55" w:rsidDel="00692F55">
          <w:rPr>
            <w:rPrChange w:id="172" w:author="Tohline, Chris" w:date="2016-12-22T18:13:00Z">
              <w:rPr>
                <w:rStyle w:val="Hyperlink"/>
              </w:rPr>
            </w:rPrChange>
          </w:rPr>
          <w:delText>1.1</w:delText>
        </w:r>
        <w:r w:rsidDel="00692F55">
          <w:rPr>
            <w:rFonts w:asciiTheme="minorHAnsi" w:eastAsiaTheme="minorEastAsia" w:hAnsiTheme="minorHAnsi" w:cstheme="minorBidi"/>
            <w:sz w:val="22"/>
            <w:szCs w:val="22"/>
          </w:rPr>
          <w:tab/>
        </w:r>
        <w:r w:rsidRPr="00692F55" w:rsidDel="00692F55">
          <w:rPr>
            <w:rPrChange w:id="173" w:author="Tohline, Chris" w:date="2016-12-22T18:13:00Z">
              <w:rPr>
                <w:rStyle w:val="Hyperlink"/>
              </w:rPr>
            </w:rPrChange>
          </w:rPr>
          <w:delText>Background</w:delText>
        </w:r>
        <w:r w:rsidDel="00692F55">
          <w:rPr>
            <w:webHidden/>
          </w:rPr>
          <w:tab/>
          <w:delText>1</w:delText>
        </w:r>
      </w:del>
    </w:p>
    <w:p w14:paraId="23BB5055" w14:textId="395DF391" w:rsidR="00C34ED1" w:rsidDel="00692F55" w:rsidRDefault="00A628CE">
      <w:pPr>
        <w:pStyle w:val="TOC2"/>
        <w:rPr>
          <w:del w:id="174" w:author="Tohline, Chris" w:date="2016-12-22T18:13:00Z"/>
          <w:rFonts w:asciiTheme="minorHAnsi" w:eastAsiaTheme="minorEastAsia" w:hAnsiTheme="minorHAnsi" w:cstheme="minorBidi"/>
          <w:sz w:val="22"/>
          <w:szCs w:val="22"/>
        </w:rPr>
      </w:pPr>
      <w:del w:id="175" w:author="Tohline, Chris" w:date="2016-12-22T18:13:00Z">
        <w:r w:rsidRPr="00692F55" w:rsidDel="00692F55">
          <w:rPr>
            <w:rPrChange w:id="176" w:author="Tohline, Chris" w:date="2016-12-22T18:13:00Z">
              <w:rPr>
                <w:rStyle w:val="Hyperlink"/>
              </w:rPr>
            </w:rPrChange>
          </w:rPr>
          <w:delText>1.2</w:delText>
        </w:r>
        <w:r w:rsidDel="00692F55">
          <w:rPr>
            <w:rFonts w:asciiTheme="minorHAnsi" w:eastAsiaTheme="minorEastAsia" w:hAnsiTheme="minorHAnsi" w:cstheme="minorBidi"/>
            <w:sz w:val="22"/>
            <w:szCs w:val="22"/>
          </w:rPr>
          <w:tab/>
        </w:r>
        <w:r w:rsidRPr="00692F55" w:rsidDel="00692F55">
          <w:rPr>
            <w:rPrChange w:id="177" w:author="Tohline, Chris" w:date="2016-12-22T18:13:00Z">
              <w:rPr>
                <w:rStyle w:val="Hyperlink"/>
              </w:rPr>
            </w:rPrChange>
          </w:rPr>
          <w:delText>Purpose</w:delText>
        </w:r>
        <w:r w:rsidDel="00692F55">
          <w:rPr>
            <w:webHidden/>
          </w:rPr>
          <w:tab/>
          <w:delText>1</w:delText>
        </w:r>
      </w:del>
    </w:p>
    <w:p w14:paraId="640586A6" w14:textId="1529B0AF" w:rsidR="00C34ED1" w:rsidDel="00692F55" w:rsidRDefault="00A628CE">
      <w:pPr>
        <w:pStyle w:val="TOC2"/>
        <w:rPr>
          <w:del w:id="178" w:author="Tohline, Chris" w:date="2016-12-22T18:13:00Z"/>
          <w:rFonts w:asciiTheme="minorHAnsi" w:eastAsiaTheme="minorEastAsia" w:hAnsiTheme="minorHAnsi" w:cstheme="minorBidi"/>
          <w:sz w:val="22"/>
          <w:szCs w:val="22"/>
        </w:rPr>
      </w:pPr>
      <w:del w:id="179" w:author="Tohline, Chris" w:date="2016-12-22T18:13:00Z">
        <w:r w:rsidRPr="00692F55" w:rsidDel="00692F55">
          <w:rPr>
            <w:rPrChange w:id="180" w:author="Tohline, Chris" w:date="2016-12-22T18:13:00Z">
              <w:rPr>
                <w:rStyle w:val="Hyperlink"/>
              </w:rPr>
            </w:rPrChange>
          </w:rPr>
          <w:delText>1.3</w:delText>
        </w:r>
        <w:r w:rsidDel="00692F55">
          <w:rPr>
            <w:rFonts w:asciiTheme="minorHAnsi" w:eastAsiaTheme="minorEastAsia" w:hAnsiTheme="minorHAnsi" w:cstheme="minorBidi"/>
            <w:sz w:val="22"/>
            <w:szCs w:val="22"/>
          </w:rPr>
          <w:tab/>
        </w:r>
        <w:r w:rsidRPr="00692F55" w:rsidDel="00692F55">
          <w:rPr>
            <w:rPrChange w:id="181" w:author="Tohline, Chris" w:date="2016-12-22T18:13:00Z">
              <w:rPr>
                <w:rStyle w:val="Hyperlink"/>
              </w:rPr>
            </w:rPrChange>
          </w:rPr>
          <w:delText>Application Description</w:delText>
        </w:r>
        <w:r w:rsidDel="00692F55">
          <w:rPr>
            <w:webHidden/>
          </w:rPr>
          <w:tab/>
          <w:delText>1</w:delText>
        </w:r>
      </w:del>
    </w:p>
    <w:p w14:paraId="430B69DE" w14:textId="63FBD1E6" w:rsidR="00C34ED1" w:rsidDel="00692F55" w:rsidRDefault="00A628CE">
      <w:pPr>
        <w:pStyle w:val="TOC1"/>
        <w:rPr>
          <w:del w:id="182" w:author="Tohline, Chris" w:date="2016-12-22T18:13:00Z"/>
          <w:rFonts w:asciiTheme="minorHAnsi" w:eastAsiaTheme="minorEastAsia" w:hAnsiTheme="minorHAnsi" w:cstheme="minorBidi"/>
          <w:b w:val="0"/>
          <w:sz w:val="22"/>
          <w:szCs w:val="22"/>
        </w:rPr>
      </w:pPr>
      <w:del w:id="183" w:author="Tohline, Chris" w:date="2016-12-22T18:13:00Z">
        <w:r w:rsidRPr="00692F55" w:rsidDel="00692F55">
          <w:rPr>
            <w:rPrChange w:id="184" w:author="Tohline, Chris" w:date="2016-12-22T18:13:00Z">
              <w:rPr>
                <w:rStyle w:val="Hyperlink"/>
              </w:rPr>
            </w:rPrChange>
          </w:rPr>
          <w:delText>2.</w:delText>
        </w:r>
        <w:r w:rsidDel="00692F55">
          <w:rPr>
            <w:rFonts w:asciiTheme="minorHAnsi" w:eastAsiaTheme="minorEastAsia" w:hAnsiTheme="minorHAnsi" w:cstheme="minorBidi"/>
            <w:b w:val="0"/>
            <w:sz w:val="22"/>
            <w:szCs w:val="22"/>
          </w:rPr>
          <w:tab/>
        </w:r>
        <w:r w:rsidRPr="00692F55" w:rsidDel="00692F55">
          <w:rPr>
            <w:rPrChange w:id="185" w:author="Tohline, Chris" w:date="2016-12-22T18:13:00Z">
              <w:rPr>
                <w:rStyle w:val="Hyperlink"/>
              </w:rPr>
            </w:rPrChange>
          </w:rPr>
          <w:delText>User Account Creation</w:delText>
        </w:r>
        <w:r w:rsidDel="00692F55">
          <w:rPr>
            <w:webHidden/>
          </w:rPr>
          <w:tab/>
          <w:delText>3</w:delText>
        </w:r>
      </w:del>
    </w:p>
    <w:p w14:paraId="27E94224" w14:textId="28E6A21E" w:rsidR="00C34ED1" w:rsidDel="00692F55" w:rsidRDefault="00A628CE">
      <w:pPr>
        <w:pStyle w:val="TOC2"/>
        <w:rPr>
          <w:del w:id="186" w:author="Tohline, Chris" w:date="2016-12-22T18:13:00Z"/>
          <w:rFonts w:asciiTheme="minorHAnsi" w:eastAsiaTheme="minorEastAsia" w:hAnsiTheme="minorHAnsi" w:cstheme="minorBidi"/>
          <w:sz w:val="22"/>
          <w:szCs w:val="22"/>
        </w:rPr>
      </w:pPr>
      <w:del w:id="187" w:author="Tohline, Chris" w:date="2016-12-22T18:13:00Z">
        <w:r w:rsidRPr="00692F55" w:rsidDel="00692F55">
          <w:rPr>
            <w:rPrChange w:id="188" w:author="Tohline, Chris" w:date="2016-12-22T18:13:00Z">
              <w:rPr>
                <w:rStyle w:val="Hyperlink"/>
              </w:rPr>
            </w:rPrChange>
          </w:rPr>
          <w:delText>2.1</w:delText>
        </w:r>
        <w:r w:rsidDel="00692F55">
          <w:rPr>
            <w:rFonts w:asciiTheme="minorHAnsi" w:eastAsiaTheme="minorEastAsia" w:hAnsiTheme="minorHAnsi" w:cstheme="minorBidi"/>
            <w:sz w:val="22"/>
            <w:szCs w:val="22"/>
          </w:rPr>
          <w:tab/>
        </w:r>
        <w:r w:rsidRPr="00692F55" w:rsidDel="00692F55">
          <w:rPr>
            <w:rPrChange w:id="189" w:author="Tohline, Chris" w:date="2016-12-22T18:13:00Z">
              <w:rPr>
                <w:rStyle w:val="Hyperlink"/>
              </w:rPr>
            </w:rPrChange>
          </w:rPr>
          <w:delText>Login Page</w:delText>
        </w:r>
        <w:r w:rsidDel="00692F55">
          <w:rPr>
            <w:webHidden/>
          </w:rPr>
          <w:tab/>
          <w:delText>3</w:delText>
        </w:r>
      </w:del>
    </w:p>
    <w:p w14:paraId="3A9B2669" w14:textId="60AADC6E" w:rsidR="00C34ED1" w:rsidDel="00692F55" w:rsidRDefault="00A628CE">
      <w:pPr>
        <w:pStyle w:val="TOC2"/>
        <w:rPr>
          <w:del w:id="190" w:author="Tohline, Chris" w:date="2016-12-22T18:13:00Z"/>
          <w:rFonts w:asciiTheme="minorHAnsi" w:eastAsiaTheme="minorEastAsia" w:hAnsiTheme="minorHAnsi" w:cstheme="minorBidi"/>
          <w:sz w:val="22"/>
          <w:szCs w:val="22"/>
        </w:rPr>
      </w:pPr>
      <w:del w:id="191" w:author="Tohline, Chris" w:date="2016-12-22T18:13:00Z">
        <w:r w:rsidRPr="00692F55" w:rsidDel="00692F55">
          <w:rPr>
            <w:rPrChange w:id="192" w:author="Tohline, Chris" w:date="2016-12-22T18:13:00Z">
              <w:rPr>
                <w:rStyle w:val="Hyperlink"/>
              </w:rPr>
            </w:rPrChange>
          </w:rPr>
          <w:delText>2.2</w:delText>
        </w:r>
        <w:r w:rsidDel="00692F55">
          <w:rPr>
            <w:rFonts w:asciiTheme="minorHAnsi" w:eastAsiaTheme="minorEastAsia" w:hAnsiTheme="minorHAnsi" w:cstheme="minorBidi"/>
            <w:sz w:val="22"/>
            <w:szCs w:val="22"/>
          </w:rPr>
          <w:tab/>
        </w:r>
        <w:r w:rsidRPr="00692F55" w:rsidDel="00692F55">
          <w:rPr>
            <w:rPrChange w:id="193" w:author="Tohline, Chris" w:date="2016-12-22T18:13:00Z">
              <w:rPr>
                <w:rStyle w:val="Hyperlink"/>
              </w:rPr>
            </w:rPrChange>
          </w:rPr>
          <w:delText>Creating a New User</w:delText>
        </w:r>
        <w:r w:rsidDel="00692F55">
          <w:rPr>
            <w:webHidden/>
          </w:rPr>
          <w:tab/>
          <w:delText>3</w:delText>
        </w:r>
      </w:del>
    </w:p>
    <w:p w14:paraId="6D1D60FC" w14:textId="6955B177" w:rsidR="00C34ED1" w:rsidDel="00692F55" w:rsidRDefault="00A628CE">
      <w:pPr>
        <w:pStyle w:val="TOC2"/>
        <w:rPr>
          <w:del w:id="194" w:author="Tohline, Chris" w:date="2016-12-22T18:13:00Z"/>
          <w:rFonts w:asciiTheme="minorHAnsi" w:eastAsiaTheme="minorEastAsia" w:hAnsiTheme="minorHAnsi" w:cstheme="minorBidi"/>
          <w:sz w:val="22"/>
          <w:szCs w:val="22"/>
        </w:rPr>
      </w:pPr>
      <w:del w:id="195" w:author="Tohline, Chris" w:date="2016-12-22T18:13:00Z">
        <w:r w:rsidRPr="00692F55" w:rsidDel="00692F55">
          <w:rPr>
            <w:rPrChange w:id="196" w:author="Tohline, Chris" w:date="2016-12-22T18:13:00Z">
              <w:rPr>
                <w:rStyle w:val="Hyperlink"/>
              </w:rPr>
            </w:rPrChange>
          </w:rPr>
          <w:delText>2.3</w:delText>
        </w:r>
        <w:r w:rsidDel="00692F55">
          <w:rPr>
            <w:rFonts w:asciiTheme="minorHAnsi" w:eastAsiaTheme="minorEastAsia" w:hAnsiTheme="minorHAnsi" w:cstheme="minorBidi"/>
            <w:sz w:val="22"/>
            <w:szCs w:val="22"/>
          </w:rPr>
          <w:tab/>
        </w:r>
        <w:r w:rsidRPr="00692F55" w:rsidDel="00692F55">
          <w:rPr>
            <w:rPrChange w:id="197" w:author="Tohline, Chris" w:date="2016-12-22T18:13:00Z">
              <w:rPr>
                <w:rStyle w:val="Hyperlink"/>
              </w:rPr>
            </w:rPrChange>
          </w:rPr>
          <w:delText>Resetting a Password</w:delText>
        </w:r>
        <w:r w:rsidDel="00692F55">
          <w:rPr>
            <w:webHidden/>
          </w:rPr>
          <w:tab/>
          <w:delText>4</w:delText>
        </w:r>
      </w:del>
    </w:p>
    <w:p w14:paraId="1B1E9165" w14:textId="0D60C5DF" w:rsidR="00C34ED1" w:rsidDel="00692F55" w:rsidRDefault="00A628CE">
      <w:pPr>
        <w:pStyle w:val="TOC2"/>
        <w:rPr>
          <w:del w:id="198" w:author="Tohline, Chris" w:date="2016-12-22T18:13:00Z"/>
          <w:rFonts w:asciiTheme="minorHAnsi" w:eastAsiaTheme="minorEastAsia" w:hAnsiTheme="minorHAnsi" w:cstheme="minorBidi"/>
          <w:sz w:val="22"/>
          <w:szCs w:val="22"/>
        </w:rPr>
      </w:pPr>
      <w:del w:id="199" w:author="Tohline, Chris" w:date="2016-12-22T18:13:00Z">
        <w:r w:rsidRPr="00692F55" w:rsidDel="00692F55">
          <w:rPr>
            <w:rPrChange w:id="200" w:author="Tohline, Chris" w:date="2016-12-22T18:13:00Z">
              <w:rPr>
                <w:rStyle w:val="Hyperlink"/>
              </w:rPr>
            </w:rPrChange>
          </w:rPr>
          <w:delText>2.4</w:delText>
        </w:r>
        <w:r w:rsidDel="00692F55">
          <w:rPr>
            <w:rFonts w:asciiTheme="minorHAnsi" w:eastAsiaTheme="minorEastAsia" w:hAnsiTheme="minorHAnsi" w:cstheme="minorBidi"/>
            <w:sz w:val="22"/>
            <w:szCs w:val="22"/>
          </w:rPr>
          <w:tab/>
        </w:r>
        <w:r w:rsidRPr="00692F55" w:rsidDel="00692F55">
          <w:rPr>
            <w:rPrChange w:id="201" w:author="Tohline, Chris" w:date="2016-12-22T18:13:00Z">
              <w:rPr>
                <w:rStyle w:val="Hyperlink"/>
              </w:rPr>
            </w:rPrChange>
          </w:rPr>
          <w:delText>Account Management</w:delText>
        </w:r>
        <w:r w:rsidDel="00692F55">
          <w:rPr>
            <w:webHidden/>
          </w:rPr>
          <w:tab/>
          <w:delText>5</w:delText>
        </w:r>
      </w:del>
    </w:p>
    <w:p w14:paraId="7EBC8E41" w14:textId="1F1F236A" w:rsidR="00C34ED1" w:rsidDel="00692F55" w:rsidRDefault="00A628CE">
      <w:pPr>
        <w:pStyle w:val="TOC1"/>
        <w:rPr>
          <w:del w:id="202" w:author="Tohline, Chris" w:date="2016-12-22T18:13:00Z"/>
          <w:rFonts w:asciiTheme="minorHAnsi" w:eastAsiaTheme="minorEastAsia" w:hAnsiTheme="minorHAnsi" w:cstheme="minorBidi"/>
          <w:b w:val="0"/>
          <w:sz w:val="22"/>
          <w:szCs w:val="22"/>
        </w:rPr>
      </w:pPr>
      <w:del w:id="203" w:author="Tohline, Chris" w:date="2016-12-22T18:13:00Z">
        <w:r w:rsidRPr="00692F55" w:rsidDel="00692F55">
          <w:rPr>
            <w:rPrChange w:id="204" w:author="Tohline, Chris" w:date="2016-12-22T18:13:00Z">
              <w:rPr>
                <w:rStyle w:val="Hyperlink"/>
              </w:rPr>
            </w:rPrChange>
          </w:rPr>
          <w:delText>3.</w:delText>
        </w:r>
        <w:r w:rsidDel="00692F55">
          <w:rPr>
            <w:rFonts w:asciiTheme="minorHAnsi" w:eastAsiaTheme="minorEastAsia" w:hAnsiTheme="minorHAnsi" w:cstheme="minorBidi"/>
            <w:b w:val="0"/>
            <w:sz w:val="22"/>
            <w:szCs w:val="22"/>
          </w:rPr>
          <w:tab/>
        </w:r>
        <w:r w:rsidRPr="00692F55" w:rsidDel="00692F55">
          <w:rPr>
            <w:rPrChange w:id="205" w:author="Tohline, Chris" w:date="2016-12-22T18:13:00Z">
              <w:rPr>
                <w:rStyle w:val="Hyperlink"/>
              </w:rPr>
            </w:rPrChange>
          </w:rPr>
          <w:delText>Measure Dashboard</w:delText>
        </w:r>
        <w:r w:rsidDel="00692F55">
          <w:rPr>
            <w:webHidden/>
          </w:rPr>
          <w:tab/>
          <w:delText>6</w:delText>
        </w:r>
      </w:del>
    </w:p>
    <w:p w14:paraId="22AA4728" w14:textId="09DF4EFF" w:rsidR="00C34ED1" w:rsidDel="00692F55" w:rsidRDefault="00A628CE">
      <w:pPr>
        <w:pStyle w:val="TOC2"/>
        <w:rPr>
          <w:del w:id="206" w:author="Tohline, Chris" w:date="2016-12-22T18:13:00Z"/>
          <w:rFonts w:asciiTheme="minorHAnsi" w:eastAsiaTheme="minorEastAsia" w:hAnsiTheme="minorHAnsi" w:cstheme="minorBidi"/>
          <w:sz w:val="22"/>
          <w:szCs w:val="22"/>
        </w:rPr>
      </w:pPr>
      <w:del w:id="207" w:author="Tohline, Chris" w:date="2016-12-22T18:13:00Z">
        <w:r w:rsidRPr="00692F55" w:rsidDel="00692F55">
          <w:rPr>
            <w:rPrChange w:id="208" w:author="Tohline, Chris" w:date="2016-12-22T18:13:00Z">
              <w:rPr>
                <w:rStyle w:val="Hyperlink"/>
              </w:rPr>
            </w:rPrChange>
          </w:rPr>
          <w:delText>3.1</w:delText>
        </w:r>
        <w:r w:rsidDel="00692F55">
          <w:rPr>
            <w:rFonts w:asciiTheme="minorHAnsi" w:eastAsiaTheme="minorEastAsia" w:hAnsiTheme="minorHAnsi" w:cstheme="minorBidi"/>
            <w:sz w:val="22"/>
            <w:szCs w:val="22"/>
          </w:rPr>
          <w:tab/>
        </w:r>
        <w:r w:rsidRPr="00692F55" w:rsidDel="00692F55">
          <w:rPr>
            <w:rPrChange w:id="209" w:author="Tohline, Chris" w:date="2016-12-22T18:13:00Z">
              <w:rPr>
                <w:rStyle w:val="Hyperlink"/>
              </w:rPr>
            </w:rPrChange>
          </w:rPr>
          <w:delText>Overview</w:delText>
        </w:r>
        <w:r w:rsidDel="00692F55">
          <w:rPr>
            <w:webHidden/>
          </w:rPr>
          <w:tab/>
          <w:delText>6</w:delText>
        </w:r>
      </w:del>
    </w:p>
    <w:p w14:paraId="7978809A" w14:textId="24677EA4" w:rsidR="00C34ED1" w:rsidDel="00692F55" w:rsidRDefault="00A628CE">
      <w:pPr>
        <w:pStyle w:val="TOC2"/>
        <w:rPr>
          <w:del w:id="210" w:author="Tohline, Chris" w:date="2016-12-22T18:13:00Z"/>
          <w:rFonts w:asciiTheme="minorHAnsi" w:eastAsiaTheme="minorEastAsia" w:hAnsiTheme="minorHAnsi" w:cstheme="minorBidi"/>
          <w:sz w:val="22"/>
          <w:szCs w:val="22"/>
        </w:rPr>
      </w:pPr>
      <w:del w:id="211" w:author="Tohline, Chris" w:date="2016-12-22T18:13:00Z">
        <w:r w:rsidRPr="00692F55" w:rsidDel="00692F55">
          <w:rPr>
            <w:rPrChange w:id="212" w:author="Tohline, Chris" w:date="2016-12-22T18:13:00Z">
              <w:rPr>
                <w:rStyle w:val="Hyperlink"/>
              </w:rPr>
            </w:rPrChange>
          </w:rPr>
          <w:delText>3.2</w:delText>
        </w:r>
        <w:r w:rsidDel="00692F55">
          <w:rPr>
            <w:rFonts w:asciiTheme="minorHAnsi" w:eastAsiaTheme="minorEastAsia" w:hAnsiTheme="minorHAnsi" w:cstheme="minorBidi"/>
            <w:sz w:val="22"/>
            <w:szCs w:val="22"/>
          </w:rPr>
          <w:tab/>
        </w:r>
        <w:r w:rsidRPr="00692F55" w:rsidDel="00692F55">
          <w:rPr>
            <w:rPrChange w:id="213" w:author="Tohline, Chris" w:date="2016-12-22T18:13:00Z">
              <w:rPr>
                <w:rStyle w:val="Hyperlink"/>
              </w:rPr>
            </w:rPrChange>
          </w:rPr>
          <w:delText>Loading a New Measure</w:delText>
        </w:r>
        <w:r w:rsidDel="00692F55">
          <w:rPr>
            <w:webHidden/>
          </w:rPr>
          <w:tab/>
          <w:delText>7</w:delText>
        </w:r>
      </w:del>
    </w:p>
    <w:p w14:paraId="1EEA8131" w14:textId="53804126" w:rsidR="00C34ED1" w:rsidDel="00692F55" w:rsidRDefault="00A628CE">
      <w:pPr>
        <w:pStyle w:val="TOC2"/>
        <w:rPr>
          <w:del w:id="214" w:author="Tohline, Chris" w:date="2016-12-22T18:13:00Z"/>
          <w:rFonts w:asciiTheme="minorHAnsi" w:eastAsiaTheme="minorEastAsia" w:hAnsiTheme="minorHAnsi" w:cstheme="minorBidi"/>
          <w:sz w:val="22"/>
          <w:szCs w:val="22"/>
        </w:rPr>
      </w:pPr>
      <w:del w:id="215" w:author="Tohline, Chris" w:date="2016-12-22T18:13:00Z">
        <w:r w:rsidRPr="00692F55" w:rsidDel="00692F55">
          <w:rPr>
            <w:rPrChange w:id="216" w:author="Tohline, Chris" w:date="2016-12-22T18:13:00Z">
              <w:rPr>
                <w:rStyle w:val="Hyperlink"/>
              </w:rPr>
            </w:rPrChange>
          </w:rPr>
          <w:delText>3.3</w:delText>
        </w:r>
        <w:r w:rsidDel="00692F55">
          <w:rPr>
            <w:rFonts w:asciiTheme="minorHAnsi" w:eastAsiaTheme="minorEastAsia" w:hAnsiTheme="minorHAnsi" w:cstheme="minorBidi"/>
            <w:sz w:val="22"/>
            <w:szCs w:val="22"/>
          </w:rPr>
          <w:tab/>
        </w:r>
        <w:r w:rsidRPr="00692F55" w:rsidDel="00692F55">
          <w:rPr>
            <w:rPrChange w:id="217" w:author="Tohline, Chris" w:date="2016-12-22T18:13:00Z">
              <w:rPr>
                <w:rStyle w:val="Hyperlink"/>
              </w:rPr>
            </w:rPrChange>
          </w:rPr>
          <w:delText>Updating a Measure</w:delText>
        </w:r>
        <w:r w:rsidDel="00692F55">
          <w:rPr>
            <w:webHidden/>
          </w:rPr>
          <w:tab/>
          <w:delText>10</w:delText>
        </w:r>
      </w:del>
    </w:p>
    <w:p w14:paraId="256B0859" w14:textId="6876084C" w:rsidR="00C34ED1" w:rsidDel="00692F55" w:rsidRDefault="00A628CE">
      <w:pPr>
        <w:pStyle w:val="TOC2"/>
        <w:rPr>
          <w:del w:id="218" w:author="Tohline, Chris" w:date="2016-12-22T18:13:00Z"/>
          <w:rFonts w:asciiTheme="minorHAnsi" w:eastAsiaTheme="minorEastAsia" w:hAnsiTheme="minorHAnsi" w:cstheme="minorBidi"/>
          <w:sz w:val="22"/>
          <w:szCs w:val="22"/>
        </w:rPr>
      </w:pPr>
      <w:del w:id="219" w:author="Tohline, Chris" w:date="2016-12-22T18:13:00Z">
        <w:r w:rsidRPr="00692F55" w:rsidDel="00692F55">
          <w:rPr>
            <w:rPrChange w:id="220" w:author="Tohline, Chris" w:date="2016-12-22T18:13:00Z">
              <w:rPr>
                <w:rStyle w:val="Hyperlink"/>
              </w:rPr>
            </w:rPrChange>
          </w:rPr>
          <w:delText>3.4</w:delText>
        </w:r>
        <w:r w:rsidDel="00692F55">
          <w:rPr>
            <w:rFonts w:asciiTheme="minorHAnsi" w:eastAsiaTheme="minorEastAsia" w:hAnsiTheme="minorHAnsi" w:cstheme="minorBidi"/>
            <w:sz w:val="22"/>
            <w:szCs w:val="22"/>
          </w:rPr>
          <w:tab/>
        </w:r>
        <w:r w:rsidRPr="00692F55" w:rsidDel="00692F55">
          <w:rPr>
            <w:rPrChange w:id="221" w:author="Tohline, Chris" w:date="2016-12-22T18:13:00Z">
              <w:rPr>
                <w:rStyle w:val="Hyperlink"/>
              </w:rPr>
            </w:rPrChange>
          </w:rPr>
          <w:delText>Creating Synthetic Test Records</w:delText>
        </w:r>
        <w:r w:rsidDel="00692F55">
          <w:rPr>
            <w:webHidden/>
          </w:rPr>
          <w:tab/>
          <w:delText>10</w:delText>
        </w:r>
      </w:del>
    </w:p>
    <w:p w14:paraId="162C061E" w14:textId="40FC407A" w:rsidR="00C34ED1" w:rsidDel="00692F55" w:rsidRDefault="00A628CE">
      <w:pPr>
        <w:pStyle w:val="TOC1"/>
        <w:rPr>
          <w:del w:id="222" w:author="Tohline, Chris" w:date="2016-12-22T18:13:00Z"/>
          <w:rFonts w:asciiTheme="minorHAnsi" w:eastAsiaTheme="minorEastAsia" w:hAnsiTheme="minorHAnsi" w:cstheme="minorBidi"/>
          <w:b w:val="0"/>
          <w:sz w:val="22"/>
          <w:szCs w:val="22"/>
        </w:rPr>
      </w:pPr>
      <w:del w:id="223" w:author="Tohline, Chris" w:date="2016-12-22T18:13:00Z">
        <w:r w:rsidRPr="00692F55" w:rsidDel="00692F55">
          <w:rPr>
            <w:rPrChange w:id="224" w:author="Tohline, Chris" w:date="2016-12-22T18:13:00Z">
              <w:rPr>
                <w:rStyle w:val="Hyperlink"/>
              </w:rPr>
            </w:rPrChange>
          </w:rPr>
          <w:delText>4.</w:delText>
        </w:r>
        <w:r w:rsidDel="00692F55">
          <w:rPr>
            <w:rFonts w:asciiTheme="minorHAnsi" w:eastAsiaTheme="minorEastAsia" w:hAnsiTheme="minorHAnsi" w:cstheme="minorBidi"/>
            <w:b w:val="0"/>
            <w:sz w:val="22"/>
            <w:szCs w:val="22"/>
          </w:rPr>
          <w:tab/>
        </w:r>
        <w:r w:rsidRPr="00692F55" w:rsidDel="00692F55">
          <w:rPr>
            <w:rPrChange w:id="225" w:author="Tohline, Chris" w:date="2016-12-22T18:13:00Z">
              <w:rPr>
                <w:rStyle w:val="Hyperlink"/>
              </w:rPr>
            </w:rPrChange>
          </w:rPr>
          <w:delText>Measure Results View</w:delText>
        </w:r>
        <w:r w:rsidDel="00692F55">
          <w:rPr>
            <w:webHidden/>
          </w:rPr>
          <w:tab/>
          <w:delText>12</w:delText>
        </w:r>
      </w:del>
    </w:p>
    <w:p w14:paraId="31F360D3" w14:textId="3620BC24" w:rsidR="00C34ED1" w:rsidDel="00692F55" w:rsidRDefault="00A628CE">
      <w:pPr>
        <w:pStyle w:val="TOC2"/>
        <w:rPr>
          <w:del w:id="226" w:author="Tohline, Chris" w:date="2016-12-22T18:13:00Z"/>
          <w:rFonts w:asciiTheme="minorHAnsi" w:eastAsiaTheme="minorEastAsia" w:hAnsiTheme="minorHAnsi" w:cstheme="minorBidi"/>
          <w:sz w:val="22"/>
          <w:szCs w:val="22"/>
        </w:rPr>
      </w:pPr>
      <w:del w:id="227" w:author="Tohline, Chris" w:date="2016-12-22T18:13:00Z">
        <w:r w:rsidRPr="00692F55" w:rsidDel="00692F55">
          <w:rPr>
            <w:rPrChange w:id="228" w:author="Tohline, Chris" w:date="2016-12-22T18:13:00Z">
              <w:rPr>
                <w:rStyle w:val="Hyperlink"/>
              </w:rPr>
            </w:rPrChange>
          </w:rPr>
          <w:delText>4.1</w:delText>
        </w:r>
        <w:r w:rsidDel="00692F55">
          <w:rPr>
            <w:rFonts w:asciiTheme="minorHAnsi" w:eastAsiaTheme="minorEastAsia" w:hAnsiTheme="minorHAnsi" w:cstheme="minorBidi"/>
            <w:sz w:val="22"/>
            <w:szCs w:val="22"/>
          </w:rPr>
          <w:tab/>
        </w:r>
        <w:r w:rsidRPr="00692F55" w:rsidDel="00692F55">
          <w:rPr>
            <w:rPrChange w:id="229" w:author="Tohline, Chris" w:date="2016-12-22T18:13:00Z">
              <w:rPr>
                <w:rStyle w:val="Hyperlink"/>
              </w:rPr>
            </w:rPrChange>
          </w:rPr>
          <w:delText>Overview</w:delText>
        </w:r>
        <w:r w:rsidDel="00692F55">
          <w:rPr>
            <w:webHidden/>
          </w:rPr>
          <w:tab/>
          <w:delText>12</w:delText>
        </w:r>
      </w:del>
    </w:p>
    <w:p w14:paraId="60D653C5" w14:textId="7D5828F2" w:rsidR="00C34ED1" w:rsidDel="00692F55" w:rsidRDefault="00A628CE">
      <w:pPr>
        <w:pStyle w:val="TOC2"/>
        <w:rPr>
          <w:del w:id="230" w:author="Tohline, Chris" w:date="2016-12-22T18:13:00Z"/>
          <w:rFonts w:asciiTheme="minorHAnsi" w:eastAsiaTheme="minorEastAsia" w:hAnsiTheme="minorHAnsi" w:cstheme="minorBidi"/>
          <w:sz w:val="22"/>
          <w:szCs w:val="22"/>
        </w:rPr>
      </w:pPr>
      <w:del w:id="231" w:author="Tohline, Chris" w:date="2016-12-22T18:13:00Z">
        <w:r w:rsidRPr="00692F55" w:rsidDel="00692F55">
          <w:rPr>
            <w:rPrChange w:id="232" w:author="Tohline, Chris" w:date="2016-12-22T18:13:00Z">
              <w:rPr>
                <w:rStyle w:val="Hyperlink"/>
              </w:rPr>
            </w:rPrChange>
          </w:rPr>
          <w:delText>4.2</w:delText>
        </w:r>
        <w:r w:rsidDel="00692F55">
          <w:rPr>
            <w:rFonts w:asciiTheme="minorHAnsi" w:eastAsiaTheme="minorEastAsia" w:hAnsiTheme="minorHAnsi" w:cstheme="minorBidi"/>
            <w:sz w:val="22"/>
            <w:szCs w:val="22"/>
          </w:rPr>
          <w:tab/>
        </w:r>
        <w:r w:rsidRPr="00692F55" w:rsidDel="00692F55">
          <w:rPr>
            <w:rPrChange w:id="233" w:author="Tohline, Chris" w:date="2016-12-22T18:13:00Z">
              <w:rPr>
                <w:rStyle w:val="Hyperlink"/>
              </w:rPr>
            </w:rPrChange>
          </w:rPr>
          <w:delText>Measure Logic</w:delText>
        </w:r>
        <w:r w:rsidDel="00692F55">
          <w:rPr>
            <w:webHidden/>
          </w:rPr>
          <w:tab/>
          <w:delText>14</w:delText>
        </w:r>
      </w:del>
    </w:p>
    <w:p w14:paraId="19589398" w14:textId="54961151" w:rsidR="00C34ED1" w:rsidDel="00692F55" w:rsidRDefault="00A628CE">
      <w:pPr>
        <w:pStyle w:val="TOC2"/>
        <w:rPr>
          <w:del w:id="234" w:author="Tohline, Chris" w:date="2016-12-22T18:13:00Z"/>
          <w:rFonts w:asciiTheme="minorHAnsi" w:eastAsiaTheme="minorEastAsia" w:hAnsiTheme="minorHAnsi" w:cstheme="minorBidi"/>
          <w:sz w:val="22"/>
          <w:szCs w:val="22"/>
        </w:rPr>
      </w:pPr>
      <w:del w:id="235" w:author="Tohline, Chris" w:date="2016-12-22T18:13:00Z">
        <w:r w:rsidRPr="00692F55" w:rsidDel="00692F55">
          <w:rPr>
            <w:rPrChange w:id="236" w:author="Tohline, Chris" w:date="2016-12-22T18:13:00Z">
              <w:rPr>
                <w:rStyle w:val="Hyperlink"/>
              </w:rPr>
            </w:rPrChange>
          </w:rPr>
          <w:delText>4.3</w:delText>
        </w:r>
        <w:r w:rsidDel="00692F55">
          <w:rPr>
            <w:rFonts w:asciiTheme="minorHAnsi" w:eastAsiaTheme="minorEastAsia" w:hAnsiTheme="minorHAnsi" w:cstheme="minorBidi"/>
            <w:sz w:val="22"/>
            <w:szCs w:val="22"/>
          </w:rPr>
          <w:tab/>
        </w:r>
        <w:r w:rsidRPr="00692F55" w:rsidDel="00692F55">
          <w:rPr>
            <w:rPrChange w:id="237" w:author="Tohline, Chris" w:date="2016-12-22T18:13:00Z">
              <w:rPr>
                <w:rStyle w:val="Hyperlink"/>
              </w:rPr>
            </w:rPrChange>
          </w:rPr>
          <w:delText>Creating a New Test Record</w:delText>
        </w:r>
        <w:r w:rsidDel="00692F55">
          <w:rPr>
            <w:webHidden/>
          </w:rPr>
          <w:tab/>
          <w:delText>14</w:delText>
        </w:r>
      </w:del>
    </w:p>
    <w:p w14:paraId="7622FEB0" w14:textId="07A79E70" w:rsidR="00C34ED1" w:rsidDel="00692F55" w:rsidRDefault="00A628CE">
      <w:pPr>
        <w:pStyle w:val="TOC2"/>
        <w:rPr>
          <w:del w:id="238" w:author="Tohline, Chris" w:date="2016-12-22T18:13:00Z"/>
          <w:rFonts w:asciiTheme="minorHAnsi" w:eastAsiaTheme="minorEastAsia" w:hAnsiTheme="minorHAnsi" w:cstheme="minorBidi"/>
          <w:sz w:val="22"/>
          <w:szCs w:val="22"/>
        </w:rPr>
      </w:pPr>
      <w:del w:id="239" w:author="Tohline, Chris" w:date="2016-12-22T18:13:00Z">
        <w:r w:rsidRPr="00692F55" w:rsidDel="00692F55">
          <w:rPr>
            <w:rPrChange w:id="240" w:author="Tohline, Chris" w:date="2016-12-22T18:13:00Z">
              <w:rPr>
                <w:rStyle w:val="Hyperlink"/>
              </w:rPr>
            </w:rPrChange>
          </w:rPr>
          <w:delText>4.4</w:delText>
        </w:r>
        <w:r w:rsidDel="00692F55">
          <w:rPr>
            <w:rFonts w:asciiTheme="minorHAnsi" w:eastAsiaTheme="minorEastAsia" w:hAnsiTheme="minorHAnsi" w:cstheme="minorBidi"/>
            <w:sz w:val="22"/>
            <w:szCs w:val="22"/>
          </w:rPr>
          <w:tab/>
        </w:r>
        <w:r w:rsidRPr="00692F55" w:rsidDel="00692F55">
          <w:rPr>
            <w:rPrChange w:id="241" w:author="Tohline, Chris" w:date="2016-12-22T18:13:00Z">
              <w:rPr>
                <w:rStyle w:val="Hyperlink"/>
              </w:rPr>
            </w:rPrChange>
          </w:rPr>
          <w:delText>Calculation Results</w:delText>
        </w:r>
        <w:r w:rsidDel="00692F55">
          <w:rPr>
            <w:webHidden/>
          </w:rPr>
          <w:tab/>
          <w:delText>15</w:delText>
        </w:r>
      </w:del>
    </w:p>
    <w:p w14:paraId="3791A94A" w14:textId="2DD949BA" w:rsidR="00C34ED1" w:rsidDel="00692F55" w:rsidRDefault="00A628CE">
      <w:pPr>
        <w:pStyle w:val="TOC2"/>
        <w:rPr>
          <w:del w:id="242" w:author="Tohline, Chris" w:date="2016-12-22T18:13:00Z"/>
          <w:rFonts w:asciiTheme="minorHAnsi" w:eastAsiaTheme="minorEastAsia" w:hAnsiTheme="minorHAnsi" w:cstheme="minorBidi"/>
          <w:sz w:val="22"/>
          <w:szCs w:val="22"/>
        </w:rPr>
      </w:pPr>
      <w:del w:id="243" w:author="Tohline, Chris" w:date="2016-12-22T18:13:00Z">
        <w:r w:rsidRPr="00692F55" w:rsidDel="00692F55">
          <w:rPr>
            <w:rPrChange w:id="244" w:author="Tohline, Chris" w:date="2016-12-22T18:13:00Z">
              <w:rPr>
                <w:rStyle w:val="Hyperlink"/>
              </w:rPr>
            </w:rPrChange>
          </w:rPr>
          <w:delText>4.5</w:delText>
        </w:r>
        <w:r w:rsidDel="00692F55">
          <w:rPr>
            <w:rFonts w:asciiTheme="minorHAnsi" w:eastAsiaTheme="minorEastAsia" w:hAnsiTheme="minorHAnsi" w:cstheme="minorBidi"/>
            <w:sz w:val="22"/>
            <w:szCs w:val="22"/>
          </w:rPr>
          <w:tab/>
        </w:r>
        <w:r w:rsidRPr="00692F55" w:rsidDel="00692F55">
          <w:rPr>
            <w:rPrChange w:id="245" w:author="Tohline, Chris" w:date="2016-12-22T18:13:00Z">
              <w:rPr>
                <w:rStyle w:val="Hyperlink"/>
              </w:rPr>
            </w:rPrChange>
          </w:rPr>
          <w:delText>Editing a Test Record</w:delText>
        </w:r>
        <w:r w:rsidDel="00692F55">
          <w:rPr>
            <w:webHidden/>
          </w:rPr>
          <w:tab/>
          <w:delText>17</w:delText>
        </w:r>
      </w:del>
    </w:p>
    <w:p w14:paraId="6A183F64" w14:textId="08F4E36F" w:rsidR="00C34ED1" w:rsidDel="00692F55" w:rsidRDefault="00A628CE">
      <w:pPr>
        <w:pStyle w:val="TOC2"/>
        <w:rPr>
          <w:del w:id="246" w:author="Tohline, Chris" w:date="2016-12-22T18:13:00Z"/>
          <w:rFonts w:asciiTheme="minorHAnsi" w:eastAsiaTheme="minorEastAsia" w:hAnsiTheme="minorHAnsi" w:cstheme="minorBidi"/>
          <w:sz w:val="22"/>
          <w:szCs w:val="22"/>
        </w:rPr>
      </w:pPr>
      <w:del w:id="247" w:author="Tohline, Chris" w:date="2016-12-22T18:13:00Z">
        <w:r w:rsidRPr="00692F55" w:rsidDel="00692F55">
          <w:rPr>
            <w:rPrChange w:id="248" w:author="Tohline, Chris" w:date="2016-12-22T18:13:00Z">
              <w:rPr>
                <w:rStyle w:val="Hyperlink"/>
              </w:rPr>
            </w:rPrChange>
          </w:rPr>
          <w:delText>4.6</w:delText>
        </w:r>
        <w:r w:rsidDel="00692F55">
          <w:rPr>
            <w:rFonts w:asciiTheme="minorHAnsi" w:eastAsiaTheme="minorEastAsia" w:hAnsiTheme="minorHAnsi" w:cstheme="minorBidi"/>
            <w:sz w:val="22"/>
            <w:szCs w:val="22"/>
          </w:rPr>
          <w:tab/>
        </w:r>
        <w:r w:rsidRPr="00692F55" w:rsidDel="00692F55">
          <w:rPr>
            <w:rPrChange w:id="249" w:author="Tohline, Chris" w:date="2016-12-22T18:13:00Z">
              <w:rPr>
                <w:rStyle w:val="Hyperlink"/>
              </w:rPr>
            </w:rPrChange>
          </w:rPr>
          <w:delText>Cloning a Test Record</w:delText>
        </w:r>
        <w:r w:rsidDel="00692F55">
          <w:rPr>
            <w:webHidden/>
          </w:rPr>
          <w:tab/>
          <w:delText>17</w:delText>
        </w:r>
      </w:del>
    </w:p>
    <w:p w14:paraId="3F44D26B" w14:textId="1E987E04" w:rsidR="00C34ED1" w:rsidDel="00692F55" w:rsidRDefault="00A628CE">
      <w:pPr>
        <w:pStyle w:val="TOC2"/>
        <w:rPr>
          <w:del w:id="250" w:author="Tohline, Chris" w:date="2016-12-22T18:13:00Z"/>
          <w:rFonts w:asciiTheme="minorHAnsi" w:eastAsiaTheme="minorEastAsia" w:hAnsiTheme="minorHAnsi" w:cstheme="minorBidi"/>
          <w:sz w:val="22"/>
          <w:szCs w:val="22"/>
        </w:rPr>
      </w:pPr>
      <w:del w:id="251" w:author="Tohline, Chris" w:date="2016-12-22T18:13:00Z">
        <w:r w:rsidRPr="00692F55" w:rsidDel="00692F55">
          <w:rPr>
            <w:rPrChange w:id="252" w:author="Tohline, Chris" w:date="2016-12-22T18:13:00Z">
              <w:rPr>
                <w:rStyle w:val="Hyperlink"/>
              </w:rPr>
            </w:rPrChange>
          </w:rPr>
          <w:lastRenderedPageBreak/>
          <w:delText>4.7</w:delText>
        </w:r>
        <w:r w:rsidDel="00692F55">
          <w:rPr>
            <w:rFonts w:asciiTheme="minorHAnsi" w:eastAsiaTheme="minorEastAsia" w:hAnsiTheme="minorHAnsi" w:cstheme="minorBidi"/>
            <w:sz w:val="22"/>
            <w:szCs w:val="22"/>
          </w:rPr>
          <w:tab/>
        </w:r>
        <w:r w:rsidRPr="00692F55" w:rsidDel="00692F55">
          <w:rPr>
            <w:rPrChange w:id="253" w:author="Tohline, Chris" w:date="2016-12-22T18:13:00Z">
              <w:rPr>
                <w:rStyle w:val="Hyperlink"/>
              </w:rPr>
            </w:rPrChange>
          </w:rPr>
          <w:delText>Deleting a Test Record</w:delText>
        </w:r>
        <w:r w:rsidDel="00692F55">
          <w:rPr>
            <w:webHidden/>
          </w:rPr>
          <w:tab/>
          <w:delText>18</w:delText>
        </w:r>
      </w:del>
    </w:p>
    <w:p w14:paraId="4E492CB6" w14:textId="0A61E4DF" w:rsidR="00C34ED1" w:rsidDel="00692F55" w:rsidRDefault="00A628CE">
      <w:pPr>
        <w:pStyle w:val="TOC2"/>
        <w:rPr>
          <w:del w:id="254" w:author="Tohline, Chris" w:date="2016-12-22T18:13:00Z"/>
          <w:rFonts w:asciiTheme="minorHAnsi" w:eastAsiaTheme="minorEastAsia" w:hAnsiTheme="minorHAnsi" w:cstheme="minorBidi"/>
          <w:sz w:val="22"/>
          <w:szCs w:val="22"/>
        </w:rPr>
      </w:pPr>
      <w:del w:id="255" w:author="Tohline, Chris" w:date="2016-12-22T18:13:00Z">
        <w:r w:rsidRPr="00692F55" w:rsidDel="00692F55">
          <w:rPr>
            <w:rPrChange w:id="256" w:author="Tohline, Chris" w:date="2016-12-22T18:13:00Z">
              <w:rPr>
                <w:rStyle w:val="Hyperlink"/>
              </w:rPr>
            </w:rPrChange>
          </w:rPr>
          <w:delText>4.8</w:delText>
        </w:r>
        <w:r w:rsidDel="00692F55">
          <w:rPr>
            <w:rFonts w:asciiTheme="minorHAnsi" w:eastAsiaTheme="minorEastAsia" w:hAnsiTheme="minorHAnsi" w:cstheme="minorBidi"/>
            <w:sz w:val="22"/>
            <w:szCs w:val="22"/>
          </w:rPr>
          <w:tab/>
        </w:r>
        <w:r w:rsidRPr="00692F55" w:rsidDel="00692F55">
          <w:rPr>
            <w:rPrChange w:id="257" w:author="Tohline, Chris" w:date="2016-12-22T18:13:00Z">
              <w:rPr>
                <w:rStyle w:val="Hyperlink"/>
              </w:rPr>
            </w:rPrChange>
          </w:rPr>
          <w:delText>Sharing a Test Record</w:delText>
        </w:r>
        <w:r w:rsidDel="00692F55">
          <w:rPr>
            <w:webHidden/>
          </w:rPr>
          <w:tab/>
          <w:delText>18</w:delText>
        </w:r>
      </w:del>
    </w:p>
    <w:p w14:paraId="684513C9" w14:textId="76E97D15" w:rsidR="00C34ED1" w:rsidDel="00692F55" w:rsidRDefault="00A628CE">
      <w:pPr>
        <w:pStyle w:val="TOC2"/>
        <w:rPr>
          <w:del w:id="258" w:author="Tohline, Chris" w:date="2016-12-22T18:13:00Z"/>
          <w:rFonts w:asciiTheme="minorHAnsi" w:eastAsiaTheme="minorEastAsia" w:hAnsiTheme="minorHAnsi" w:cstheme="minorBidi"/>
          <w:sz w:val="22"/>
          <w:szCs w:val="22"/>
        </w:rPr>
      </w:pPr>
      <w:del w:id="259" w:author="Tohline, Chris" w:date="2016-12-22T18:13:00Z">
        <w:r w:rsidRPr="00692F55" w:rsidDel="00692F55">
          <w:rPr>
            <w:rPrChange w:id="260" w:author="Tohline, Chris" w:date="2016-12-22T18:13:00Z">
              <w:rPr>
                <w:rStyle w:val="Hyperlink"/>
              </w:rPr>
            </w:rPrChange>
          </w:rPr>
          <w:delText>4.9</w:delText>
        </w:r>
        <w:r w:rsidDel="00692F55">
          <w:rPr>
            <w:rFonts w:asciiTheme="minorHAnsi" w:eastAsiaTheme="minorEastAsia" w:hAnsiTheme="minorHAnsi" w:cstheme="minorBidi"/>
            <w:sz w:val="22"/>
            <w:szCs w:val="22"/>
          </w:rPr>
          <w:tab/>
        </w:r>
        <w:r w:rsidRPr="00692F55" w:rsidDel="00692F55">
          <w:rPr>
            <w:rPrChange w:id="261" w:author="Tohline, Chris" w:date="2016-12-22T18:13:00Z">
              <w:rPr>
                <w:rStyle w:val="Hyperlink"/>
              </w:rPr>
            </w:rPrChange>
          </w:rPr>
          <w:delText>Updating a Measure</w:delText>
        </w:r>
        <w:r w:rsidDel="00692F55">
          <w:rPr>
            <w:webHidden/>
          </w:rPr>
          <w:tab/>
          <w:delText>18</w:delText>
        </w:r>
      </w:del>
    </w:p>
    <w:p w14:paraId="3D1505C6" w14:textId="7757EDC2" w:rsidR="00C34ED1" w:rsidDel="00692F55" w:rsidRDefault="00A628CE">
      <w:pPr>
        <w:pStyle w:val="TOC2"/>
        <w:rPr>
          <w:del w:id="262" w:author="Tohline, Chris" w:date="2016-12-22T18:13:00Z"/>
          <w:rFonts w:asciiTheme="minorHAnsi" w:eastAsiaTheme="minorEastAsia" w:hAnsiTheme="minorHAnsi" w:cstheme="minorBidi"/>
          <w:sz w:val="22"/>
          <w:szCs w:val="22"/>
        </w:rPr>
      </w:pPr>
      <w:del w:id="263" w:author="Tohline, Chris" w:date="2016-12-22T18:13:00Z">
        <w:r w:rsidRPr="00692F55" w:rsidDel="00692F55">
          <w:rPr>
            <w:rPrChange w:id="264" w:author="Tohline, Chris" w:date="2016-12-22T18:13:00Z">
              <w:rPr>
                <w:rStyle w:val="Hyperlink"/>
              </w:rPr>
            </w:rPrChange>
          </w:rPr>
          <w:delText>4.10</w:delText>
        </w:r>
        <w:r w:rsidDel="00692F55">
          <w:rPr>
            <w:rFonts w:asciiTheme="minorHAnsi" w:eastAsiaTheme="minorEastAsia" w:hAnsiTheme="minorHAnsi" w:cstheme="minorBidi"/>
            <w:sz w:val="22"/>
            <w:szCs w:val="22"/>
          </w:rPr>
          <w:tab/>
        </w:r>
        <w:r w:rsidRPr="00692F55" w:rsidDel="00692F55">
          <w:rPr>
            <w:rPrChange w:id="265" w:author="Tohline, Chris" w:date="2016-12-22T18:13:00Z">
              <w:rPr>
                <w:rStyle w:val="Hyperlink"/>
              </w:rPr>
            </w:rPrChange>
          </w:rPr>
          <w:delText>Deleting a Measure</w:delText>
        </w:r>
        <w:r w:rsidDel="00692F55">
          <w:rPr>
            <w:webHidden/>
          </w:rPr>
          <w:tab/>
          <w:delText>18</w:delText>
        </w:r>
      </w:del>
    </w:p>
    <w:p w14:paraId="6A8B4B27" w14:textId="5C5AD92D" w:rsidR="00C34ED1" w:rsidDel="00692F55" w:rsidRDefault="00A628CE">
      <w:pPr>
        <w:pStyle w:val="TOC1"/>
        <w:rPr>
          <w:del w:id="266" w:author="Tohline, Chris" w:date="2016-12-22T18:13:00Z"/>
          <w:rFonts w:asciiTheme="minorHAnsi" w:eastAsiaTheme="minorEastAsia" w:hAnsiTheme="minorHAnsi" w:cstheme="minorBidi"/>
          <w:b w:val="0"/>
          <w:sz w:val="22"/>
          <w:szCs w:val="22"/>
        </w:rPr>
      </w:pPr>
      <w:del w:id="267" w:author="Tohline, Chris" w:date="2016-12-22T18:13:00Z">
        <w:r w:rsidRPr="00692F55" w:rsidDel="00692F55">
          <w:rPr>
            <w:rPrChange w:id="268" w:author="Tohline, Chris" w:date="2016-12-22T18:13:00Z">
              <w:rPr>
                <w:rStyle w:val="Hyperlink"/>
              </w:rPr>
            </w:rPrChange>
          </w:rPr>
          <w:delText>5.</w:delText>
        </w:r>
        <w:r w:rsidDel="00692F55">
          <w:rPr>
            <w:rFonts w:asciiTheme="minorHAnsi" w:eastAsiaTheme="minorEastAsia" w:hAnsiTheme="minorHAnsi" w:cstheme="minorBidi"/>
            <w:b w:val="0"/>
            <w:sz w:val="22"/>
            <w:szCs w:val="22"/>
          </w:rPr>
          <w:tab/>
        </w:r>
        <w:r w:rsidRPr="00692F55" w:rsidDel="00692F55">
          <w:rPr>
            <w:rPrChange w:id="269" w:author="Tohline, Chris" w:date="2016-12-22T18:13:00Z">
              <w:rPr>
                <w:rStyle w:val="Hyperlink"/>
              </w:rPr>
            </w:rPrChange>
          </w:rPr>
          <w:delText>Building a Patient Test Record</w:delText>
        </w:r>
        <w:r w:rsidDel="00692F55">
          <w:rPr>
            <w:webHidden/>
          </w:rPr>
          <w:tab/>
          <w:delText>19</w:delText>
        </w:r>
      </w:del>
    </w:p>
    <w:p w14:paraId="7CCF0948" w14:textId="7B6FD8BF" w:rsidR="00C34ED1" w:rsidDel="00692F55" w:rsidRDefault="00A628CE">
      <w:pPr>
        <w:pStyle w:val="TOC2"/>
        <w:rPr>
          <w:del w:id="270" w:author="Tohline, Chris" w:date="2016-12-22T18:13:00Z"/>
          <w:rFonts w:asciiTheme="minorHAnsi" w:eastAsiaTheme="minorEastAsia" w:hAnsiTheme="minorHAnsi" w:cstheme="minorBidi"/>
          <w:sz w:val="22"/>
          <w:szCs w:val="22"/>
        </w:rPr>
      </w:pPr>
      <w:del w:id="271" w:author="Tohline, Chris" w:date="2016-12-22T18:13:00Z">
        <w:r w:rsidRPr="00692F55" w:rsidDel="00692F55">
          <w:rPr>
            <w:rPrChange w:id="272" w:author="Tohline, Chris" w:date="2016-12-22T18:13:00Z">
              <w:rPr>
                <w:rStyle w:val="Hyperlink"/>
              </w:rPr>
            </w:rPrChange>
          </w:rPr>
          <w:delText>5.1</w:delText>
        </w:r>
        <w:r w:rsidDel="00692F55">
          <w:rPr>
            <w:rFonts w:asciiTheme="minorHAnsi" w:eastAsiaTheme="minorEastAsia" w:hAnsiTheme="minorHAnsi" w:cstheme="minorBidi"/>
            <w:sz w:val="22"/>
            <w:szCs w:val="22"/>
          </w:rPr>
          <w:tab/>
        </w:r>
        <w:r w:rsidRPr="00692F55" w:rsidDel="00692F55">
          <w:rPr>
            <w:rPrChange w:id="273" w:author="Tohline, Chris" w:date="2016-12-22T18:13:00Z">
              <w:rPr>
                <w:rStyle w:val="Hyperlink"/>
              </w:rPr>
            </w:rPrChange>
          </w:rPr>
          <w:delText>Overview</w:delText>
        </w:r>
        <w:r w:rsidDel="00692F55">
          <w:rPr>
            <w:webHidden/>
          </w:rPr>
          <w:tab/>
          <w:delText>19</w:delText>
        </w:r>
      </w:del>
    </w:p>
    <w:p w14:paraId="2DA40180" w14:textId="780F6C29" w:rsidR="00C34ED1" w:rsidDel="00692F55" w:rsidRDefault="00A628CE">
      <w:pPr>
        <w:pStyle w:val="TOC2"/>
        <w:rPr>
          <w:del w:id="274" w:author="Tohline, Chris" w:date="2016-12-22T18:13:00Z"/>
          <w:rFonts w:asciiTheme="minorHAnsi" w:eastAsiaTheme="minorEastAsia" w:hAnsiTheme="minorHAnsi" w:cstheme="minorBidi"/>
          <w:sz w:val="22"/>
          <w:szCs w:val="22"/>
        </w:rPr>
      </w:pPr>
      <w:del w:id="275" w:author="Tohline, Chris" w:date="2016-12-22T18:13:00Z">
        <w:r w:rsidRPr="00692F55" w:rsidDel="00692F55">
          <w:rPr>
            <w:rPrChange w:id="276" w:author="Tohline, Chris" w:date="2016-12-22T18:13:00Z">
              <w:rPr>
                <w:rStyle w:val="Hyperlink"/>
              </w:rPr>
            </w:rPrChange>
          </w:rPr>
          <w:delText>5.2</w:delText>
        </w:r>
        <w:r w:rsidDel="00692F55">
          <w:rPr>
            <w:rFonts w:asciiTheme="minorHAnsi" w:eastAsiaTheme="minorEastAsia" w:hAnsiTheme="minorHAnsi" w:cstheme="minorBidi"/>
            <w:sz w:val="22"/>
            <w:szCs w:val="22"/>
          </w:rPr>
          <w:tab/>
        </w:r>
        <w:r w:rsidRPr="00692F55" w:rsidDel="00692F55">
          <w:rPr>
            <w:rPrChange w:id="277" w:author="Tohline, Chris" w:date="2016-12-22T18:13:00Z">
              <w:rPr>
                <w:rStyle w:val="Hyperlink"/>
              </w:rPr>
            </w:rPrChange>
          </w:rPr>
          <w:delText>Building a Synthetic Patient</w:delText>
        </w:r>
        <w:r w:rsidDel="00692F55">
          <w:rPr>
            <w:webHidden/>
          </w:rPr>
          <w:tab/>
          <w:delText>20</w:delText>
        </w:r>
      </w:del>
    </w:p>
    <w:p w14:paraId="07DA462C" w14:textId="5F1A2872" w:rsidR="00C34ED1" w:rsidDel="00692F55" w:rsidRDefault="00A628CE">
      <w:pPr>
        <w:pStyle w:val="TOC2"/>
        <w:rPr>
          <w:del w:id="278" w:author="Tohline, Chris" w:date="2016-12-22T18:13:00Z"/>
          <w:rFonts w:asciiTheme="minorHAnsi" w:eastAsiaTheme="minorEastAsia" w:hAnsiTheme="minorHAnsi" w:cstheme="minorBidi"/>
          <w:sz w:val="22"/>
          <w:szCs w:val="22"/>
        </w:rPr>
      </w:pPr>
      <w:del w:id="279" w:author="Tohline, Chris" w:date="2016-12-22T18:13:00Z">
        <w:r w:rsidRPr="00692F55" w:rsidDel="00692F55">
          <w:rPr>
            <w:rPrChange w:id="280" w:author="Tohline, Chris" w:date="2016-12-22T18:13:00Z">
              <w:rPr>
                <w:rStyle w:val="Hyperlink"/>
              </w:rPr>
            </w:rPrChange>
          </w:rPr>
          <w:delText>5.3</w:delText>
        </w:r>
        <w:r w:rsidDel="00692F55">
          <w:rPr>
            <w:rFonts w:asciiTheme="minorHAnsi" w:eastAsiaTheme="minorEastAsia" w:hAnsiTheme="minorHAnsi" w:cstheme="minorBidi"/>
            <w:sz w:val="22"/>
            <w:szCs w:val="22"/>
          </w:rPr>
          <w:tab/>
        </w:r>
        <w:r w:rsidRPr="00692F55" w:rsidDel="00692F55">
          <w:rPr>
            <w:rPrChange w:id="281" w:author="Tohline, Chris" w:date="2016-12-22T18:13:00Z">
              <w:rPr>
                <w:rStyle w:val="Hyperlink"/>
              </w:rPr>
            </w:rPrChange>
          </w:rPr>
          <w:delText>Building the Patient History</w:delText>
        </w:r>
        <w:r w:rsidDel="00692F55">
          <w:rPr>
            <w:webHidden/>
          </w:rPr>
          <w:tab/>
          <w:delText>21</w:delText>
        </w:r>
      </w:del>
    </w:p>
    <w:p w14:paraId="5BC2C213" w14:textId="30B97848" w:rsidR="00C34ED1" w:rsidDel="00692F55" w:rsidRDefault="00A628CE">
      <w:pPr>
        <w:pStyle w:val="TOC3"/>
        <w:rPr>
          <w:del w:id="282" w:author="Tohline, Chris" w:date="2016-12-22T18:13:00Z"/>
          <w:rFonts w:asciiTheme="minorHAnsi" w:eastAsiaTheme="minorEastAsia" w:hAnsiTheme="minorHAnsi" w:cstheme="minorBidi"/>
          <w:noProof/>
          <w:sz w:val="22"/>
          <w:szCs w:val="22"/>
        </w:rPr>
      </w:pPr>
      <w:del w:id="283" w:author="Tohline, Chris" w:date="2016-12-22T18:13:00Z">
        <w:r w:rsidRPr="00692F55" w:rsidDel="00692F55">
          <w:rPr>
            <w:noProof/>
            <w:rPrChange w:id="284" w:author="Tohline, Chris" w:date="2016-12-22T18:13:00Z">
              <w:rPr>
                <w:rStyle w:val="Hyperlink"/>
                <w:noProof/>
              </w:rPr>
            </w:rPrChange>
          </w:rPr>
          <w:delText>5.3.1</w:delText>
        </w:r>
        <w:r w:rsidDel="00692F55">
          <w:rPr>
            <w:rFonts w:asciiTheme="minorHAnsi" w:eastAsiaTheme="minorEastAsia" w:hAnsiTheme="minorHAnsi" w:cstheme="minorBidi"/>
            <w:noProof/>
            <w:sz w:val="22"/>
            <w:szCs w:val="22"/>
          </w:rPr>
          <w:tab/>
        </w:r>
        <w:r w:rsidRPr="00692F55" w:rsidDel="00692F55">
          <w:rPr>
            <w:noProof/>
            <w:rPrChange w:id="285" w:author="Tohline, Chris" w:date="2016-12-22T18:13:00Z">
              <w:rPr>
                <w:rStyle w:val="Hyperlink"/>
                <w:noProof/>
              </w:rPr>
            </w:rPrChange>
          </w:rPr>
          <w:delText>Patient History Items that Fulfill Past Items</w:delText>
        </w:r>
        <w:r w:rsidDel="00692F55">
          <w:rPr>
            <w:noProof/>
            <w:webHidden/>
          </w:rPr>
          <w:tab/>
          <w:delText>23</w:delText>
        </w:r>
      </w:del>
    </w:p>
    <w:p w14:paraId="599C46AA" w14:textId="5551EC5D" w:rsidR="00C34ED1" w:rsidDel="00692F55" w:rsidRDefault="00A628CE">
      <w:pPr>
        <w:pStyle w:val="TOC3"/>
        <w:rPr>
          <w:del w:id="286" w:author="Tohline, Chris" w:date="2016-12-22T18:13:00Z"/>
          <w:rFonts w:asciiTheme="minorHAnsi" w:eastAsiaTheme="minorEastAsia" w:hAnsiTheme="minorHAnsi" w:cstheme="minorBidi"/>
          <w:noProof/>
          <w:sz w:val="22"/>
          <w:szCs w:val="22"/>
        </w:rPr>
      </w:pPr>
      <w:del w:id="287" w:author="Tohline, Chris" w:date="2016-12-22T18:13:00Z">
        <w:r w:rsidRPr="00692F55" w:rsidDel="00692F55">
          <w:rPr>
            <w:noProof/>
            <w:rPrChange w:id="288" w:author="Tohline, Chris" w:date="2016-12-22T18:13:00Z">
              <w:rPr>
                <w:rStyle w:val="Hyperlink"/>
                <w:noProof/>
              </w:rPr>
            </w:rPrChange>
          </w:rPr>
          <w:delText>5.3.2</w:delText>
        </w:r>
        <w:r w:rsidDel="00692F55">
          <w:rPr>
            <w:rFonts w:asciiTheme="minorHAnsi" w:eastAsiaTheme="minorEastAsia" w:hAnsiTheme="minorHAnsi" w:cstheme="minorBidi"/>
            <w:noProof/>
            <w:sz w:val="22"/>
            <w:szCs w:val="22"/>
          </w:rPr>
          <w:tab/>
        </w:r>
        <w:r w:rsidRPr="00692F55" w:rsidDel="00692F55">
          <w:rPr>
            <w:noProof/>
            <w:rPrChange w:id="289" w:author="Tohline, Chris" w:date="2016-12-22T18:13:00Z">
              <w:rPr>
                <w:rStyle w:val="Hyperlink"/>
                <w:noProof/>
              </w:rPr>
            </w:rPrChange>
          </w:rPr>
          <w:delText>Representing a Cumulative Medication Duration</w:delText>
        </w:r>
        <w:r w:rsidDel="00692F55">
          <w:rPr>
            <w:noProof/>
            <w:webHidden/>
          </w:rPr>
          <w:tab/>
          <w:delText>23</w:delText>
        </w:r>
      </w:del>
    </w:p>
    <w:p w14:paraId="5B4FD9F2" w14:textId="66239EE0" w:rsidR="00C34ED1" w:rsidDel="00692F55" w:rsidRDefault="00A628CE">
      <w:pPr>
        <w:pStyle w:val="TOC2"/>
        <w:rPr>
          <w:del w:id="290" w:author="Tohline, Chris" w:date="2016-12-22T18:13:00Z"/>
          <w:rFonts w:asciiTheme="minorHAnsi" w:eastAsiaTheme="minorEastAsia" w:hAnsiTheme="minorHAnsi" w:cstheme="minorBidi"/>
          <w:sz w:val="22"/>
          <w:szCs w:val="22"/>
        </w:rPr>
      </w:pPr>
      <w:del w:id="291" w:author="Tohline, Chris" w:date="2016-12-22T18:13:00Z">
        <w:r w:rsidRPr="00692F55" w:rsidDel="00692F55">
          <w:rPr>
            <w:rPrChange w:id="292" w:author="Tohline, Chris" w:date="2016-12-22T18:13:00Z">
              <w:rPr>
                <w:rStyle w:val="Hyperlink"/>
              </w:rPr>
            </w:rPrChange>
          </w:rPr>
          <w:delText>5.4</w:delText>
        </w:r>
        <w:r w:rsidDel="00692F55">
          <w:rPr>
            <w:rFonts w:asciiTheme="minorHAnsi" w:eastAsiaTheme="minorEastAsia" w:hAnsiTheme="minorHAnsi" w:cstheme="minorBidi"/>
            <w:sz w:val="22"/>
            <w:szCs w:val="22"/>
          </w:rPr>
          <w:tab/>
        </w:r>
        <w:r w:rsidRPr="00692F55" w:rsidDel="00692F55">
          <w:rPr>
            <w:rPrChange w:id="293" w:author="Tohline, Chris" w:date="2016-12-22T18:13:00Z">
              <w:rPr>
                <w:rStyle w:val="Hyperlink"/>
              </w:rPr>
            </w:rPrChange>
          </w:rPr>
          <w:delText>Incremental Calculation</w:delText>
        </w:r>
        <w:r w:rsidDel="00692F55">
          <w:rPr>
            <w:webHidden/>
          </w:rPr>
          <w:tab/>
          <w:delText>24</w:delText>
        </w:r>
      </w:del>
    </w:p>
    <w:p w14:paraId="2169123A" w14:textId="63E7F02D" w:rsidR="00C34ED1" w:rsidDel="00692F55" w:rsidRDefault="00A628CE">
      <w:pPr>
        <w:pStyle w:val="TOC2"/>
        <w:rPr>
          <w:del w:id="294" w:author="Tohline, Chris" w:date="2016-12-22T18:13:00Z"/>
          <w:rFonts w:asciiTheme="minorHAnsi" w:eastAsiaTheme="minorEastAsia" w:hAnsiTheme="minorHAnsi" w:cstheme="minorBidi"/>
          <w:sz w:val="22"/>
          <w:szCs w:val="22"/>
        </w:rPr>
      </w:pPr>
      <w:del w:id="295" w:author="Tohline, Chris" w:date="2016-12-22T18:13:00Z">
        <w:r w:rsidRPr="00692F55" w:rsidDel="00692F55">
          <w:rPr>
            <w:rPrChange w:id="296" w:author="Tohline, Chris" w:date="2016-12-22T18:13:00Z">
              <w:rPr>
                <w:rStyle w:val="Hyperlink"/>
              </w:rPr>
            </w:rPrChange>
          </w:rPr>
          <w:delText>5.5</w:delText>
        </w:r>
        <w:r w:rsidDel="00692F55">
          <w:rPr>
            <w:rFonts w:asciiTheme="minorHAnsi" w:eastAsiaTheme="minorEastAsia" w:hAnsiTheme="minorHAnsi" w:cstheme="minorBidi"/>
            <w:sz w:val="22"/>
            <w:szCs w:val="22"/>
          </w:rPr>
          <w:tab/>
        </w:r>
        <w:r w:rsidRPr="00692F55" w:rsidDel="00692F55">
          <w:rPr>
            <w:rPrChange w:id="297" w:author="Tohline, Chris" w:date="2016-12-22T18:13:00Z">
              <w:rPr>
                <w:rStyle w:val="Hyperlink"/>
              </w:rPr>
            </w:rPrChange>
          </w:rPr>
          <w:delText>Outdated Code Sets</w:delText>
        </w:r>
        <w:r w:rsidDel="00692F55">
          <w:rPr>
            <w:webHidden/>
          </w:rPr>
          <w:tab/>
          <w:delText>25</w:delText>
        </w:r>
      </w:del>
    </w:p>
    <w:p w14:paraId="56ECF178" w14:textId="73ED5B6D" w:rsidR="00C34ED1" w:rsidDel="00692F55" w:rsidRDefault="00A628CE">
      <w:pPr>
        <w:pStyle w:val="TOC1"/>
        <w:rPr>
          <w:del w:id="298" w:author="Tohline, Chris" w:date="2016-12-22T18:13:00Z"/>
          <w:rFonts w:asciiTheme="minorHAnsi" w:eastAsiaTheme="minorEastAsia" w:hAnsiTheme="minorHAnsi" w:cstheme="minorBidi"/>
          <w:b w:val="0"/>
          <w:sz w:val="22"/>
          <w:szCs w:val="22"/>
        </w:rPr>
      </w:pPr>
      <w:del w:id="299" w:author="Tohline, Chris" w:date="2016-12-22T18:13:00Z">
        <w:r w:rsidRPr="00692F55" w:rsidDel="00692F55">
          <w:rPr>
            <w:rPrChange w:id="300" w:author="Tohline, Chris" w:date="2016-12-22T18:13:00Z">
              <w:rPr>
                <w:rStyle w:val="Hyperlink"/>
              </w:rPr>
            </w:rPrChange>
          </w:rPr>
          <w:delText>6.</w:delText>
        </w:r>
        <w:r w:rsidDel="00692F55">
          <w:rPr>
            <w:rFonts w:asciiTheme="minorHAnsi" w:eastAsiaTheme="minorEastAsia" w:hAnsiTheme="minorHAnsi" w:cstheme="minorBidi"/>
            <w:b w:val="0"/>
            <w:sz w:val="22"/>
            <w:szCs w:val="22"/>
          </w:rPr>
          <w:tab/>
        </w:r>
        <w:r w:rsidRPr="00692F55" w:rsidDel="00692F55">
          <w:rPr>
            <w:rPrChange w:id="301" w:author="Tohline, Chris" w:date="2016-12-22T18:13:00Z">
              <w:rPr>
                <w:rStyle w:val="Hyperlink"/>
              </w:rPr>
            </w:rPrChange>
          </w:rPr>
          <w:delText>Patient Dashboard</w:delText>
        </w:r>
        <w:r w:rsidDel="00692F55">
          <w:rPr>
            <w:webHidden/>
          </w:rPr>
          <w:tab/>
          <w:delText>26</w:delText>
        </w:r>
      </w:del>
    </w:p>
    <w:p w14:paraId="5AF85D7C" w14:textId="5450FF22" w:rsidR="00C34ED1" w:rsidDel="00692F55" w:rsidRDefault="00A628CE">
      <w:pPr>
        <w:pStyle w:val="TOC2"/>
        <w:rPr>
          <w:del w:id="302" w:author="Tohline, Chris" w:date="2016-12-22T18:13:00Z"/>
          <w:rFonts w:asciiTheme="minorHAnsi" w:eastAsiaTheme="minorEastAsia" w:hAnsiTheme="minorHAnsi" w:cstheme="minorBidi"/>
          <w:sz w:val="22"/>
          <w:szCs w:val="22"/>
        </w:rPr>
      </w:pPr>
      <w:del w:id="303" w:author="Tohline, Chris" w:date="2016-12-22T18:13:00Z">
        <w:r w:rsidRPr="00692F55" w:rsidDel="00692F55">
          <w:rPr>
            <w:rPrChange w:id="304" w:author="Tohline, Chris" w:date="2016-12-22T18:13:00Z">
              <w:rPr>
                <w:rStyle w:val="Hyperlink"/>
              </w:rPr>
            </w:rPrChange>
          </w:rPr>
          <w:delText>6.1</w:delText>
        </w:r>
        <w:r w:rsidDel="00692F55">
          <w:rPr>
            <w:rFonts w:asciiTheme="minorHAnsi" w:eastAsiaTheme="minorEastAsia" w:hAnsiTheme="minorHAnsi" w:cstheme="minorBidi"/>
            <w:sz w:val="22"/>
            <w:szCs w:val="22"/>
          </w:rPr>
          <w:tab/>
        </w:r>
        <w:r w:rsidRPr="00692F55" w:rsidDel="00692F55">
          <w:rPr>
            <w:rPrChange w:id="305" w:author="Tohline, Chris" w:date="2016-12-22T18:13:00Z">
              <w:rPr>
                <w:rStyle w:val="Hyperlink"/>
              </w:rPr>
            </w:rPrChange>
          </w:rPr>
          <w:delText>Overview</w:delText>
        </w:r>
        <w:r w:rsidDel="00692F55">
          <w:rPr>
            <w:webHidden/>
          </w:rPr>
          <w:tab/>
          <w:delText>26</w:delText>
        </w:r>
      </w:del>
    </w:p>
    <w:p w14:paraId="05275689" w14:textId="438725B8" w:rsidR="00C34ED1" w:rsidDel="00692F55" w:rsidRDefault="00A628CE">
      <w:pPr>
        <w:pStyle w:val="TOC2"/>
        <w:rPr>
          <w:del w:id="306" w:author="Tohline, Chris" w:date="2016-12-22T18:13:00Z"/>
          <w:rFonts w:asciiTheme="minorHAnsi" w:eastAsiaTheme="minorEastAsia" w:hAnsiTheme="minorHAnsi" w:cstheme="minorBidi"/>
          <w:sz w:val="22"/>
          <w:szCs w:val="22"/>
        </w:rPr>
      </w:pPr>
      <w:del w:id="307" w:author="Tohline, Chris" w:date="2016-12-22T18:13:00Z">
        <w:r w:rsidRPr="00692F55" w:rsidDel="00692F55">
          <w:rPr>
            <w:rPrChange w:id="308" w:author="Tohline, Chris" w:date="2016-12-22T18:13:00Z">
              <w:rPr>
                <w:rStyle w:val="Hyperlink"/>
              </w:rPr>
            </w:rPrChange>
          </w:rPr>
          <w:delText>6.2</w:delText>
        </w:r>
        <w:r w:rsidDel="00692F55">
          <w:rPr>
            <w:rFonts w:asciiTheme="minorHAnsi" w:eastAsiaTheme="minorEastAsia" w:hAnsiTheme="minorHAnsi" w:cstheme="minorBidi"/>
            <w:sz w:val="22"/>
            <w:szCs w:val="22"/>
          </w:rPr>
          <w:tab/>
        </w:r>
        <w:r w:rsidRPr="00692F55" w:rsidDel="00692F55">
          <w:rPr>
            <w:rPrChange w:id="309" w:author="Tohline, Chris" w:date="2016-12-22T18:13:00Z">
              <w:rPr>
                <w:rStyle w:val="Hyperlink"/>
              </w:rPr>
            </w:rPrChange>
          </w:rPr>
          <w:delText>Adding and Editing Patients</w:delText>
        </w:r>
        <w:r w:rsidDel="00692F55">
          <w:rPr>
            <w:webHidden/>
          </w:rPr>
          <w:tab/>
          <w:delText>28</w:delText>
        </w:r>
      </w:del>
    </w:p>
    <w:p w14:paraId="512F7C3E" w14:textId="16EA2CE0" w:rsidR="00C34ED1" w:rsidDel="00692F55" w:rsidRDefault="00A628CE">
      <w:pPr>
        <w:pStyle w:val="TOC1"/>
        <w:rPr>
          <w:del w:id="310" w:author="Tohline, Chris" w:date="2016-12-22T18:13:00Z"/>
          <w:rFonts w:asciiTheme="minorHAnsi" w:eastAsiaTheme="minorEastAsia" w:hAnsiTheme="minorHAnsi" w:cstheme="minorBidi"/>
          <w:b w:val="0"/>
          <w:sz w:val="22"/>
          <w:szCs w:val="22"/>
        </w:rPr>
      </w:pPr>
      <w:del w:id="311" w:author="Tohline, Chris" w:date="2016-12-22T18:13:00Z">
        <w:r w:rsidRPr="00692F55" w:rsidDel="00692F55">
          <w:rPr>
            <w:rPrChange w:id="312" w:author="Tohline, Chris" w:date="2016-12-22T18:13:00Z">
              <w:rPr>
                <w:rStyle w:val="Hyperlink"/>
              </w:rPr>
            </w:rPrChange>
          </w:rPr>
          <w:delText>7.</w:delText>
        </w:r>
        <w:r w:rsidDel="00692F55">
          <w:rPr>
            <w:rFonts w:asciiTheme="minorHAnsi" w:eastAsiaTheme="minorEastAsia" w:hAnsiTheme="minorHAnsi" w:cstheme="minorBidi"/>
            <w:b w:val="0"/>
            <w:sz w:val="22"/>
            <w:szCs w:val="22"/>
          </w:rPr>
          <w:tab/>
        </w:r>
        <w:r w:rsidRPr="00692F55" w:rsidDel="00692F55">
          <w:rPr>
            <w:rPrChange w:id="313" w:author="Tohline, Chris" w:date="2016-12-22T18:13:00Z">
              <w:rPr>
                <w:rStyle w:val="Hyperlink"/>
              </w:rPr>
            </w:rPrChange>
          </w:rPr>
          <w:delText>CQL Learning Tool</w:delText>
        </w:r>
        <w:r w:rsidDel="00692F55">
          <w:rPr>
            <w:webHidden/>
          </w:rPr>
          <w:tab/>
          <w:delText>30</w:delText>
        </w:r>
      </w:del>
    </w:p>
    <w:p w14:paraId="25BE3263" w14:textId="1C43D255" w:rsidR="00C34ED1" w:rsidDel="00692F55" w:rsidRDefault="00A628CE">
      <w:pPr>
        <w:pStyle w:val="TOC2"/>
        <w:rPr>
          <w:del w:id="314" w:author="Tohline, Chris" w:date="2016-12-22T18:13:00Z"/>
          <w:rFonts w:asciiTheme="minorHAnsi" w:eastAsiaTheme="minorEastAsia" w:hAnsiTheme="minorHAnsi" w:cstheme="minorBidi"/>
          <w:sz w:val="22"/>
          <w:szCs w:val="22"/>
        </w:rPr>
      </w:pPr>
      <w:del w:id="315" w:author="Tohline, Chris" w:date="2016-12-22T18:13:00Z">
        <w:r w:rsidRPr="00692F55" w:rsidDel="00692F55">
          <w:rPr>
            <w:rPrChange w:id="316" w:author="Tohline, Chris" w:date="2016-12-22T18:13:00Z">
              <w:rPr>
                <w:rStyle w:val="Hyperlink"/>
              </w:rPr>
            </w:rPrChange>
          </w:rPr>
          <w:delText>7.1</w:delText>
        </w:r>
        <w:r w:rsidDel="00692F55">
          <w:rPr>
            <w:rFonts w:asciiTheme="minorHAnsi" w:eastAsiaTheme="minorEastAsia" w:hAnsiTheme="minorHAnsi" w:cstheme="minorBidi"/>
            <w:sz w:val="22"/>
            <w:szCs w:val="22"/>
          </w:rPr>
          <w:tab/>
        </w:r>
        <w:r w:rsidRPr="00692F55" w:rsidDel="00692F55">
          <w:rPr>
            <w:rPrChange w:id="317" w:author="Tohline, Chris" w:date="2016-12-22T18:13:00Z">
              <w:rPr>
                <w:rStyle w:val="Hyperlink"/>
              </w:rPr>
            </w:rPrChange>
          </w:rPr>
          <w:delText>Overview</w:delText>
        </w:r>
        <w:r w:rsidDel="00692F55">
          <w:rPr>
            <w:webHidden/>
          </w:rPr>
          <w:tab/>
          <w:delText>30</w:delText>
        </w:r>
      </w:del>
    </w:p>
    <w:p w14:paraId="0C9FCDF8" w14:textId="73CA12DE" w:rsidR="00C34ED1" w:rsidDel="00692F55" w:rsidRDefault="00A628CE">
      <w:pPr>
        <w:pStyle w:val="TOC1"/>
        <w:rPr>
          <w:del w:id="318" w:author="Tohline, Chris" w:date="2016-12-22T18:13:00Z"/>
          <w:rFonts w:asciiTheme="minorHAnsi" w:eastAsiaTheme="minorEastAsia" w:hAnsiTheme="minorHAnsi" w:cstheme="minorBidi"/>
          <w:b w:val="0"/>
          <w:sz w:val="22"/>
          <w:szCs w:val="22"/>
        </w:rPr>
      </w:pPr>
      <w:del w:id="319" w:author="Tohline, Chris" w:date="2016-12-22T18:13:00Z">
        <w:r w:rsidRPr="00692F55" w:rsidDel="00692F55">
          <w:rPr>
            <w:rPrChange w:id="320" w:author="Tohline, Chris" w:date="2016-12-22T18:13:00Z">
              <w:rPr>
                <w:rStyle w:val="Hyperlink"/>
              </w:rPr>
            </w:rPrChange>
          </w:rPr>
          <w:delText>8.</w:delText>
        </w:r>
        <w:r w:rsidDel="00692F55">
          <w:rPr>
            <w:rFonts w:asciiTheme="minorHAnsi" w:eastAsiaTheme="minorEastAsia" w:hAnsiTheme="minorHAnsi" w:cstheme="minorBidi"/>
            <w:b w:val="0"/>
            <w:sz w:val="22"/>
            <w:szCs w:val="22"/>
          </w:rPr>
          <w:tab/>
        </w:r>
        <w:r w:rsidRPr="00692F55" w:rsidDel="00692F55">
          <w:rPr>
            <w:rPrChange w:id="321" w:author="Tohline, Chris" w:date="2016-12-22T18:13:00Z">
              <w:rPr>
                <w:rStyle w:val="Hyperlink"/>
              </w:rPr>
            </w:rPrChange>
          </w:rPr>
          <w:delText>Importing Patients from the Patient Bank</w:delText>
        </w:r>
        <w:r w:rsidDel="00692F55">
          <w:rPr>
            <w:webHidden/>
          </w:rPr>
          <w:tab/>
          <w:delText>33</w:delText>
        </w:r>
      </w:del>
    </w:p>
    <w:p w14:paraId="69AD59F0" w14:textId="548BB46B" w:rsidR="00C34ED1" w:rsidDel="00692F55" w:rsidRDefault="00A628CE">
      <w:pPr>
        <w:pStyle w:val="TOC2"/>
        <w:rPr>
          <w:del w:id="322" w:author="Tohline, Chris" w:date="2016-12-22T18:13:00Z"/>
          <w:rFonts w:asciiTheme="minorHAnsi" w:eastAsiaTheme="minorEastAsia" w:hAnsiTheme="minorHAnsi" w:cstheme="minorBidi"/>
          <w:sz w:val="22"/>
          <w:szCs w:val="22"/>
        </w:rPr>
      </w:pPr>
      <w:del w:id="323" w:author="Tohline, Chris" w:date="2016-12-22T18:13:00Z">
        <w:r w:rsidRPr="00692F55" w:rsidDel="00692F55">
          <w:rPr>
            <w:rPrChange w:id="324" w:author="Tohline, Chris" w:date="2016-12-22T18:13:00Z">
              <w:rPr>
                <w:rStyle w:val="Hyperlink"/>
              </w:rPr>
            </w:rPrChange>
          </w:rPr>
          <w:delText>8.1</w:delText>
        </w:r>
        <w:r w:rsidDel="00692F55">
          <w:rPr>
            <w:rFonts w:asciiTheme="minorHAnsi" w:eastAsiaTheme="minorEastAsia" w:hAnsiTheme="minorHAnsi" w:cstheme="minorBidi"/>
            <w:sz w:val="22"/>
            <w:szCs w:val="22"/>
          </w:rPr>
          <w:tab/>
        </w:r>
        <w:r w:rsidRPr="00692F55" w:rsidDel="00692F55">
          <w:rPr>
            <w:rPrChange w:id="325" w:author="Tohline, Chris" w:date="2016-12-22T18:13:00Z">
              <w:rPr>
                <w:rStyle w:val="Hyperlink"/>
              </w:rPr>
            </w:rPrChange>
          </w:rPr>
          <w:delText>Overview</w:delText>
        </w:r>
        <w:r w:rsidDel="00692F55">
          <w:rPr>
            <w:webHidden/>
          </w:rPr>
          <w:tab/>
          <w:delText>33</w:delText>
        </w:r>
      </w:del>
    </w:p>
    <w:p w14:paraId="3A604AE4" w14:textId="2D2D978D" w:rsidR="00C34ED1" w:rsidDel="00692F55" w:rsidRDefault="00A628CE">
      <w:pPr>
        <w:pStyle w:val="TOC2"/>
        <w:rPr>
          <w:del w:id="326" w:author="Tohline, Chris" w:date="2016-12-22T18:13:00Z"/>
          <w:rFonts w:asciiTheme="minorHAnsi" w:eastAsiaTheme="minorEastAsia" w:hAnsiTheme="minorHAnsi" w:cstheme="minorBidi"/>
          <w:sz w:val="22"/>
          <w:szCs w:val="22"/>
        </w:rPr>
      </w:pPr>
      <w:del w:id="327" w:author="Tohline, Chris" w:date="2016-12-22T18:13:00Z">
        <w:r w:rsidRPr="00692F55" w:rsidDel="00692F55">
          <w:rPr>
            <w:rPrChange w:id="328" w:author="Tohline, Chris" w:date="2016-12-22T18:13:00Z">
              <w:rPr>
                <w:rStyle w:val="Hyperlink"/>
              </w:rPr>
            </w:rPrChange>
          </w:rPr>
          <w:delText>8.2</w:delText>
        </w:r>
        <w:r w:rsidDel="00692F55">
          <w:rPr>
            <w:rFonts w:asciiTheme="minorHAnsi" w:eastAsiaTheme="minorEastAsia" w:hAnsiTheme="minorHAnsi" w:cstheme="minorBidi"/>
            <w:sz w:val="22"/>
            <w:szCs w:val="22"/>
          </w:rPr>
          <w:tab/>
        </w:r>
        <w:r w:rsidRPr="00692F55" w:rsidDel="00692F55">
          <w:rPr>
            <w:rPrChange w:id="329" w:author="Tohline, Chris" w:date="2016-12-22T18:13:00Z">
              <w:rPr>
                <w:rStyle w:val="Hyperlink"/>
              </w:rPr>
            </w:rPrChange>
          </w:rPr>
          <w:delText>Filtering Patient Results</w:delText>
        </w:r>
        <w:r w:rsidDel="00692F55">
          <w:rPr>
            <w:webHidden/>
          </w:rPr>
          <w:tab/>
          <w:delText>35</w:delText>
        </w:r>
      </w:del>
    </w:p>
    <w:p w14:paraId="1B25EC97" w14:textId="65D9EEC0" w:rsidR="00C34ED1" w:rsidDel="00692F55" w:rsidRDefault="00A628CE">
      <w:pPr>
        <w:pStyle w:val="TOC2"/>
        <w:rPr>
          <w:del w:id="330" w:author="Tohline, Chris" w:date="2016-12-22T18:13:00Z"/>
          <w:rFonts w:asciiTheme="minorHAnsi" w:eastAsiaTheme="minorEastAsia" w:hAnsiTheme="minorHAnsi" w:cstheme="minorBidi"/>
          <w:sz w:val="22"/>
          <w:szCs w:val="22"/>
        </w:rPr>
      </w:pPr>
      <w:del w:id="331" w:author="Tohline, Chris" w:date="2016-12-22T18:13:00Z">
        <w:r w:rsidRPr="00692F55" w:rsidDel="00692F55">
          <w:rPr>
            <w:rPrChange w:id="332" w:author="Tohline, Chris" w:date="2016-12-22T18:13:00Z">
              <w:rPr>
                <w:rStyle w:val="Hyperlink"/>
              </w:rPr>
            </w:rPrChange>
          </w:rPr>
          <w:delText>8.3</w:delText>
        </w:r>
        <w:r w:rsidDel="00692F55">
          <w:rPr>
            <w:rFonts w:asciiTheme="minorHAnsi" w:eastAsiaTheme="minorEastAsia" w:hAnsiTheme="minorHAnsi" w:cstheme="minorBidi"/>
            <w:sz w:val="22"/>
            <w:szCs w:val="22"/>
          </w:rPr>
          <w:tab/>
        </w:r>
        <w:r w:rsidRPr="00692F55" w:rsidDel="00692F55">
          <w:rPr>
            <w:rPrChange w:id="333" w:author="Tohline, Chris" w:date="2016-12-22T18:13:00Z">
              <w:rPr>
                <w:rStyle w:val="Hyperlink"/>
              </w:rPr>
            </w:rPrChange>
          </w:rPr>
          <w:delText>Using Test Patients</w:delText>
        </w:r>
        <w:r w:rsidDel="00692F55">
          <w:rPr>
            <w:webHidden/>
          </w:rPr>
          <w:tab/>
          <w:delText>35</w:delText>
        </w:r>
      </w:del>
    </w:p>
    <w:p w14:paraId="18F21594" w14:textId="5E184225" w:rsidR="00C34ED1" w:rsidDel="00692F55" w:rsidRDefault="00A628CE">
      <w:pPr>
        <w:pStyle w:val="TOC1"/>
        <w:rPr>
          <w:del w:id="334" w:author="Tohline, Chris" w:date="2016-12-22T18:13:00Z"/>
          <w:rFonts w:asciiTheme="minorHAnsi" w:eastAsiaTheme="minorEastAsia" w:hAnsiTheme="minorHAnsi" w:cstheme="minorBidi"/>
          <w:b w:val="0"/>
          <w:sz w:val="22"/>
          <w:szCs w:val="22"/>
        </w:rPr>
      </w:pPr>
      <w:del w:id="335" w:author="Tohline, Chris" w:date="2016-12-22T18:13:00Z">
        <w:r w:rsidRPr="00692F55" w:rsidDel="00692F55">
          <w:rPr>
            <w:rPrChange w:id="336" w:author="Tohline, Chris" w:date="2016-12-22T18:13:00Z">
              <w:rPr>
                <w:rStyle w:val="Hyperlink"/>
              </w:rPr>
            </w:rPrChange>
          </w:rPr>
          <w:delText>9.</w:delText>
        </w:r>
        <w:r w:rsidDel="00692F55">
          <w:rPr>
            <w:rFonts w:asciiTheme="minorHAnsi" w:eastAsiaTheme="minorEastAsia" w:hAnsiTheme="minorHAnsi" w:cstheme="minorBidi"/>
            <w:b w:val="0"/>
            <w:sz w:val="22"/>
            <w:szCs w:val="22"/>
          </w:rPr>
          <w:tab/>
        </w:r>
        <w:r w:rsidRPr="00692F55" w:rsidDel="00692F55">
          <w:rPr>
            <w:rPrChange w:id="337" w:author="Tohline, Chris" w:date="2016-12-22T18:13:00Z">
              <w:rPr>
                <w:rStyle w:val="Hyperlink"/>
              </w:rPr>
            </w:rPrChange>
          </w:rPr>
          <w:delText>Additional Tools</w:delText>
        </w:r>
        <w:r w:rsidDel="00692F55">
          <w:rPr>
            <w:webHidden/>
          </w:rPr>
          <w:tab/>
          <w:delText>38</w:delText>
        </w:r>
      </w:del>
    </w:p>
    <w:p w14:paraId="1A329580" w14:textId="467E028C" w:rsidR="00C34ED1" w:rsidDel="00692F55" w:rsidRDefault="00A628CE">
      <w:pPr>
        <w:pStyle w:val="TOC2"/>
        <w:rPr>
          <w:del w:id="338" w:author="Tohline, Chris" w:date="2016-12-22T18:13:00Z"/>
          <w:rFonts w:asciiTheme="minorHAnsi" w:eastAsiaTheme="minorEastAsia" w:hAnsiTheme="minorHAnsi" w:cstheme="minorBidi"/>
          <w:sz w:val="22"/>
          <w:szCs w:val="22"/>
        </w:rPr>
      </w:pPr>
      <w:del w:id="339" w:author="Tohline, Chris" w:date="2016-12-22T18:13:00Z">
        <w:r w:rsidRPr="00692F55" w:rsidDel="00692F55">
          <w:rPr>
            <w:rPrChange w:id="340" w:author="Tohline, Chris" w:date="2016-12-22T18:13:00Z">
              <w:rPr>
                <w:rStyle w:val="Hyperlink"/>
              </w:rPr>
            </w:rPrChange>
          </w:rPr>
          <w:delText>9.1</w:delText>
        </w:r>
        <w:r w:rsidDel="00692F55">
          <w:rPr>
            <w:rFonts w:asciiTheme="minorHAnsi" w:eastAsiaTheme="minorEastAsia" w:hAnsiTheme="minorHAnsi" w:cstheme="minorBidi"/>
            <w:sz w:val="22"/>
            <w:szCs w:val="22"/>
          </w:rPr>
          <w:tab/>
        </w:r>
        <w:r w:rsidRPr="00692F55" w:rsidDel="00692F55">
          <w:rPr>
            <w:rPrChange w:id="341" w:author="Tohline, Chris" w:date="2016-12-22T18:13:00Z">
              <w:rPr>
                <w:rStyle w:val="Hyperlink"/>
              </w:rPr>
            </w:rPrChange>
          </w:rPr>
          <w:delText>Complexity and Change Dashboard</w:delText>
        </w:r>
        <w:r w:rsidDel="00692F55">
          <w:rPr>
            <w:webHidden/>
          </w:rPr>
          <w:tab/>
          <w:delText>38</w:delText>
        </w:r>
      </w:del>
    </w:p>
    <w:p w14:paraId="219E14F6" w14:textId="55178A0B" w:rsidR="00C34ED1" w:rsidDel="00692F55" w:rsidRDefault="00A628CE">
      <w:pPr>
        <w:pStyle w:val="TOC1"/>
        <w:rPr>
          <w:del w:id="342" w:author="Tohline, Chris" w:date="2016-12-22T18:13:00Z"/>
          <w:rFonts w:asciiTheme="minorHAnsi" w:eastAsiaTheme="minorEastAsia" w:hAnsiTheme="minorHAnsi" w:cstheme="minorBidi"/>
          <w:b w:val="0"/>
          <w:sz w:val="22"/>
          <w:szCs w:val="22"/>
        </w:rPr>
      </w:pPr>
      <w:del w:id="343" w:author="Tohline, Chris" w:date="2016-12-22T18:13:00Z">
        <w:r w:rsidRPr="00692F55" w:rsidDel="00692F55">
          <w:rPr>
            <w:rPrChange w:id="344" w:author="Tohline, Chris" w:date="2016-12-22T18:13:00Z">
              <w:rPr>
                <w:rStyle w:val="Hyperlink"/>
              </w:rPr>
            </w:rPrChange>
          </w:rPr>
          <w:delText>10.</w:delText>
        </w:r>
        <w:r w:rsidDel="00692F55">
          <w:rPr>
            <w:rFonts w:asciiTheme="minorHAnsi" w:eastAsiaTheme="minorEastAsia" w:hAnsiTheme="minorHAnsi" w:cstheme="minorBidi"/>
            <w:b w:val="0"/>
            <w:sz w:val="22"/>
            <w:szCs w:val="22"/>
          </w:rPr>
          <w:tab/>
        </w:r>
        <w:r w:rsidRPr="00692F55" w:rsidDel="00692F55">
          <w:rPr>
            <w:rPrChange w:id="345" w:author="Tohline, Chris" w:date="2016-12-22T18:13:00Z">
              <w:rPr>
                <w:rStyle w:val="Hyperlink"/>
              </w:rPr>
            </w:rPrChange>
          </w:rPr>
          <w:delText>Feedback and Support</w:delText>
        </w:r>
        <w:r w:rsidDel="00692F55">
          <w:rPr>
            <w:webHidden/>
          </w:rPr>
          <w:tab/>
          <w:delText>41</w:delText>
        </w:r>
      </w:del>
    </w:p>
    <w:p w14:paraId="4896E374" w14:textId="76E7C7A7" w:rsidR="00C34ED1" w:rsidDel="00692F55" w:rsidRDefault="00A628CE">
      <w:pPr>
        <w:pStyle w:val="TOC1"/>
        <w:rPr>
          <w:del w:id="346" w:author="Tohline, Chris" w:date="2016-12-22T18:13:00Z"/>
          <w:rFonts w:asciiTheme="minorHAnsi" w:eastAsiaTheme="minorEastAsia" w:hAnsiTheme="minorHAnsi" w:cstheme="minorBidi"/>
          <w:b w:val="0"/>
          <w:sz w:val="22"/>
          <w:szCs w:val="22"/>
        </w:rPr>
      </w:pPr>
      <w:del w:id="347" w:author="Tohline, Chris" w:date="2016-12-22T18:13:00Z">
        <w:r w:rsidRPr="00692F55" w:rsidDel="00692F55">
          <w:rPr>
            <w:rPrChange w:id="348" w:author="Tohline, Chris" w:date="2016-12-22T18:13:00Z">
              <w:rPr>
                <w:rStyle w:val="Hyperlink"/>
              </w:rPr>
            </w:rPrChange>
          </w:rPr>
          <w:delText>11.</w:delText>
        </w:r>
        <w:r w:rsidDel="00692F55">
          <w:rPr>
            <w:rFonts w:asciiTheme="minorHAnsi" w:eastAsiaTheme="minorEastAsia" w:hAnsiTheme="minorHAnsi" w:cstheme="minorBidi"/>
            <w:b w:val="0"/>
            <w:sz w:val="22"/>
            <w:szCs w:val="22"/>
          </w:rPr>
          <w:tab/>
        </w:r>
        <w:r w:rsidRPr="00692F55" w:rsidDel="00692F55">
          <w:rPr>
            <w:rPrChange w:id="349" w:author="Tohline, Chris" w:date="2016-12-22T18:13:00Z">
              <w:rPr>
                <w:rStyle w:val="Hyperlink"/>
              </w:rPr>
            </w:rPrChange>
          </w:rPr>
          <w:delText>Frequently Asked Questions</w:delText>
        </w:r>
        <w:r w:rsidDel="00692F55">
          <w:rPr>
            <w:webHidden/>
          </w:rPr>
          <w:tab/>
          <w:delText>42</w:delText>
        </w:r>
      </w:del>
    </w:p>
    <w:p w14:paraId="5FA0BAEC" w14:textId="07ABA800" w:rsidR="00C34ED1" w:rsidDel="00692F55" w:rsidRDefault="00A628CE">
      <w:pPr>
        <w:pStyle w:val="TOC1"/>
        <w:rPr>
          <w:del w:id="350" w:author="Tohline, Chris" w:date="2016-12-22T18:13:00Z"/>
          <w:rFonts w:asciiTheme="minorHAnsi" w:eastAsiaTheme="minorEastAsia" w:hAnsiTheme="minorHAnsi" w:cstheme="minorBidi"/>
          <w:b w:val="0"/>
          <w:sz w:val="22"/>
          <w:szCs w:val="22"/>
        </w:rPr>
      </w:pPr>
      <w:del w:id="351" w:author="Tohline, Chris" w:date="2016-12-22T18:13:00Z">
        <w:r w:rsidRPr="00692F55" w:rsidDel="00692F55">
          <w:rPr>
            <w:rPrChange w:id="352" w:author="Tohline, Chris" w:date="2016-12-22T18:13:00Z">
              <w:rPr>
                <w:rStyle w:val="Hyperlink"/>
              </w:rPr>
            </w:rPrChange>
          </w:rPr>
          <w:delText>Acronyms</w:delText>
        </w:r>
        <w:r w:rsidDel="00692F55">
          <w:rPr>
            <w:webHidden/>
          </w:rPr>
          <w:tab/>
          <w:delText>44</w:delText>
        </w:r>
      </w:del>
    </w:p>
    <w:p w14:paraId="342FCB26" w14:textId="77777777" w:rsidR="00C34ED1" w:rsidRDefault="00A628CE">
      <w:pPr>
        <w:rPr>
          <w:noProof/>
        </w:rPr>
      </w:pPr>
      <w:r>
        <w:rPr>
          <w:noProof/>
        </w:rPr>
        <w:fldChar w:fldCharType="end"/>
      </w:r>
    </w:p>
    <w:p w14:paraId="28913B5C" w14:textId="77777777" w:rsidR="00C34ED1" w:rsidRDefault="00C34ED1">
      <w:pPr>
        <w:rPr>
          <w:noProof/>
        </w:rPr>
      </w:pPr>
    </w:p>
    <w:p w14:paraId="669F07FE" w14:textId="77777777" w:rsidR="00C34ED1" w:rsidRDefault="00C34ED1">
      <w:pPr>
        <w:sectPr w:rsidR="00C34ED1">
          <w:headerReference w:type="default" r:id="rId17"/>
          <w:footerReference w:type="default" r:id="rId18"/>
          <w:headerReference w:type="first" r:id="rId19"/>
          <w:footerReference w:type="first" r:id="rId20"/>
          <w:pgSz w:w="12240" w:h="15840" w:code="1"/>
          <w:pgMar w:top="1440" w:right="1440" w:bottom="1440" w:left="1440" w:header="504" w:footer="504" w:gutter="0"/>
          <w:pgNumType w:fmt="lowerRoman"/>
          <w:cols w:space="720"/>
          <w:titlePg/>
        </w:sectPr>
      </w:pPr>
    </w:p>
    <w:p w14:paraId="7E0297BA" w14:textId="77777777" w:rsidR="00C34ED1" w:rsidRDefault="00A628CE">
      <w:pPr>
        <w:pStyle w:val="FrontMatterHeader"/>
        <w:spacing w:after="120"/>
      </w:pPr>
      <w:bookmarkStart w:id="353" w:name="_Toc497634056"/>
      <w:bookmarkStart w:id="354" w:name="_Toc498235584"/>
      <w:bookmarkStart w:id="355" w:name="_Toc498325024"/>
      <w:bookmarkStart w:id="356" w:name="_Toc499106663"/>
      <w:r>
        <w:lastRenderedPageBreak/>
        <w:t>List of Figures</w:t>
      </w:r>
    </w:p>
    <w:p w14:paraId="4483AF7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Pr>
          <w:noProof/>
        </w:rPr>
        <w:t>Figure 1. Bonnie Login Page</w:t>
      </w:r>
      <w:r>
        <w:rPr>
          <w:noProof/>
        </w:rPr>
        <w:tab/>
      </w:r>
      <w:r>
        <w:rPr>
          <w:noProof/>
        </w:rPr>
        <w:fldChar w:fldCharType="begin"/>
      </w:r>
      <w:r>
        <w:rPr>
          <w:noProof/>
        </w:rPr>
        <w:instrText xml:space="preserve"> PAGEREF _Toc467271991 \h </w:instrText>
      </w:r>
      <w:r>
        <w:rPr>
          <w:noProof/>
        </w:rPr>
      </w:r>
      <w:r>
        <w:rPr>
          <w:noProof/>
        </w:rPr>
        <w:fldChar w:fldCharType="separate"/>
      </w:r>
      <w:r>
        <w:rPr>
          <w:noProof/>
        </w:rPr>
        <w:t>3</w:t>
      </w:r>
      <w:r>
        <w:rPr>
          <w:noProof/>
        </w:rPr>
        <w:fldChar w:fldCharType="end"/>
      </w:r>
    </w:p>
    <w:p w14:paraId="0AEF0322"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w:t>
      </w:r>
      <w:r>
        <w:rPr>
          <w:bCs/>
          <w:noProof/>
        </w:rPr>
        <w:t>.</w:t>
      </w:r>
      <w:r>
        <w:rPr>
          <w:noProof/>
        </w:rPr>
        <w:t xml:space="preserve"> Account Registration Page</w:t>
      </w:r>
      <w:r>
        <w:rPr>
          <w:noProof/>
        </w:rPr>
        <w:tab/>
      </w:r>
      <w:r>
        <w:rPr>
          <w:noProof/>
        </w:rPr>
        <w:fldChar w:fldCharType="begin"/>
      </w:r>
      <w:r>
        <w:rPr>
          <w:noProof/>
        </w:rPr>
        <w:instrText xml:space="preserve"> PAGEREF _Toc467271992 \h </w:instrText>
      </w:r>
      <w:r>
        <w:rPr>
          <w:noProof/>
        </w:rPr>
      </w:r>
      <w:r>
        <w:rPr>
          <w:noProof/>
        </w:rPr>
        <w:fldChar w:fldCharType="separate"/>
      </w:r>
      <w:r>
        <w:rPr>
          <w:noProof/>
        </w:rPr>
        <w:t>4</w:t>
      </w:r>
      <w:r>
        <w:rPr>
          <w:noProof/>
        </w:rPr>
        <w:fldChar w:fldCharType="end"/>
      </w:r>
    </w:p>
    <w:p w14:paraId="0E57EAD9"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_Toc467271993 \h </w:instrText>
      </w:r>
      <w:r>
        <w:rPr>
          <w:noProof/>
        </w:rPr>
      </w:r>
      <w:r>
        <w:rPr>
          <w:noProof/>
        </w:rPr>
        <w:fldChar w:fldCharType="separate"/>
      </w:r>
      <w:r>
        <w:rPr>
          <w:noProof/>
        </w:rPr>
        <w:t>4</w:t>
      </w:r>
      <w:r>
        <w:rPr>
          <w:noProof/>
        </w:rPr>
        <w:fldChar w:fldCharType="end"/>
      </w:r>
    </w:p>
    <w:p w14:paraId="5DD942D9"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_Toc467271994 \h </w:instrText>
      </w:r>
      <w:r>
        <w:rPr>
          <w:noProof/>
        </w:rPr>
      </w:r>
      <w:r>
        <w:rPr>
          <w:noProof/>
        </w:rPr>
        <w:fldChar w:fldCharType="separate"/>
      </w:r>
      <w:r>
        <w:rPr>
          <w:noProof/>
        </w:rPr>
        <w:t>5</w:t>
      </w:r>
      <w:r>
        <w:rPr>
          <w:noProof/>
        </w:rPr>
        <w:fldChar w:fldCharType="end"/>
      </w:r>
    </w:p>
    <w:p w14:paraId="72E66BA0"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_Toc467271995 \h </w:instrText>
      </w:r>
      <w:r>
        <w:rPr>
          <w:noProof/>
        </w:rPr>
      </w:r>
      <w:r>
        <w:rPr>
          <w:noProof/>
        </w:rPr>
        <w:fldChar w:fldCharType="separate"/>
      </w:r>
      <w:r>
        <w:rPr>
          <w:noProof/>
        </w:rPr>
        <w:t>6</w:t>
      </w:r>
      <w:r>
        <w:rPr>
          <w:noProof/>
        </w:rPr>
        <w:fldChar w:fldCharType="end"/>
      </w:r>
    </w:p>
    <w:p w14:paraId="0CBBCF71"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6. New Measure Dialog – MAT Package</w:t>
      </w:r>
      <w:r>
        <w:rPr>
          <w:noProof/>
        </w:rPr>
        <w:tab/>
      </w:r>
      <w:r>
        <w:rPr>
          <w:noProof/>
        </w:rPr>
        <w:fldChar w:fldCharType="begin"/>
      </w:r>
      <w:r>
        <w:rPr>
          <w:noProof/>
        </w:rPr>
        <w:instrText xml:space="preserve"> PAGEREF _Toc467271996 \h </w:instrText>
      </w:r>
      <w:r>
        <w:rPr>
          <w:noProof/>
        </w:rPr>
      </w:r>
      <w:r>
        <w:rPr>
          <w:noProof/>
        </w:rPr>
        <w:fldChar w:fldCharType="separate"/>
      </w:r>
      <w:r>
        <w:rPr>
          <w:noProof/>
        </w:rPr>
        <w:t>8</w:t>
      </w:r>
      <w:r>
        <w:rPr>
          <w:noProof/>
        </w:rPr>
        <w:fldChar w:fldCharType="end"/>
      </w:r>
    </w:p>
    <w:p w14:paraId="1C11CE56"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7. New Measure Dialog – XML File</w:t>
      </w:r>
      <w:r>
        <w:rPr>
          <w:noProof/>
        </w:rPr>
        <w:tab/>
      </w:r>
      <w:r>
        <w:rPr>
          <w:noProof/>
        </w:rPr>
        <w:fldChar w:fldCharType="begin"/>
      </w:r>
      <w:r>
        <w:rPr>
          <w:noProof/>
        </w:rPr>
        <w:instrText xml:space="preserve"> PAGEREF _Toc467271997 \h </w:instrText>
      </w:r>
      <w:r>
        <w:rPr>
          <w:noProof/>
        </w:rPr>
      </w:r>
      <w:r>
        <w:rPr>
          <w:noProof/>
        </w:rPr>
        <w:fldChar w:fldCharType="separate"/>
      </w:r>
      <w:r>
        <w:rPr>
          <w:noProof/>
        </w:rPr>
        <w:t>9</w:t>
      </w:r>
      <w:r>
        <w:rPr>
          <w:noProof/>
        </w:rPr>
        <w:fldChar w:fldCharType="end"/>
      </w:r>
    </w:p>
    <w:p w14:paraId="72257A21"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8. Finalize Measure Dialog</w:t>
      </w:r>
      <w:r>
        <w:rPr>
          <w:noProof/>
        </w:rPr>
        <w:tab/>
      </w:r>
      <w:r>
        <w:rPr>
          <w:noProof/>
        </w:rPr>
        <w:fldChar w:fldCharType="begin"/>
      </w:r>
      <w:r>
        <w:rPr>
          <w:noProof/>
        </w:rPr>
        <w:instrText xml:space="preserve"> PAGEREF _Toc467271998 \h </w:instrText>
      </w:r>
      <w:r>
        <w:rPr>
          <w:noProof/>
        </w:rPr>
      </w:r>
      <w:r>
        <w:rPr>
          <w:noProof/>
        </w:rPr>
        <w:fldChar w:fldCharType="separate"/>
      </w:r>
      <w:r>
        <w:rPr>
          <w:noProof/>
        </w:rPr>
        <w:t>9</w:t>
      </w:r>
      <w:r>
        <w:rPr>
          <w:noProof/>
        </w:rPr>
        <w:fldChar w:fldCharType="end"/>
      </w:r>
    </w:p>
    <w:p w14:paraId="22CB295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9. Updating Measure Dialog</w:t>
      </w:r>
      <w:r>
        <w:rPr>
          <w:noProof/>
        </w:rPr>
        <w:tab/>
      </w:r>
      <w:r>
        <w:rPr>
          <w:noProof/>
        </w:rPr>
        <w:fldChar w:fldCharType="begin"/>
      </w:r>
      <w:r>
        <w:rPr>
          <w:noProof/>
        </w:rPr>
        <w:instrText xml:space="preserve"> PAGEREF _Toc467271999 \h </w:instrText>
      </w:r>
      <w:r>
        <w:rPr>
          <w:noProof/>
        </w:rPr>
      </w:r>
      <w:r>
        <w:rPr>
          <w:noProof/>
        </w:rPr>
        <w:fldChar w:fldCharType="separate"/>
      </w:r>
      <w:r>
        <w:rPr>
          <w:noProof/>
        </w:rPr>
        <w:t>10</w:t>
      </w:r>
      <w:r>
        <w:rPr>
          <w:noProof/>
        </w:rPr>
        <w:fldChar w:fldCharType="end"/>
      </w:r>
    </w:p>
    <w:p w14:paraId="66FECBD8"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10. Measure View</w:t>
      </w:r>
      <w:r>
        <w:rPr>
          <w:noProof/>
        </w:rPr>
        <w:tab/>
      </w:r>
      <w:r>
        <w:rPr>
          <w:noProof/>
        </w:rPr>
        <w:fldChar w:fldCharType="begin"/>
      </w:r>
      <w:r>
        <w:rPr>
          <w:noProof/>
        </w:rPr>
        <w:instrText xml:space="preserve"> PAGEREF _Toc467272000 \h </w:instrText>
      </w:r>
      <w:r>
        <w:rPr>
          <w:noProof/>
        </w:rPr>
      </w:r>
      <w:r>
        <w:rPr>
          <w:noProof/>
        </w:rPr>
        <w:fldChar w:fldCharType="separate"/>
      </w:r>
      <w:r>
        <w:rPr>
          <w:noProof/>
        </w:rPr>
        <w:t>13</w:t>
      </w:r>
      <w:r>
        <w:rPr>
          <w:noProof/>
        </w:rPr>
        <w:fldChar w:fldCharType="end"/>
      </w:r>
    </w:p>
    <w:p w14:paraId="57DF0F5C"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11. Measure Data Criteria and Supplemental Data Elements</w:t>
      </w:r>
      <w:r>
        <w:rPr>
          <w:noProof/>
        </w:rPr>
        <w:tab/>
      </w:r>
      <w:r>
        <w:rPr>
          <w:noProof/>
        </w:rPr>
        <w:fldChar w:fldCharType="begin"/>
      </w:r>
      <w:r>
        <w:rPr>
          <w:noProof/>
        </w:rPr>
        <w:instrText xml:space="preserve"> PAGEREF _Toc467272001 \h </w:instrText>
      </w:r>
      <w:r>
        <w:rPr>
          <w:noProof/>
        </w:rPr>
      </w:r>
      <w:r>
        <w:rPr>
          <w:noProof/>
        </w:rPr>
        <w:fldChar w:fldCharType="separate"/>
      </w:r>
      <w:r>
        <w:rPr>
          <w:noProof/>
        </w:rPr>
        <w:t>14</w:t>
      </w:r>
      <w:r>
        <w:rPr>
          <w:noProof/>
        </w:rPr>
        <w:fldChar w:fldCharType="end"/>
      </w:r>
    </w:p>
    <w:p w14:paraId="235D19DC"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12. Expanded Results View</w:t>
      </w:r>
      <w:r>
        <w:rPr>
          <w:noProof/>
        </w:rPr>
        <w:tab/>
      </w:r>
      <w:r>
        <w:rPr>
          <w:noProof/>
        </w:rPr>
        <w:fldChar w:fldCharType="begin"/>
      </w:r>
      <w:r>
        <w:rPr>
          <w:noProof/>
        </w:rPr>
        <w:instrText xml:space="preserve"> PAGEREF _Toc467272002 \h </w:instrText>
      </w:r>
      <w:r>
        <w:rPr>
          <w:noProof/>
        </w:rPr>
      </w:r>
      <w:r>
        <w:rPr>
          <w:noProof/>
        </w:rPr>
        <w:fldChar w:fldCharType="separate"/>
      </w:r>
      <w:r>
        <w:rPr>
          <w:noProof/>
        </w:rPr>
        <w:t>15</w:t>
      </w:r>
      <w:r>
        <w:rPr>
          <w:noProof/>
        </w:rPr>
        <w:fldChar w:fldCharType="end"/>
      </w:r>
    </w:p>
    <w:p w14:paraId="45B5D3C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13. Logic Calculation Highlight – Passing Results</w:t>
      </w:r>
      <w:r>
        <w:rPr>
          <w:noProof/>
        </w:rPr>
        <w:tab/>
      </w:r>
      <w:r>
        <w:rPr>
          <w:noProof/>
        </w:rPr>
        <w:fldChar w:fldCharType="begin"/>
      </w:r>
      <w:r>
        <w:rPr>
          <w:noProof/>
        </w:rPr>
        <w:instrText xml:space="preserve"> PAGEREF _Toc467272003 \h </w:instrText>
      </w:r>
      <w:r>
        <w:rPr>
          <w:noProof/>
        </w:rPr>
      </w:r>
      <w:r>
        <w:rPr>
          <w:noProof/>
        </w:rPr>
        <w:fldChar w:fldCharType="separate"/>
      </w:r>
      <w:r>
        <w:rPr>
          <w:noProof/>
        </w:rPr>
        <w:t>16</w:t>
      </w:r>
      <w:r>
        <w:rPr>
          <w:noProof/>
        </w:rPr>
        <w:fldChar w:fldCharType="end"/>
      </w:r>
    </w:p>
    <w:p w14:paraId="6B8B593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14. Logic Calculation Highlight – Failing Results</w:t>
      </w:r>
      <w:r>
        <w:rPr>
          <w:noProof/>
        </w:rPr>
        <w:tab/>
      </w:r>
      <w:r>
        <w:rPr>
          <w:noProof/>
        </w:rPr>
        <w:fldChar w:fldCharType="begin"/>
      </w:r>
      <w:r>
        <w:rPr>
          <w:noProof/>
        </w:rPr>
        <w:instrText xml:space="preserve"> PAGEREF _Toc467272004 \h </w:instrText>
      </w:r>
      <w:r>
        <w:rPr>
          <w:noProof/>
        </w:rPr>
      </w:r>
      <w:r>
        <w:rPr>
          <w:noProof/>
        </w:rPr>
        <w:fldChar w:fldCharType="separate"/>
      </w:r>
      <w:r>
        <w:rPr>
          <w:noProof/>
        </w:rPr>
        <w:t>17</w:t>
      </w:r>
      <w:r>
        <w:rPr>
          <w:noProof/>
        </w:rPr>
        <w:fldChar w:fldCharType="end"/>
      </w:r>
    </w:p>
    <w:p w14:paraId="5BEB0CA4"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15. Patient Builder View</w:t>
      </w:r>
      <w:r>
        <w:rPr>
          <w:noProof/>
        </w:rPr>
        <w:tab/>
      </w:r>
      <w:r>
        <w:rPr>
          <w:noProof/>
        </w:rPr>
        <w:fldChar w:fldCharType="begin"/>
      </w:r>
      <w:r>
        <w:rPr>
          <w:noProof/>
        </w:rPr>
        <w:instrText xml:space="preserve"> PAGEREF _Toc467272005 \h </w:instrText>
      </w:r>
      <w:r>
        <w:rPr>
          <w:noProof/>
        </w:rPr>
      </w:r>
      <w:r>
        <w:rPr>
          <w:noProof/>
        </w:rPr>
        <w:fldChar w:fldCharType="separate"/>
      </w:r>
      <w:r>
        <w:rPr>
          <w:noProof/>
        </w:rPr>
        <w:t>19</w:t>
      </w:r>
      <w:r>
        <w:rPr>
          <w:noProof/>
        </w:rPr>
        <w:fldChar w:fldCharType="end"/>
      </w:r>
    </w:p>
    <w:p w14:paraId="6350D21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16. Continuous Variable Measures Expected Populations</w:t>
      </w:r>
      <w:r>
        <w:rPr>
          <w:noProof/>
        </w:rPr>
        <w:tab/>
      </w:r>
      <w:r>
        <w:rPr>
          <w:noProof/>
        </w:rPr>
        <w:fldChar w:fldCharType="begin"/>
      </w:r>
      <w:r>
        <w:rPr>
          <w:noProof/>
        </w:rPr>
        <w:instrText xml:space="preserve"> PAGEREF _Toc467272006 \h </w:instrText>
      </w:r>
      <w:r>
        <w:rPr>
          <w:noProof/>
        </w:rPr>
      </w:r>
      <w:r>
        <w:rPr>
          <w:noProof/>
        </w:rPr>
        <w:fldChar w:fldCharType="separate"/>
      </w:r>
      <w:r>
        <w:rPr>
          <w:noProof/>
        </w:rPr>
        <w:t>21</w:t>
      </w:r>
      <w:r>
        <w:rPr>
          <w:noProof/>
        </w:rPr>
        <w:fldChar w:fldCharType="end"/>
      </w:r>
    </w:p>
    <w:p w14:paraId="2E99508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17. Building Patient History, including Edit Clinical Element View</w:t>
      </w:r>
      <w:r>
        <w:rPr>
          <w:noProof/>
        </w:rPr>
        <w:tab/>
      </w:r>
      <w:r>
        <w:rPr>
          <w:noProof/>
        </w:rPr>
        <w:fldChar w:fldCharType="begin"/>
      </w:r>
      <w:r>
        <w:rPr>
          <w:noProof/>
        </w:rPr>
        <w:instrText xml:space="preserve"> PAGEREF _Toc467272007 \h </w:instrText>
      </w:r>
      <w:r>
        <w:rPr>
          <w:noProof/>
        </w:rPr>
      </w:r>
      <w:r>
        <w:rPr>
          <w:noProof/>
        </w:rPr>
        <w:fldChar w:fldCharType="separate"/>
      </w:r>
      <w:r>
        <w:rPr>
          <w:noProof/>
        </w:rPr>
        <w:t>22</w:t>
      </w:r>
      <w:r>
        <w:rPr>
          <w:noProof/>
        </w:rPr>
        <w:fldChar w:fldCharType="end"/>
      </w:r>
    </w:p>
    <w:p w14:paraId="4AB3AC34"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18. References Section of the Patient History Builder</w:t>
      </w:r>
      <w:r>
        <w:rPr>
          <w:noProof/>
        </w:rPr>
        <w:tab/>
      </w:r>
      <w:r>
        <w:rPr>
          <w:noProof/>
        </w:rPr>
        <w:fldChar w:fldCharType="begin"/>
      </w:r>
      <w:r>
        <w:rPr>
          <w:noProof/>
        </w:rPr>
        <w:instrText xml:space="preserve"> PAGEREF _Toc467272008 \h </w:instrText>
      </w:r>
      <w:r>
        <w:rPr>
          <w:noProof/>
        </w:rPr>
      </w:r>
      <w:r>
        <w:rPr>
          <w:noProof/>
        </w:rPr>
        <w:fldChar w:fldCharType="separate"/>
      </w:r>
      <w:r>
        <w:rPr>
          <w:noProof/>
        </w:rPr>
        <w:t>23</w:t>
      </w:r>
      <w:r>
        <w:rPr>
          <w:noProof/>
        </w:rPr>
        <w:fldChar w:fldCharType="end"/>
      </w:r>
    </w:p>
    <w:p w14:paraId="69E21A3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19. Editing a Medication</w:t>
      </w:r>
      <w:r>
        <w:rPr>
          <w:noProof/>
        </w:rPr>
        <w:tab/>
      </w:r>
      <w:r>
        <w:rPr>
          <w:noProof/>
        </w:rPr>
        <w:fldChar w:fldCharType="begin"/>
      </w:r>
      <w:r>
        <w:rPr>
          <w:noProof/>
        </w:rPr>
        <w:instrText xml:space="preserve"> PAGEREF _Toc467272009 \h </w:instrText>
      </w:r>
      <w:r>
        <w:rPr>
          <w:noProof/>
        </w:rPr>
      </w:r>
      <w:r>
        <w:rPr>
          <w:noProof/>
        </w:rPr>
        <w:fldChar w:fldCharType="separate"/>
      </w:r>
      <w:r>
        <w:rPr>
          <w:noProof/>
        </w:rPr>
        <w:t>24</w:t>
      </w:r>
      <w:r>
        <w:rPr>
          <w:noProof/>
        </w:rPr>
        <w:fldChar w:fldCharType="end"/>
      </w:r>
    </w:p>
    <w:p w14:paraId="221462DC"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20. Error Message for Outdated Patient Codes</w:t>
      </w:r>
      <w:r>
        <w:rPr>
          <w:noProof/>
        </w:rPr>
        <w:tab/>
      </w:r>
      <w:r>
        <w:rPr>
          <w:noProof/>
        </w:rPr>
        <w:fldChar w:fldCharType="begin"/>
      </w:r>
      <w:r>
        <w:rPr>
          <w:noProof/>
        </w:rPr>
        <w:instrText xml:space="preserve"> PAGEREF _Toc467272010 \h </w:instrText>
      </w:r>
      <w:r>
        <w:rPr>
          <w:noProof/>
        </w:rPr>
      </w:r>
      <w:r>
        <w:rPr>
          <w:noProof/>
        </w:rPr>
        <w:fldChar w:fldCharType="separate"/>
      </w:r>
      <w:r>
        <w:rPr>
          <w:noProof/>
        </w:rPr>
        <w:t>25</w:t>
      </w:r>
      <w:r>
        <w:rPr>
          <w:noProof/>
        </w:rPr>
        <w:fldChar w:fldCharType="end"/>
      </w:r>
    </w:p>
    <w:p w14:paraId="03215237"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21</w:t>
      </w:r>
      <w:r>
        <w:rPr>
          <w:bCs/>
          <w:noProof/>
        </w:rPr>
        <w:t>.</w:t>
      </w:r>
      <w:r>
        <w:rPr>
          <w:noProof/>
        </w:rPr>
        <w:t xml:space="preserve"> Patient Dashboard View</w:t>
      </w:r>
      <w:r>
        <w:rPr>
          <w:noProof/>
        </w:rPr>
        <w:tab/>
      </w:r>
      <w:r>
        <w:rPr>
          <w:noProof/>
        </w:rPr>
        <w:fldChar w:fldCharType="begin"/>
      </w:r>
      <w:r>
        <w:rPr>
          <w:noProof/>
        </w:rPr>
        <w:instrText xml:space="preserve"> PAGEREF _Toc467272011 \h </w:instrText>
      </w:r>
      <w:r>
        <w:rPr>
          <w:noProof/>
        </w:rPr>
      </w:r>
      <w:r>
        <w:rPr>
          <w:noProof/>
        </w:rPr>
        <w:fldChar w:fldCharType="separate"/>
      </w:r>
      <w:r>
        <w:rPr>
          <w:noProof/>
        </w:rPr>
        <w:t>27</w:t>
      </w:r>
      <w:r>
        <w:rPr>
          <w:noProof/>
        </w:rPr>
        <w:fldChar w:fldCharType="end"/>
      </w:r>
    </w:p>
    <w:p w14:paraId="305BB59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22</w:t>
      </w:r>
      <w:r>
        <w:rPr>
          <w:bCs/>
          <w:noProof/>
        </w:rPr>
        <w:t>.</w:t>
      </w:r>
      <w:r>
        <w:rPr>
          <w:noProof/>
        </w:rPr>
        <w:t xml:space="preserve"> Patient Dashboard Logic</w:t>
      </w:r>
      <w:r>
        <w:rPr>
          <w:noProof/>
        </w:rPr>
        <w:tab/>
      </w:r>
      <w:r>
        <w:rPr>
          <w:noProof/>
        </w:rPr>
        <w:fldChar w:fldCharType="begin"/>
      </w:r>
      <w:r>
        <w:rPr>
          <w:noProof/>
        </w:rPr>
        <w:instrText xml:space="preserve"> PAGEREF _Toc467272012 \h </w:instrText>
      </w:r>
      <w:r>
        <w:rPr>
          <w:noProof/>
        </w:rPr>
      </w:r>
      <w:r>
        <w:rPr>
          <w:noProof/>
        </w:rPr>
        <w:fldChar w:fldCharType="separate"/>
      </w:r>
      <w:r>
        <w:rPr>
          <w:noProof/>
        </w:rPr>
        <w:t>28</w:t>
      </w:r>
      <w:r>
        <w:rPr>
          <w:noProof/>
        </w:rPr>
        <w:fldChar w:fldCharType="end"/>
      </w:r>
    </w:p>
    <w:p w14:paraId="49531344"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23. Patient Dashboard Options</w:t>
      </w:r>
      <w:r>
        <w:rPr>
          <w:noProof/>
        </w:rPr>
        <w:tab/>
      </w:r>
      <w:r>
        <w:rPr>
          <w:noProof/>
        </w:rPr>
        <w:fldChar w:fldCharType="begin"/>
      </w:r>
      <w:r>
        <w:rPr>
          <w:noProof/>
        </w:rPr>
        <w:instrText xml:space="preserve"> PAGEREF _Toc467272013 \h </w:instrText>
      </w:r>
      <w:r>
        <w:rPr>
          <w:noProof/>
        </w:rPr>
      </w:r>
      <w:r>
        <w:rPr>
          <w:noProof/>
        </w:rPr>
        <w:fldChar w:fldCharType="separate"/>
      </w:r>
      <w:r>
        <w:rPr>
          <w:noProof/>
        </w:rPr>
        <w:t>28</w:t>
      </w:r>
      <w:r>
        <w:rPr>
          <w:noProof/>
        </w:rPr>
        <w:fldChar w:fldCharType="end"/>
      </w:r>
    </w:p>
    <w:p w14:paraId="1316F04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24. Patient Dashboard Inline Edit</w:t>
      </w:r>
      <w:r>
        <w:rPr>
          <w:noProof/>
        </w:rPr>
        <w:tab/>
      </w:r>
      <w:r>
        <w:rPr>
          <w:noProof/>
        </w:rPr>
        <w:fldChar w:fldCharType="begin"/>
      </w:r>
      <w:r>
        <w:rPr>
          <w:noProof/>
        </w:rPr>
        <w:instrText xml:space="preserve"> PAGEREF _Toc467272014 \h </w:instrText>
      </w:r>
      <w:r>
        <w:rPr>
          <w:noProof/>
        </w:rPr>
      </w:r>
      <w:r>
        <w:rPr>
          <w:noProof/>
        </w:rPr>
        <w:fldChar w:fldCharType="separate"/>
      </w:r>
      <w:r>
        <w:rPr>
          <w:noProof/>
        </w:rPr>
        <w:t>28</w:t>
      </w:r>
      <w:r>
        <w:rPr>
          <w:noProof/>
        </w:rPr>
        <w:fldChar w:fldCharType="end"/>
      </w:r>
    </w:p>
    <w:p w14:paraId="720C555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25. Navigating to the CQL Learning Tool</w:t>
      </w:r>
      <w:r>
        <w:rPr>
          <w:noProof/>
        </w:rPr>
        <w:tab/>
      </w:r>
      <w:r>
        <w:rPr>
          <w:noProof/>
        </w:rPr>
        <w:fldChar w:fldCharType="begin"/>
      </w:r>
      <w:r>
        <w:rPr>
          <w:noProof/>
        </w:rPr>
        <w:instrText xml:space="preserve"> PAGEREF _Toc467272015 \h </w:instrText>
      </w:r>
      <w:r>
        <w:rPr>
          <w:noProof/>
        </w:rPr>
      </w:r>
      <w:r>
        <w:rPr>
          <w:noProof/>
        </w:rPr>
        <w:fldChar w:fldCharType="separate"/>
      </w:r>
      <w:r>
        <w:rPr>
          <w:noProof/>
        </w:rPr>
        <w:t>30</w:t>
      </w:r>
      <w:r>
        <w:rPr>
          <w:noProof/>
        </w:rPr>
        <w:fldChar w:fldCharType="end"/>
      </w:r>
    </w:p>
    <w:p w14:paraId="5E33C9D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26. CQL Learning Tool</w:t>
      </w:r>
      <w:r>
        <w:rPr>
          <w:noProof/>
        </w:rPr>
        <w:tab/>
      </w:r>
      <w:r>
        <w:rPr>
          <w:noProof/>
        </w:rPr>
        <w:fldChar w:fldCharType="begin"/>
      </w:r>
      <w:r>
        <w:rPr>
          <w:noProof/>
        </w:rPr>
        <w:instrText xml:space="preserve"> PAGEREF _Toc467272016 \h </w:instrText>
      </w:r>
      <w:r>
        <w:rPr>
          <w:noProof/>
        </w:rPr>
      </w:r>
      <w:r>
        <w:rPr>
          <w:noProof/>
        </w:rPr>
        <w:fldChar w:fldCharType="separate"/>
      </w:r>
      <w:r>
        <w:rPr>
          <w:noProof/>
        </w:rPr>
        <w:t>31</w:t>
      </w:r>
      <w:r>
        <w:rPr>
          <w:noProof/>
        </w:rPr>
        <w:fldChar w:fldCharType="end"/>
      </w:r>
    </w:p>
    <w:p w14:paraId="03D437DF"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27. CQL Learning Tool after Evaluation</w:t>
      </w:r>
      <w:r>
        <w:rPr>
          <w:noProof/>
        </w:rPr>
        <w:tab/>
      </w:r>
      <w:r>
        <w:rPr>
          <w:noProof/>
        </w:rPr>
        <w:fldChar w:fldCharType="begin"/>
      </w:r>
      <w:r>
        <w:rPr>
          <w:noProof/>
        </w:rPr>
        <w:instrText xml:space="preserve"> PAGEREF _Toc467272017 \h </w:instrText>
      </w:r>
      <w:r>
        <w:rPr>
          <w:noProof/>
        </w:rPr>
      </w:r>
      <w:r>
        <w:rPr>
          <w:noProof/>
        </w:rPr>
        <w:fldChar w:fldCharType="separate"/>
      </w:r>
      <w:r>
        <w:rPr>
          <w:noProof/>
        </w:rPr>
        <w:t>32</w:t>
      </w:r>
      <w:r>
        <w:rPr>
          <w:noProof/>
        </w:rPr>
        <w:fldChar w:fldCharType="end"/>
      </w:r>
    </w:p>
    <w:p w14:paraId="7F7020E7"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28. Patient Bank View</w:t>
      </w:r>
      <w:r>
        <w:rPr>
          <w:noProof/>
        </w:rPr>
        <w:tab/>
      </w:r>
      <w:r>
        <w:rPr>
          <w:noProof/>
        </w:rPr>
        <w:fldChar w:fldCharType="begin"/>
      </w:r>
      <w:r>
        <w:rPr>
          <w:noProof/>
        </w:rPr>
        <w:instrText xml:space="preserve"> PAGEREF _Toc467272018 \h </w:instrText>
      </w:r>
      <w:r>
        <w:rPr>
          <w:noProof/>
        </w:rPr>
      </w:r>
      <w:r>
        <w:rPr>
          <w:noProof/>
        </w:rPr>
        <w:fldChar w:fldCharType="separate"/>
      </w:r>
      <w:r>
        <w:rPr>
          <w:noProof/>
        </w:rPr>
        <w:t>34</w:t>
      </w:r>
      <w:r>
        <w:rPr>
          <w:noProof/>
        </w:rPr>
        <w:fldChar w:fldCharType="end"/>
      </w:r>
    </w:p>
    <w:p w14:paraId="0BAB3548"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29. Patient Listing Example</w:t>
      </w:r>
      <w:r>
        <w:rPr>
          <w:noProof/>
        </w:rPr>
        <w:tab/>
      </w:r>
      <w:r>
        <w:rPr>
          <w:noProof/>
        </w:rPr>
        <w:fldChar w:fldCharType="begin"/>
      </w:r>
      <w:r>
        <w:rPr>
          <w:noProof/>
        </w:rPr>
        <w:instrText xml:space="preserve"> PAGEREF _Toc467272019 \h </w:instrText>
      </w:r>
      <w:r>
        <w:rPr>
          <w:noProof/>
        </w:rPr>
      </w:r>
      <w:r>
        <w:rPr>
          <w:noProof/>
        </w:rPr>
        <w:fldChar w:fldCharType="separate"/>
      </w:r>
      <w:r>
        <w:rPr>
          <w:noProof/>
        </w:rPr>
        <w:t>34</w:t>
      </w:r>
      <w:r>
        <w:rPr>
          <w:noProof/>
        </w:rPr>
        <w:fldChar w:fldCharType="end"/>
      </w:r>
    </w:p>
    <w:p w14:paraId="4227CC4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30. Example Filter Usage</w:t>
      </w:r>
      <w:r>
        <w:rPr>
          <w:noProof/>
        </w:rPr>
        <w:tab/>
      </w:r>
      <w:r>
        <w:rPr>
          <w:noProof/>
        </w:rPr>
        <w:fldChar w:fldCharType="begin"/>
      </w:r>
      <w:r>
        <w:rPr>
          <w:noProof/>
        </w:rPr>
        <w:instrText xml:space="preserve"> PAGEREF _Toc467272020 \h </w:instrText>
      </w:r>
      <w:r>
        <w:rPr>
          <w:noProof/>
        </w:rPr>
      </w:r>
      <w:r>
        <w:rPr>
          <w:noProof/>
        </w:rPr>
        <w:fldChar w:fldCharType="separate"/>
      </w:r>
      <w:r>
        <w:rPr>
          <w:noProof/>
        </w:rPr>
        <w:t>35</w:t>
      </w:r>
      <w:r>
        <w:rPr>
          <w:noProof/>
        </w:rPr>
        <w:fldChar w:fldCharType="end"/>
      </w:r>
    </w:p>
    <w:p w14:paraId="0BD446F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31. Patient Result Details</w:t>
      </w:r>
      <w:r>
        <w:rPr>
          <w:noProof/>
        </w:rPr>
        <w:tab/>
      </w:r>
      <w:r>
        <w:rPr>
          <w:noProof/>
        </w:rPr>
        <w:fldChar w:fldCharType="begin"/>
      </w:r>
      <w:r>
        <w:rPr>
          <w:noProof/>
        </w:rPr>
        <w:instrText xml:space="preserve"> PAGEREF _Toc467272021 \h </w:instrText>
      </w:r>
      <w:r>
        <w:rPr>
          <w:noProof/>
        </w:rPr>
      </w:r>
      <w:r>
        <w:rPr>
          <w:noProof/>
        </w:rPr>
        <w:fldChar w:fldCharType="separate"/>
      </w:r>
      <w:r>
        <w:rPr>
          <w:noProof/>
        </w:rPr>
        <w:t>36</w:t>
      </w:r>
      <w:r>
        <w:rPr>
          <w:noProof/>
        </w:rPr>
        <w:fldChar w:fldCharType="end"/>
      </w:r>
    </w:p>
    <w:p w14:paraId="69B41C2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32. Selected Patients</w:t>
      </w:r>
      <w:r>
        <w:rPr>
          <w:noProof/>
        </w:rPr>
        <w:tab/>
      </w:r>
      <w:r>
        <w:rPr>
          <w:noProof/>
        </w:rPr>
        <w:fldChar w:fldCharType="begin"/>
      </w:r>
      <w:r>
        <w:rPr>
          <w:noProof/>
        </w:rPr>
        <w:instrText xml:space="preserve"> PAGEREF _Toc467272022 \h </w:instrText>
      </w:r>
      <w:r>
        <w:rPr>
          <w:noProof/>
        </w:rPr>
      </w:r>
      <w:r>
        <w:rPr>
          <w:noProof/>
        </w:rPr>
        <w:fldChar w:fldCharType="separate"/>
      </w:r>
      <w:r>
        <w:rPr>
          <w:noProof/>
        </w:rPr>
        <w:t>36</w:t>
      </w:r>
      <w:r>
        <w:rPr>
          <w:noProof/>
        </w:rPr>
        <w:fldChar w:fldCharType="end"/>
      </w:r>
    </w:p>
    <w:p w14:paraId="3DA989A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33. Selecting Sets of Measures to Compare</w:t>
      </w:r>
      <w:r>
        <w:rPr>
          <w:noProof/>
        </w:rPr>
        <w:tab/>
      </w:r>
      <w:r>
        <w:rPr>
          <w:noProof/>
        </w:rPr>
        <w:fldChar w:fldCharType="begin"/>
      </w:r>
      <w:r>
        <w:rPr>
          <w:noProof/>
        </w:rPr>
        <w:instrText xml:space="preserve"> PAGEREF _Toc467272023 \h </w:instrText>
      </w:r>
      <w:r>
        <w:rPr>
          <w:noProof/>
        </w:rPr>
      </w:r>
      <w:r>
        <w:rPr>
          <w:noProof/>
        </w:rPr>
        <w:fldChar w:fldCharType="separate"/>
      </w:r>
      <w:r>
        <w:rPr>
          <w:noProof/>
        </w:rPr>
        <w:t>38</w:t>
      </w:r>
      <w:r>
        <w:rPr>
          <w:noProof/>
        </w:rPr>
        <w:fldChar w:fldCharType="end"/>
      </w:r>
    </w:p>
    <w:p w14:paraId="2C133C1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34. Complexity Graph</w:t>
      </w:r>
      <w:r>
        <w:rPr>
          <w:noProof/>
        </w:rPr>
        <w:tab/>
      </w:r>
      <w:r>
        <w:rPr>
          <w:noProof/>
        </w:rPr>
        <w:fldChar w:fldCharType="begin"/>
      </w:r>
      <w:r>
        <w:rPr>
          <w:noProof/>
        </w:rPr>
        <w:instrText xml:space="preserve"> PAGEREF _Toc467272024 \h </w:instrText>
      </w:r>
      <w:r>
        <w:rPr>
          <w:noProof/>
        </w:rPr>
      </w:r>
      <w:r>
        <w:rPr>
          <w:noProof/>
        </w:rPr>
        <w:fldChar w:fldCharType="separate"/>
      </w:r>
      <w:r>
        <w:rPr>
          <w:noProof/>
        </w:rPr>
        <w:t>38</w:t>
      </w:r>
      <w:r>
        <w:rPr>
          <w:noProof/>
        </w:rPr>
        <w:fldChar w:fldCharType="end"/>
      </w:r>
    </w:p>
    <w:p w14:paraId="78F5F9F3"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35. Complexity Grid</w:t>
      </w:r>
      <w:r>
        <w:rPr>
          <w:noProof/>
        </w:rPr>
        <w:tab/>
      </w:r>
      <w:r>
        <w:rPr>
          <w:noProof/>
        </w:rPr>
        <w:fldChar w:fldCharType="begin"/>
      </w:r>
      <w:r>
        <w:rPr>
          <w:noProof/>
        </w:rPr>
        <w:instrText xml:space="preserve"> PAGEREF _Toc467272025 \h </w:instrText>
      </w:r>
      <w:r>
        <w:rPr>
          <w:noProof/>
        </w:rPr>
      </w:r>
      <w:r>
        <w:rPr>
          <w:noProof/>
        </w:rPr>
        <w:fldChar w:fldCharType="separate"/>
      </w:r>
      <w:r>
        <w:rPr>
          <w:noProof/>
        </w:rPr>
        <w:t>39</w:t>
      </w:r>
      <w:r>
        <w:rPr>
          <w:noProof/>
        </w:rPr>
        <w:fldChar w:fldCharType="end"/>
      </w:r>
    </w:p>
    <w:p w14:paraId="0F82E22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36. Measure Complexity Change Details</w:t>
      </w:r>
      <w:r>
        <w:rPr>
          <w:noProof/>
        </w:rPr>
        <w:tab/>
      </w:r>
      <w:r>
        <w:rPr>
          <w:noProof/>
        </w:rPr>
        <w:fldChar w:fldCharType="begin"/>
      </w:r>
      <w:r>
        <w:rPr>
          <w:noProof/>
        </w:rPr>
        <w:instrText xml:space="preserve"> PAGEREF _Toc467272026 \h </w:instrText>
      </w:r>
      <w:r>
        <w:rPr>
          <w:noProof/>
        </w:rPr>
      </w:r>
      <w:r>
        <w:rPr>
          <w:noProof/>
        </w:rPr>
        <w:fldChar w:fldCharType="separate"/>
      </w:r>
      <w:r>
        <w:rPr>
          <w:noProof/>
        </w:rPr>
        <w:t>39</w:t>
      </w:r>
      <w:r>
        <w:rPr>
          <w:noProof/>
        </w:rPr>
        <w:fldChar w:fldCharType="end"/>
      </w:r>
    </w:p>
    <w:p w14:paraId="2B2BBEC7"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37. Measure Difference Sorted by Size</w:t>
      </w:r>
      <w:r>
        <w:rPr>
          <w:noProof/>
        </w:rPr>
        <w:tab/>
      </w:r>
      <w:r>
        <w:rPr>
          <w:noProof/>
        </w:rPr>
        <w:fldChar w:fldCharType="begin"/>
      </w:r>
      <w:r>
        <w:rPr>
          <w:noProof/>
        </w:rPr>
        <w:instrText xml:space="preserve"> PAGEREF _Toc467272027 \h </w:instrText>
      </w:r>
      <w:r>
        <w:rPr>
          <w:noProof/>
        </w:rPr>
      </w:r>
      <w:r>
        <w:rPr>
          <w:noProof/>
        </w:rPr>
        <w:fldChar w:fldCharType="separate"/>
      </w:r>
      <w:r>
        <w:rPr>
          <w:noProof/>
        </w:rPr>
        <w:t>40</w:t>
      </w:r>
      <w:r>
        <w:rPr>
          <w:noProof/>
        </w:rPr>
        <w:fldChar w:fldCharType="end"/>
      </w:r>
    </w:p>
    <w:p w14:paraId="48429762"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38. User Group Link on Bonnie Splash Page</w:t>
      </w:r>
      <w:r>
        <w:rPr>
          <w:noProof/>
        </w:rPr>
        <w:tab/>
      </w:r>
      <w:r>
        <w:rPr>
          <w:noProof/>
        </w:rPr>
        <w:fldChar w:fldCharType="begin"/>
      </w:r>
      <w:r>
        <w:rPr>
          <w:noProof/>
        </w:rPr>
        <w:instrText xml:space="preserve"> PAGEREF _Toc467272028 \h </w:instrText>
      </w:r>
      <w:r>
        <w:rPr>
          <w:noProof/>
        </w:rPr>
      </w:r>
      <w:r>
        <w:rPr>
          <w:noProof/>
        </w:rPr>
        <w:fldChar w:fldCharType="separate"/>
      </w:r>
      <w:r>
        <w:rPr>
          <w:noProof/>
        </w:rPr>
        <w:t>41</w:t>
      </w:r>
      <w:r>
        <w:rPr>
          <w:noProof/>
        </w:rPr>
        <w:fldChar w:fldCharType="end"/>
      </w:r>
    </w:p>
    <w:p w14:paraId="3DB66231"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39. User Group Link in the Application Header</w:t>
      </w:r>
      <w:r>
        <w:rPr>
          <w:noProof/>
        </w:rPr>
        <w:tab/>
      </w:r>
      <w:r>
        <w:rPr>
          <w:noProof/>
        </w:rPr>
        <w:fldChar w:fldCharType="begin"/>
      </w:r>
      <w:r>
        <w:rPr>
          <w:noProof/>
        </w:rPr>
        <w:instrText xml:space="preserve"> PAGEREF _Toc467272029 \h </w:instrText>
      </w:r>
      <w:r>
        <w:rPr>
          <w:noProof/>
        </w:rPr>
      </w:r>
      <w:r>
        <w:rPr>
          <w:noProof/>
        </w:rPr>
        <w:fldChar w:fldCharType="separate"/>
      </w:r>
      <w:r>
        <w:rPr>
          <w:noProof/>
        </w:rPr>
        <w:t>41</w:t>
      </w:r>
      <w:r>
        <w:rPr>
          <w:noProof/>
        </w:rPr>
        <w:fldChar w:fldCharType="end"/>
      </w:r>
    </w:p>
    <w:p w14:paraId="18E1D89B" w14:textId="77777777" w:rsidR="00C34ED1" w:rsidRDefault="00A628CE">
      <w:pPr>
        <w:sectPr w:rsidR="00C34ED1">
          <w:headerReference w:type="first" r:id="rId21"/>
          <w:footerReference w:type="first" r:id="rId22"/>
          <w:pgSz w:w="12240" w:h="15840" w:code="1"/>
          <w:pgMar w:top="1440" w:right="1440" w:bottom="1440" w:left="1440" w:header="504" w:footer="504" w:gutter="0"/>
          <w:pgNumType w:fmt="lowerRoman"/>
          <w:cols w:space="720"/>
          <w:titlePg/>
        </w:sectPr>
      </w:pPr>
      <w:r>
        <w:rPr>
          <w:noProof/>
        </w:rPr>
        <w:fldChar w:fldCharType="end"/>
      </w:r>
    </w:p>
    <w:p w14:paraId="2B3F6DE1" w14:textId="77777777" w:rsidR="00C34ED1" w:rsidRDefault="00A628CE">
      <w:pPr>
        <w:pStyle w:val="Heading1"/>
      </w:pPr>
      <w:bookmarkStart w:id="357" w:name="_Toc510936693"/>
      <w:bookmarkStart w:id="358" w:name="_Toc510936873"/>
      <w:bookmarkStart w:id="359" w:name="_Toc510948564"/>
      <w:bookmarkStart w:id="360" w:name="_Toc497871702"/>
      <w:bookmarkStart w:id="361" w:name="_Toc497872046"/>
      <w:bookmarkStart w:id="362" w:name="_Toc497872814"/>
      <w:bookmarkStart w:id="363" w:name="_Toc497872969"/>
      <w:bookmarkStart w:id="364" w:name="_Toc497873017"/>
      <w:bookmarkStart w:id="365" w:name="_Toc470193711"/>
      <w:bookmarkEnd w:id="353"/>
      <w:bookmarkEnd w:id="354"/>
      <w:bookmarkEnd w:id="355"/>
      <w:bookmarkEnd w:id="356"/>
      <w:r>
        <w:lastRenderedPageBreak/>
        <w:t>Introduction</w:t>
      </w:r>
      <w:bookmarkEnd w:id="357"/>
      <w:bookmarkEnd w:id="358"/>
      <w:bookmarkEnd w:id="359"/>
      <w:bookmarkEnd w:id="365"/>
    </w:p>
    <w:p w14:paraId="3B6713BA" w14:textId="77777777" w:rsidR="00C34ED1" w:rsidRDefault="00A628CE">
      <w:pPr>
        <w:pStyle w:val="Heading2"/>
        <w:spacing w:before="0" w:after="120"/>
      </w:pPr>
      <w:bookmarkStart w:id="366" w:name="_Toc470193712"/>
      <w:r>
        <w:t>Background</w:t>
      </w:r>
      <w:bookmarkEnd w:id="366"/>
    </w:p>
    <w:p w14:paraId="7C6C88E1" w14:textId="77777777" w:rsidR="00C34ED1" w:rsidRDefault="00A628CE">
      <w:bookmarkStart w:id="367" w:name="_Toc498235586"/>
      <w:r>
        <w:t>Bonnie is a software tool that allows Meaningful Use (MU) electronic Clinical Quality Measure (eCQM) developers to test and verify the behavior of their CQM logic. The main goal of the Bonnie application is to reduce the number of defects in eCQMs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eSpecifications into executable artifacts and measure metadata.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6ACC166C" w14:textId="77777777" w:rsidR="00C34ED1" w:rsidRDefault="00A628CE">
      <w:r>
        <w:t>Bonnie has been designed to integrate with the nationally recognized data standards the Meaningful Use program uses for expressing CQM logic for machine-to-machine interoperability. This integration provides enormous value to the eCQM program and federal policy leaders and stakeholders. The Bonnie tool verifies that the new and evolving standards for the Meaningful Use eCQM program are flexible and can be implemented in software.</w:t>
      </w:r>
    </w:p>
    <w:p w14:paraId="328522A6" w14:textId="77777777" w:rsidR="00C34ED1" w:rsidRDefault="00A628CE">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eCQMs.</w:t>
      </w:r>
    </w:p>
    <w:p w14:paraId="388F060F" w14:textId="77777777" w:rsidR="00C34ED1" w:rsidRDefault="00A628CE">
      <w:r>
        <w:t>Finally, the Bonnie software is freely available via an Apache 2.0 open source license. The Meaningful Use program makes all or parts of the Bonnie software available for inspection, verification, and even reuse by other government programs or federal contractors.</w:t>
      </w:r>
    </w:p>
    <w:p w14:paraId="61E8396D" w14:textId="77777777" w:rsidR="00C34ED1" w:rsidRDefault="00A628CE">
      <w:pPr>
        <w:pStyle w:val="Heading2"/>
      </w:pPr>
      <w:bookmarkStart w:id="368" w:name="_Toc470193713"/>
      <w:r>
        <w:t>Purpose</w:t>
      </w:r>
      <w:bookmarkEnd w:id="368"/>
    </w:p>
    <w:p w14:paraId="24EFEB7B" w14:textId="77777777" w:rsidR="00C34ED1" w:rsidRDefault="00A628CE">
      <w:r>
        <w:t>The purpose of this document is to describe the functionality of the Bonnie web application that allows measure developers to test and verify the behavior of their CQM logic. This document provides Bonnie users with step-by-step instructions for testing eCQMs by building synthetic patient records.</w:t>
      </w:r>
    </w:p>
    <w:p w14:paraId="2329A234" w14:textId="77777777" w:rsidR="00C34ED1" w:rsidRDefault="00A628CE">
      <w:pPr>
        <w:pStyle w:val="Heading2"/>
      </w:pPr>
      <w:bookmarkStart w:id="369" w:name="_Toc498235588"/>
      <w:bookmarkStart w:id="370" w:name="_Toc470193714"/>
      <w:bookmarkEnd w:id="367"/>
      <w:r>
        <w:t>Application Description</w:t>
      </w:r>
      <w:bookmarkEnd w:id="370"/>
    </w:p>
    <w:p w14:paraId="0F407A89" w14:textId="77777777" w:rsidR="00C34ED1" w:rsidRDefault="00A628CE">
      <w:r>
        <w:t>The Bonnie application provides the capability to import measures defined in Health Quality Measure Format (HQMF) XML.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14:paraId="37A9A4D9" w14:textId="77777777" w:rsidR="00C34ED1" w:rsidRDefault="00A628CE">
      <w:r>
        <w:lastRenderedPageBreak/>
        <w:t>The Centers for Medicare &amp; Medicaid Services (CMS) Measure Authoring Tool is the primary source for HQMF documents used by the Bonnie application. Measure developers use the MAT to build eCQMs and export those measures as measure bundles containing both the HQMF and value sets used as part of the calculation. These measure bundles can be downloaded from the MAT and loaded into the Bonnie user interface for measure testing.</w:t>
      </w:r>
    </w:p>
    <w:p w14:paraId="0225F2D3" w14:textId="77777777" w:rsidR="00C34ED1" w:rsidRDefault="00A628CE">
      <w:r>
        <w:t>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eCQMs.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14:paraId="04E141E7" w14:textId="77777777" w:rsidR="00C34ED1" w:rsidRDefault="00A628CE">
      <w:r>
        <w:t>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Meaningful Use certification program. If the synthetic patients are clinically valid, Cypress users can use them in addition to or instead of their own patients.</w:t>
      </w:r>
    </w:p>
    <w:p w14:paraId="50A9E5B4" w14:textId="77777777" w:rsidR="00C34ED1" w:rsidRDefault="00A628CE">
      <w:pPr>
        <w:sectPr w:rsidR="00C34ED1">
          <w:headerReference w:type="even" r:id="rId23"/>
          <w:headerReference w:type="default" r:id="rId24"/>
          <w:footerReference w:type="default" r:id="rId25"/>
          <w:headerReference w:type="first" r:id="rId26"/>
          <w:footerReference w:type="first" r:id="rId27"/>
          <w:pgSz w:w="12240" w:h="15840" w:code="1"/>
          <w:pgMar w:top="1440" w:right="1440" w:bottom="1440" w:left="1440" w:header="504" w:footer="504" w:gutter="0"/>
          <w:pgNumType w:start="1"/>
          <w:cols w:space="720"/>
          <w:titlePg/>
          <w:docGrid w:linePitch="360"/>
        </w:sectPr>
      </w:pPr>
      <w:r>
        <w:t xml:space="preserve"> </w:t>
      </w:r>
    </w:p>
    <w:p w14:paraId="20DE105C" w14:textId="77777777" w:rsidR="00C34ED1" w:rsidRDefault="00A628CE">
      <w:pPr>
        <w:pStyle w:val="Heading1"/>
      </w:pPr>
      <w:bookmarkStart w:id="371" w:name="_Toc470193715"/>
      <w:r>
        <w:lastRenderedPageBreak/>
        <w:t>User Account Creation</w:t>
      </w:r>
      <w:bookmarkEnd w:id="371"/>
    </w:p>
    <w:p w14:paraId="02266C26" w14:textId="77777777" w:rsidR="00C34ED1" w:rsidRDefault="00A628CE">
      <w:pPr>
        <w:pStyle w:val="Heading2"/>
      </w:pPr>
      <w:bookmarkStart w:id="372" w:name="_Toc470193716"/>
      <w:r>
        <w:t>Login Page</w:t>
      </w:r>
      <w:bookmarkEnd w:id="372"/>
    </w:p>
    <w:p w14:paraId="170F8F4D" w14:textId="12FE6FA7" w:rsidR="00C34ED1" w:rsidRDefault="00A628CE">
      <w:pPr>
        <w:spacing w:after="24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fldSimple w:instr=" REF _Ref459207064 ">
        <w:r w:rsidR="00551D04">
          <w:t xml:space="preserve">Figure </w:t>
        </w:r>
        <w:r w:rsidR="00551D04">
          <w:rPr>
            <w:noProof/>
          </w:rPr>
          <w:t>1</w:t>
        </w:r>
      </w:fldSimple>
      <w:r>
        <w:t xml:space="preserve"> shows the login screen for the Bonnie application. To log in, a user must provide the email address and password for a valid account.</w:t>
      </w:r>
    </w:p>
    <w:p w14:paraId="4AF937DE" w14:textId="77777777" w:rsidR="00C34ED1" w:rsidRDefault="00A628CE">
      <w:pPr>
        <w:pStyle w:val="Figure"/>
        <w:rPr>
          <w:b w:val="0"/>
        </w:rPr>
      </w:pPr>
      <w:r>
        <w:rPr>
          <w:noProof/>
        </w:rPr>
        <w:drawing>
          <wp:inline distT="0" distB="0" distL="0" distR="0" wp14:anchorId="1E0BE562" wp14:editId="496BA443">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55E127A6" w14:textId="5794B18E" w:rsidR="00C34ED1" w:rsidRDefault="00A628CE">
      <w:pPr>
        <w:pStyle w:val="FigureCaption"/>
      </w:pPr>
      <w:bookmarkStart w:id="373" w:name="_Ref459207064"/>
      <w:bookmarkStart w:id="374" w:name="_Toc467271991"/>
      <w:r>
        <w:t xml:space="preserve">Figure </w:t>
      </w:r>
      <w:fldSimple w:instr=" SEQ Figure \* ARABIC ">
        <w:r w:rsidR="00551D04">
          <w:rPr>
            <w:noProof/>
          </w:rPr>
          <w:t>1</w:t>
        </w:r>
      </w:fldSimple>
      <w:bookmarkEnd w:id="373"/>
      <w:r>
        <w:t xml:space="preserve">. </w:t>
      </w:r>
      <w:bookmarkStart w:id="375" w:name="_Toc439152610"/>
      <w:bookmarkStart w:id="376" w:name="_Toc439152756"/>
      <w:bookmarkStart w:id="377" w:name="_Toc439154841"/>
      <w:r>
        <w:t>Bonnie Login Page</w:t>
      </w:r>
      <w:bookmarkEnd w:id="374"/>
      <w:bookmarkEnd w:id="375"/>
      <w:bookmarkEnd w:id="376"/>
      <w:bookmarkEnd w:id="377"/>
    </w:p>
    <w:p w14:paraId="39BAE9A4" w14:textId="77777777" w:rsidR="00C34ED1" w:rsidRDefault="00A628CE">
      <w:pPr>
        <w:pStyle w:val="Heading2"/>
      </w:pPr>
      <w:bookmarkStart w:id="378" w:name="_Toc439152897"/>
      <w:bookmarkStart w:id="379" w:name="_Toc439155293"/>
      <w:bookmarkStart w:id="380" w:name="_Toc439155655"/>
      <w:bookmarkStart w:id="381" w:name="_Toc439155735"/>
      <w:bookmarkStart w:id="382" w:name="_Toc439156644"/>
      <w:bookmarkStart w:id="383" w:name="_Toc439157810"/>
      <w:bookmarkStart w:id="384" w:name="_Toc439158054"/>
      <w:bookmarkStart w:id="385" w:name="_Toc439158236"/>
      <w:bookmarkStart w:id="386" w:name="_Toc439922475"/>
      <w:bookmarkStart w:id="387" w:name="_Toc439923945"/>
      <w:bookmarkStart w:id="388" w:name="_Toc439924014"/>
      <w:bookmarkStart w:id="389" w:name="_Toc470193717"/>
      <w:bookmarkEnd w:id="378"/>
      <w:bookmarkEnd w:id="379"/>
      <w:bookmarkEnd w:id="380"/>
      <w:bookmarkEnd w:id="381"/>
      <w:bookmarkEnd w:id="382"/>
      <w:bookmarkEnd w:id="383"/>
      <w:bookmarkEnd w:id="384"/>
      <w:bookmarkEnd w:id="385"/>
      <w:bookmarkEnd w:id="386"/>
      <w:bookmarkEnd w:id="387"/>
      <w:bookmarkEnd w:id="388"/>
      <w:r>
        <w:t>Creating a New User</w:t>
      </w:r>
      <w:bookmarkEnd w:id="389"/>
    </w:p>
    <w:p w14:paraId="52A2065A" w14:textId="5326F4BC" w:rsidR="00C34ED1" w:rsidRDefault="00A628CE">
      <w:r>
        <w:t xml:space="preserve">A user can create a new account by clicking the “register” link on the login page. The register link brings the user to account creation page shown in </w:t>
      </w:r>
      <w:fldSimple w:instr=" REF _Ref459271439  \* MERGEFORMAT ">
        <w:r w:rsidR="00551D04">
          <w:t>Figure 2</w:t>
        </w:r>
      </w:fldSimple>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2CDA995E" w14:textId="77777777" w:rsidR="00C34ED1" w:rsidRDefault="00A628CE">
      <w:pPr>
        <w:pStyle w:val="Figure"/>
        <w:rPr>
          <w:b w:val="0"/>
        </w:rPr>
      </w:pPr>
      <w:r>
        <w:rPr>
          <w:noProof/>
        </w:rPr>
        <w:lastRenderedPageBreak/>
        <w:drawing>
          <wp:inline distT="0" distB="0" distL="0" distR="0" wp14:anchorId="41897901" wp14:editId="51F3ECF6">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9"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593A697D" w14:textId="63D7CD1D" w:rsidR="00C34ED1" w:rsidRDefault="00A628CE">
      <w:pPr>
        <w:pStyle w:val="FigureCaption"/>
      </w:pPr>
      <w:bookmarkStart w:id="390" w:name="_Ref459271439"/>
      <w:bookmarkStart w:id="391" w:name="_Toc467271992"/>
      <w:r>
        <w:t xml:space="preserve">Figure </w:t>
      </w:r>
      <w:fldSimple w:instr=" SEQ Figure \* ARABIC ">
        <w:r w:rsidR="00551D04">
          <w:rPr>
            <w:noProof/>
          </w:rPr>
          <w:t>2</w:t>
        </w:r>
      </w:fldSimple>
      <w:bookmarkEnd w:id="390"/>
      <w:r>
        <w:rPr>
          <w:bCs/>
        </w:rPr>
        <w:t>.</w:t>
      </w:r>
      <w:r>
        <w:t xml:space="preserve"> Account Registration Page</w:t>
      </w:r>
      <w:bookmarkEnd w:id="391"/>
    </w:p>
    <w:p w14:paraId="30EDBF0C" w14:textId="77777777" w:rsidR="00C34ED1" w:rsidRDefault="00A628CE">
      <w:pPr>
        <w:pStyle w:val="Heading2"/>
      </w:pPr>
      <w:bookmarkStart w:id="392" w:name="_Toc439152899"/>
      <w:bookmarkStart w:id="393" w:name="_Toc439155295"/>
      <w:bookmarkStart w:id="394" w:name="_Toc439155657"/>
      <w:bookmarkStart w:id="395" w:name="_Toc439155737"/>
      <w:bookmarkStart w:id="396" w:name="_Toc439156646"/>
      <w:bookmarkStart w:id="397" w:name="_Toc439157812"/>
      <w:bookmarkStart w:id="398" w:name="_Toc439158056"/>
      <w:bookmarkStart w:id="399" w:name="_Toc439158238"/>
      <w:bookmarkStart w:id="400" w:name="_Toc439922477"/>
      <w:bookmarkStart w:id="401" w:name="_Toc439923947"/>
      <w:bookmarkStart w:id="402" w:name="_Toc439924016"/>
      <w:bookmarkStart w:id="403" w:name="_Toc439152900"/>
      <w:bookmarkStart w:id="404" w:name="_Toc439155296"/>
      <w:bookmarkStart w:id="405" w:name="_Toc439155658"/>
      <w:bookmarkStart w:id="406" w:name="_Toc439155738"/>
      <w:bookmarkStart w:id="407" w:name="_Toc439156647"/>
      <w:bookmarkStart w:id="408" w:name="_Toc439157813"/>
      <w:bookmarkStart w:id="409" w:name="_Toc439158057"/>
      <w:bookmarkStart w:id="410" w:name="_Toc439158239"/>
      <w:bookmarkStart w:id="411" w:name="_Toc439922478"/>
      <w:bookmarkStart w:id="412" w:name="_Toc439923948"/>
      <w:bookmarkStart w:id="413" w:name="_Toc439924017"/>
      <w:bookmarkStart w:id="414" w:name="_Toc470193718"/>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r>
        <w:t>Resetting a Password</w:t>
      </w:r>
      <w:bookmarkEnd w:id="414"/>
    </w:p>
    <w:p w14:paraId="2BC6F2A6" w14:textId="1FF4098F" w:rsidR="00C34ED1" w:rsidRDefault="00A628CE">
      <w:pPr>
        <w:spacing w:after="240"/>
      </w:pPr>
      <w:r>
        <w:t>If a user forgets a password or an account is locked, the user can reset the password using the password reset page shown in Figure 3. This page is accessed from the “forgot password?” link on the login page (</w:t>
      </w:r>
      <w:r>
        <w:fldChar w:fldCharType="begin"/>
      </w:r>
      <w:r>
        <w:instrText xml:space="preserve"> REF _Ref459207064</w:instrText>
      </w:r>
      <w:r>
        <w:fldChar w:fldCharType="separate"/>
      </w:r>
      <w:r w:rsidR="00551D04">
        <w:t xml:space="preserve">Figure </w:t>
      </w:r>
      <w:r w:rsidR="00551D04">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14:paraId="0A578221" w14:textId="77777777" w:rsidR="00C34ED1" w:rsidRDefault="00A628CE">
      <w:pPr>
        <w:pStyle w:val="Figure"/>
        <w:rPr>
          <w:b w:val="0"/>
        </w:rPr>
      </w:pPr>
      <w:r>
        <w:rPr>
          <w:noProof/>
        </w:rPr>
        <w:drawing>
          <wp:inline distT="0" distB="0" distL="0" distR="0" wp14:anchorId="15D66BCB" wp14:editId="5DF1F6BA">
            <wp:extent cx="2902329" cy="2852928"/>
            <wp:effectExtent l="25400" t="25400" r="19050" b="1778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30"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5A27EBD3" w14:textId="032928F8" w:rsidR="00C34ED1" w:rsidRDefault="00A628CE">
      <w:pPr>
        <w:pStyle w:val="FigureCaption"/>
      </w:pPr>
      <w:bookmarkStart w:id="415" w:name="_Toc467271993"/>
      <w:r>
        <w:t xml:space="preserve">Figure </w:t>
      </w:r>
      <w:fldSimple w:instr=" SEQ Figure \* ARABIC ">
        <w:r w:rsidR="00551D04">
          <w:rPr>
            <w:noProof/>
          </w:rPr>
          <w:t>3</w:t>
        </w:r>
      </w:fldSimple>
      <w:r>
        <w:t xml:space="preserve">. </w:t>
      </w:r>
      <w:bookmarkStart w:id="416" w:name="_Toc439154842"/>
      <w:r>
        <w:t>Password Reset Page</w:t>
      </w:r>
      <w:bookmarkEnd w:id="415"/>
      <w:bookmarkEnd w:id="416"/>
    </w:p>
    <w:p w14:paraId="488EF490" w14:textId="77777777" w:rsidR="00C34ED1" w:rsidRDefault="00A628CE">
      <w:pPr>
        <w:pStyle w:val="Heading2"/>
      </w:pPr>
      <w:bookmarkStart w:id="417" w:name="_Toc439152902"/>
      <w:bookmarkStart w:id="418" w:name="_Toc439155298"/>
      <w:bookmarkStart w:id="419" w:name="_Toc439155660"/>
      <w:bookmarkStart w:id="420" w:name="_Toc439155740"/>
      <w:bookmarkStart w:id="421" w:name="_Toc439156649"/>
      <w:bookmarkStart w:id="422" w:name="_Toc439157815"/>
      <w:bookmarkStart w:id="423" w:name="_Toc439158059"/>
      <w:bookmarkStart w:id="424" w:name="_Toc439158241"/>
      <w:bookmarkStart w:id="425" w:name="_Toc439922480"/>
      <w:bookmarkStart w:id="426" w:name="_Toc439923950"/>
      <w:bookmarkStart w:id="427" w:name="_Toc439924019"/>
      <w:bookmarkStart w:id="428" w:name="_Toc470193719"/>
      <w:bookmarkEnd w:id="417"/>
      <w:bookmarkEnd w:id="418"/>
      <w:bookmarkEnd w:id="419"/>
      <w:bookmarkEnd w:id="420"/>
      <w:bookmarkEnd w:id="421"/>
      <w:bookmarkEnd w:id="422"/>
      <w:bookmarkEnd w:id="423"/>
      <w:bookmarkEnd w:id="424"/>
      <w:bookmarkEnd w:id="425"/>
      <w:bookmarkEnd w:id="426"/>
      <w:bookmarkEnd w:id="427"/>
      <w:r>
        <w:lastRenderedPageBreak/>
        <w:t>Account Management</w:t>
      </w:r>
      <w:bookmarkEnd w:id="428"/>
    </w:p>
    <w:p w14:paraId="2F491C45" w14:textId="62EF7D70" w:rsidR="00C34ED1" w:rsidRDefault="00A628CE">
      <w:pPr>
        <w:spacing w:after="240"/>
      </w:pPr>
      <w:r>
        <w:t xml:space="preserve">After logging into the application, the user can change the information associated with the account by accessing the account management page shown in Figure 4. The account management page can be opened by clicking the “Account” link in the application header shown at the top of </w:t>
      </w:r>
      <w:fldSimple w:instr=" REF _Ref459099779  \* MERGEFORMAT ">
        <w:r>
          <w:rPr>
            <w:bCs/>
          </w:rPr>
          <w:t>Figure 4</w:t>
        </w:r>
      </w:fldSimple>
      <w:r>
        <w:t>. From this page, users can change the information provided during the registration process and select a new password for their account.</w:t>
      </w:r>
    </w:p>
    <w:p w14:paraId="22CE4262" w14:textId="77777777" w:rsidR="00C34ED1" w:rsidRDefault="00A628CE">
      <w:pPr>
        <w:pStyle w:val="Figure"/>
        <w:rPr>
          <w:b w:val="0"/>
        </w:rPr>
      </w:pPr>
      <w:r>
        <w:rPr>
          <w:noProof/>
        </w:rPr>
        <w:drawing>
          <wp:inline distT="0" distB="0" distL="0" distR="0" wp14:anchorId="26932F50" wp14:editId="778ADF8F">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6754" cy="2146328"/>
                    </a:xfrm>
                    <a:prstGeom prst="rect">
                      <a:avLst/>
                    </a:prstGeom>
                    <a:ln>
                      <a:solidFill>
                        <a:schemeClr val="tx1"/>
                      </a:solidFill>
                    </a:ln>
                  </pic:spPr>
                </pic:pic>
              </a:graphicData>
            </a:graphic>
          </wp:inline>
        </w:drawing>
      </w:r>
    </w:p>
    <w:p w14:paraId="5DD56FBC" w14:textId="358D3753" w:rsidR="00C34ED1" w:rsidRDefault="00A628CE">
      <w:pPr>
        <w:pStyle w:val="FigureCaption"/>
      </w:pPr>
      <w:bookmarkStart w:id="429" w:name="_Toc467271994"/>
      <w:r>
        <w:t xml:space="preserve">Figure </w:t>
      </w:r>
      <w:fldSimple w:instr=" SEQ Figure \* ARABIC ">
        <w:r w:rsidR="00551D04">
          <w:rPr>
            <w:noProof/>
          </w:rPr>
          <w:t>4</w:t>
        </w:r>
      </w:fldSimple>
      <w:r>
        <w:rPr>
          <w:noProof/>
        </w:rPr>
        <w:t>.</w:t>
      </w:r>
      <w:r>
        <w:t xml:space="preserve"> Account Management Page</w:t>
      </w:r>
      <w:bookmarkEnd w:id="429"/>
    </w:p>
    <w:p w14:paraId="602C59BC" w14:textId="77777777" w:rsidR="00C34ED1" w:rsidRDefault="00C34ED1"/>
    <w:p w14:paraId="207B645B" w14:textId="77777777" w:rsidR="00C34ED1" w:rsidRDefault="00C34ED1">
      <w:pPr>
        <w:sectPr w:rsidR="00C34ED1">
          <w:headerReference w:type="first" r:id="rId32"/>
          <w:footerReference w:type="first" r:id="rId33"/>
          <w:pgSz w:w="12240" w:h="15840" w:code="1"/>
          <w:pgMar w:top="1440" w:right="1440" w:bottom="1440" w:left="1440" w:header="504" w:footer="504" w:gutter="0"/>
          <w:cols w:space="720"/>
          <w:titlePg/>
          <w:docGrid w:linePitch="360"/>
        </w:sectPr>
      </w:pPr>
    </w:p>
    <w:p w14:paraId="38C5AF7B" w14:textId="77777777" w:rsidR="00C34ED1" w:rsidRDefault="00A628CE">
      <w:pPr>
        <w:pStyle w:val="Heading1"/>
      </w:pPr>
      <w:bookmarkStart w:id="430" w:name="_Toc470193720"/>
      <w:r>
        <w:lastRenderedPageBreak/>
        <w:t>Measure Dashboard</w:t>
      </w:r>
      <w:bookmarkEnd w:id="430"/>
    </w:p>
    <w:p w14:paraId="12E9D2E9" w14:textId="77777777" w:rsidR="00C34ED1" w:rsidRDefault="00A628CE">
      <w:pPr>
        <w:pStyle w:val="Heading2"/>
      </w:pPr>
      <w:bookmarkStart w:id="431" w:name="_Toc470193721"/>
      <w:r>
        <w:t>Overview</w:t>
      </w:r>
      <w:bookmarkEnd w:id="431"/>
    </w:p>
    <w:p w14:paraId="2F4CE43A" w14:textId="4DE36387" w:rsidR="00C34ED1" w:rsidRDefault="00A628CE">
      <w:pPr>
        <w:spacing w:after="240"/>
      </w:pPr>
      <w:r>
        <w:t xml:space="preserve">The Measure Dashboard page, as shown in </w:t>
      </w:r>
      <w:fldSimple w:instr=" REF _Ref440185712 ">
        <w:r>
          <w:t xml:space="preserve">Figure </w:t>
        </w:r>
        <w:r>
          <w:rPr>
            <w:noProof/>
          </w:rPr>
          <w:t>5</w:t>
        </w:r>
      </w:fldSimple>
      <w:r>
        <w:t>, is the initial page presented to users when they log into the application. 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w:t>
      </w:r>
    </w:p>
    <w:p w14:paraId="33DC45A9" w14:textId="77777777" w:rsidR="00C34ED1" w:rsidRDefault="00A628CE">
      <w:pPr>
        <w:pStyle w:val="Figure"/>
        <w:rPr>
          <w:b w:val="0"/>
        </w:rPr>
      </w:pPr>
      <w:r>
        <w:rPr>
          <w:noProof/>
        </w:rPr>
        <w:drawing>
          <wp:inline distT="0" distB="0" distL="0" distR="0" wp14:anchorId="25AF6670" wp14:editId="54F9A955">
            <wp:extent cx="5760720" cy="2560320"/>
            <wp:effectExtent l="19050" t="19050" r="11430" b="11430"/>
            <wp:docPr id="39" name="Picture 39"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14:paraId="24692DE7" w14:textId="1A9BA5FB" w:rsidR="00C34ED1" w:rsidRDefault="00A628CE">
      <w:pPr>
        <w:pStyle w:val="FigureCaption"/>
      </w:pPr>
      <w:bookmarkStart w:id="432" w:name="_Ref467148223"/>
      <w:bookmarkStart w:id="433" w:name="_Toc467271995"/>
      <w:r>
        <w:t xml:space="preserve">Figure </w:t>
      </w:r>
      <w:fldSimple w:instr=" SEQ Figure \* ARABIC ">
        <w:r w:rsidR="00551D04">
          <w:rPr>
            <w:noProof/>
          </w:rPr>
          <w:t>5</w:t>
        </w:r>
      </w:fldSimple>
      <w:bookmarkEnd w:id="432"/>
      <w:r>
        <w:t>. Measure Dashboard View</w:t>
      </w:r>
      <w:bookmarkEnd w:id="433"/>
    </w:p>
    <w:p w14:paraId="7212B1A9" w14:textId="694C1A12" w:rsidR="00C34ED1" w:rsidRDefault="00A628CE">
      <w:r>
        <w:t xml:space="preserve">The Measure Dashboard View employs the following user interface (UI) elements (indicated by their item numbers in </w:t>
      </w:r>
      <w:fldSimple w:instr=" REF _Ref440185712 ">
        <w:r>
          <w:t xml:space="preserve">Figure </w:t>
        </w:r>
        <w:r>
          <w:rPr>
            <w:noProof/>
          </w:rPr>
          <w:t>5</w:t>
        </w:r>
      </w:fldSimple>
      <w:r>
        <w:t>):</w:t>
      </w:r>
    </w:p>
    <w:p w14:paraId="523689D1" w14:textId="77777777" w:rsidR="00C34ED1" w:rsidRDefault="00A628CE">
      <w:pPr>
        <w:pStyle w:val="NumberedList"/>
        <w:numPr>
          <w:ilvl w:val="0"/>
          <w:numId w:val="39"/>
        </w:numPr>
      </w:pPr>
      <w:r>
        <w:t>Header – Allows the user to navigate to different parts of the application, access account information, send a support email (Contact), and log out of the application.</w:t>
      </w:r>
    </w:p>
    <w:p w14:paraId="115206A6" w14:textId="77777777" w:rsidR="00C34ED1" w:rsidRDefault="00A628CE">
      <w:pPr>
        <w:pStyle w:val="NumberedList"/>
        <w:numPr>
          <w:ilvl w:val="0"/>
          <w:numId w:val="39"/>
        </w:numPr>
      </w:pPr>
      <w:r>
        <w:t>Measure Period Date – Displays the measurement period used for calculating measures.</w:t>
      </w:r>
    </w:p>
    <w:p w14:paraId="12D5BB1D" w14:textId="77777777" w:rsidR="00C34ED1" w:rsidRDefault="00A628CE">
      <w:pPr>
        <w:pStyle w:val="NumberedList"/>
        <w:numPr>
          <w:ilvl w:val="0"/>
          <w:numId w:val="39"/>
        </w:numPr>
      </w:pPr>
      <w:r>
        <w:t>Measures Download Button – Allows the user to download a bundle containing all of their measures.</w:t>
      </w:r>
    </w:p>
    <w:p w14:paraId="2C7812D7" w14:textId="77777777" w:rsidR="00C34ED1" w:rsidRDefault="00A628CE">
      <w:pPr>
        <w:pStyle w:val="NumberedList"/>
        <w:numPr>
          <w:ilvl w:val="0"/>
          <w:numId w:val="39"/>
        </w:numPr>
      </w:pPr>
      <w:r>
        <w:t>Upload Button – Allows the user to upload a new measure.</w:t>
      </w:r>
    </w:p>
    <w:p w14:paraId="15778AA4" w14:textId="77777777" w:rsidR="00C34ED1" w:rsidRDefault="00A628CE">
      <w:pPr>
        <w:pStyle w:val="NumberedList"/>
        <w:numPr>
          <w:ilvl w:val="0"/>
          <w:numId w:val="39"/>
        </w:numPr>
      </w:pPr>
      <w:r>
        <w:t>Expected Column – Displays the percentage of passing patients for the measure.</w:t>
      </w:r>
    </w:p>
    <w:p w14:paraId="260E6276" w14:textId="77777777" w:rsidR="00C34ED1" w:rsidRDefault="00A628CE">
      <w:pPr>
        <w:pStyle w:val="NumberedList"/>
        <w:numPr>
          <w:ilvl w:val="0"/>
          <w:numId w:val="39"/>
        </w:numPr>
      </w:pPr>
      <w:r>
        <w:t>Status Column – Displays the current status of the measure (New, Pass, Fail)</w:t>
      </w:r>
    </w:p>
    <w:p w14:paraId="10E41B24" w14:textId="77777777" w:rsidR="00C34ED1" w:rsidRDefault="00A628CE">
      <w:pPr>
        <w:pStyle w:val="NumberedList"/>
        <w:numPr>
          <w:ilvl w:val="0"/>
          <w:numId w:val="39"/>
        </w:numPr>
      </w:pPr>
      <w:r>
        <w:t>Test Patient Column – Displays the number of patients passing out of the total number of patients.</w:t>
      </w:r>
    </w:p>
    <w:p w14:paraId="19F1F87E" w14:textId="77777777" w:rsidR="00C34ED1" w:rsidRDefault="00A628CE">
      <w:pPr>
        <w:pStyle w:val="NumberedList"/>
        <w:numPr>
          <w:ilvl w:val="0"/>
          <w:numId w:val="39"/>
        </w:numPr>
      </w:pPr>
      <w:r>
        <w:t>Measure Title – Displays the title for the measure and allows navigation to the measure view.</w:t>
      </w:r>
    </w:p>
    <w:p w14:paraId="72D6A707" w14:textId="77777777" w:rsidR="00C34ED1" w:rsidRDefault="00A628CE">
      <w:pPr>
        <w:pStyle w:val="NumberedList"/>
        <w:numPr>
          <w:ilvl w:val="0"/>
          <w:numId w:val="39"/>
        </w:numPr>
      </w:pPr>
      <w:r>
        <w:lastRenderedPageBreak/>
        <w:t>Subpopulation and stratification titles – Displays the titles for subpopulations or stratifications of a measure.</w:t>
      </w:r>
    </w:p>
    <w:p w14:paraId="2FD2ACA8" w14:textId="77777777" w:rsidR="00C34ED1" w:rsidRDefault="00A628CE">
      <w:pPr>
        <w:pStyle w:val="NumberedList"/>
        <w:numPr>
          <w:ilvl w:val="0"/>
          <w:numId w:val="39"/>
        </w:numPr>
      </w:pPr>
      <w:r>
        <w:t>Edit Title Button – Allows the user to rename a subpopulation or stratification.</w:t>
      </w:r>
    </w:p>
    <w:p w14:paraId="40367F46" w14:textId="77777777" w:rsidR="00C34ED1" w:rsidRDefault="00A628CE">
      <w:pPr>
        <w:pStyle w:val="NumberedList"/>
        <w:numPr>
          <w:ilvl w:val="0"/>
          <w:numId w:val="39"/>
        </w:numPr>
      </w:pPr>
      <w:r>
        <w:t>Update Button – Allows the user to update a previously loaded measure.</w:t>
      </w:r>
    </w:p>
    <w:p w14:paraId="05BD7CE5" w14:textId="77777777" w:rsidR="00C34ED1" w:rsidRDefault="00A628CE">
      <w:pPr>
        <w:pStyle w:val="NumberedList"/>
        <w:numPr>
          <w:ilvl w:val="0"/>
          <w:numId w:val="39"/>
        </w:numPr>
      </w:pPr>
      <w:r>
        <w:t>Add Patient Button – Allows the user to start building a new patient for a measure.</w:t>
      </w:r>
    </w:p>
    <w:p w14:paraId="516D1636" w14:textId="77777777" w:rsidR="00C34ED1" w:rsidRDefault="00A628CE">
      <w:pPr>
        <w:pStyle w:val="Heading2"/>
      </w:pPr>
      <w:bookmarkStart w:id="434" w:name="_Toc439155302"/>
      <w:bookmarkStart w:id="435" w:name="_Toc439155664"/>
      <w:bookmarkStart w:id="436" w:name="_Toc439155744"/>
      <w:bookmarkStart w:id="437" w:name="_Toc439156653"/>
      <w:bookmarkStart w:id="438" w:name="_Toc439157819"/>
      <w:bookmarkStart w:id="439" w:name="_Toc439158063"/>
      <w:bookmarkStart w:id="440" w:name="_Toc439158245"/>
      <w:bookmarkStart w:id="441" w:name="_Toc439922484"/>
      <w:bookmarkStart w:id="442" w:name="_Toc439923954"/>
      <w:bookmarkStart w:id="443" w:name="_Toc439924023"/>
      <w:bookmarkStart w:id="444" w:name="_Toc470193722"/>
      <w:bookmarkEnd w:id="434"/>
      <w:bookmarkEnd w:id="435"/>
      <w:bookmarkEnd w:id="436"/>
      <w:bookmarkEnd w:id="437"/>
      <w:bookmarkEnd w:id="438"/>
      <w:bookmarkEnd w:id="439"/>
      <w:bookmarkEnd w:id="440"/>
      <w:bookmarkEnd w:id="441"/>
      <w:bookmarkEnd w:id="442"/>
      <w:bookmarkEnd w:id="443"/>
      <w:r>
        <w:t>Loading a New Measure</w:t>
      </w:r>
      <w:bookmarkEnd w:id="444"/>
    </w:p>
    <w:p w14:paraId="60F9F839" w14:textId="77777777" w:rsidR="00C34ED1" w:rsidRDefault="00A628CE">
      <w:r>
        <w:t>When a user logs into the system for the first time, there will be no measures associated with the account. The user’s first step is to load a measure into the account to begin testing the measure with the Bonnie application. The New Measure dialog, as shown in Figure 6, prompts the user to upload a measure.</w:t>
      </w:r>
    </w:p>
    <w:p w14:paraId="70B47E0B" w14:textId="77777777" w:rsidR="00C34ED1" w:rsidRDefault="00A628CE">
      <w:r>
        <w:t>The user may either upload a measure at this time or close this display and upload a measure later. After one or more measures has been uploaded, this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14:paraId="575455F2" w14:textId="77777777" w:rsidR="00C34ED1" w:rsidRDefault="00A628CE">
      <w:r>
        <w:t>There are two ways that a measure can be loaded into Bonnie. The first is to load the entire MAT package if it contains an Excel spreadsheet of value sets. If the user loads a package this way, the value sets contained in the Excel spreadsheet are what will be used in Bonnie; however, these value sets may be out of date with the value sets on the Value Set Authority Center (VSAC) website. The second way to load a measure is to unzip the MAT package and to load the XML file entitled with the CMS ID and version.</w:t>
      </w:r>
    </w:p>
    <w:p w14:paraId="5971F8C2" w14:textId="77777777" w:rsidR="00C34ED1" w:rsidRDefault="00A628CE">
      <w:r>
        <w:t>The steps for loading a new measure as an entire MAT package are as follows:</w:t>
      </w:r>
    </w:p>
    <w:p w14:paraId="04610E23" w14:textId="54019777" w:rsidR="00C34ED1" w:rsidRDefault="00A628CE">
      <w:pPr>
        <w:pStyle w:val="NumberedList"/>
        <w:numPr>
          <w:ilvl w:val="0"/>
          <w:numId w:val="32"/>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rsidR="00551D04">
        <w:t xml:space="preserve">Figure </w:t>
      </w:r>
      <w:r w:rsidR="00551D04">
        <w:rPr>
          <w:noProof/>
        </w:rPr>
        <w:t>5</w:t>
      </w:r>
      <w:r>
        <w:rPr>
          <w:rStyle w:val="numberreference"/>
          <w:rFonts w:ascii="Times New Roman" w:hAnsi="Times New Roman"/>
          <w:b w:val="0"/>
          <w:color w:val="auto"/>
        </w:rPr>
        <w:fldChar w:fldCharType="end"/>
      </w:r>
      <w:r>
        <w:t>) on the Measure Dashboard, which opens the New Measure Dialog shown in Figure 6.</w:t>
      </w:r>
    </w:p>
    <w:p w14:paraId="1A67F829" w14:textId="77777777" w:rsidR="00C34ED1" w:rsidRDefault="00A628CE">
      <w:pPr>
        <w:pStyle w:val="NumberedList"/>
        <w:numPr>
          <w:ilvl w:val="0"/>
          <w:numId w:val="32"/>
        </w:numPr>
      </w:pPr>
      <w:r>
        <w:t>On the New Measure Dialog:</w:t>
      </w:r>
    </w:p>
    <w:p w14:paraId="21A7ED27" w14:textId="77777777" w:rsidR="00C34ED1" w:rsidRDefault="00A628CE">
      <w:pPr>
        <w:pStyle w:val="NumberedList2bulleted"/>
        <w:spacing w:before="0" w:after="120"/>
        <w:rPr>
          <w:rFonts w:cs="Times New Roman"/>
        </w:rPr>
      </w:pPr>
      <w:r>
        <w:rPr>
          <w:rFonts w:cs="Times New Roman"/>
        </w:rPr>
        <w:t>Choose a MAT export zip file.</w:t>
      </w:r>
    </w:p>
    <w:p w14:paraId="4241A3BF" w14:textId="77777777" w:rsidR="00C34ED1" w:rsidRDefault="00A628CE">
      <w:pPr>
        <w:pStyle w:val="NumberedList2bulleted"/>
        <w:spacing w:before="0" w:after="120"/>
        <w:rPr>
          <w:rFonts w:cs="Times New Roman"/>
        </w:rPr>
      </w:pPr>
      <w:r>
        <w:rPr>
          <w:rFonts w:cs="Times New Roman"/>
        </w:rPr>
        <w:t>Specify if the measure is eligible professional (EP) or eligible hospital (EH).</w:t>
      </w:r>
    </w:p>
    <w:p w14:paraId="6B33A12A" w14:textId="77777777" w:rsidR="00C34ED1" w:rsidRDefault="00A628CE">
      <w:pPr>
        <w:pStyle w:val="NumberedList2bulleted"/>
        <w:spacing w:before="0" w:after="120"/>
        <w:rPr>
          <w:rFonts w:cs="Times New Roman"/>
        </w:rPr>
      </w:pPr>
      <w:r>
        <w:rPr>
          <w:rFonts w:cs="Times New Roman"/>
        </w:rPr>
        <w:t>Specify if the measure is Patient-based or Episode of Care.</w:t>
      </w:r>
    </w:p>
    <w:p w14:paraId="36BAACBD" w14:textId="77777777" w:rsidR="00C34ED1" w:rsidRDefault="00A628CE">
      <w:pPr>
        <w:pStyle w:val="NumberedList2bulleted"/>
        <w:spacing w:before="0" w:after="120"/>
        <w:rPr>
          <w:rFonts w:cs="Times New Roman"/>
        </w:rPr>
      </w:pPr>
      <w:r>
        <w:rPr>
          <w:rFonts w:cs="Times New Roman"/>
        </w:rPr>
        <w:t>Click the “Load” button.</w:t>
      </w:r>
    </w:p>
    <w:p w14:paraId="32819877" w14:textId="77777777" w:rsidR="00C34ED1" w:rsidRDefault="00A628CE">
      <w:pPr>
        <w:pStyle w:val="Figure"/>
        <w:rPr>
          <w:b w:val="0"/>
        </w:rPr>
      </w:pPr>
      <w:r>
        <w:rPr>
          <w:noProof/>
        </w:rPr>
        <w:lastRenderedPageBreak/>
        <w:drawing>
          <wp:inline distT="0" distB="0" distL="0" distR="0" wp14:anchorId="08E20922" wp14:editId="62851C5D">
            <wp:extent cx="3754694" cy="2776498"/>
            <wp:effectExtent l="19050" t="19050" r="17780" b="24130"/>
            <wp:docPr id="40" name="Picture 40" descr="The New Measure dialog box has four lines for entering information.  The first, &quot;Measure Data,&quot; has a Browse button.  The next line,&quot; Type,&quot; offers the choice between Eligible Professional or Eligible Hospital.  The third line, &quot;Calculation,&quot; offers the choice &quot;Patient Based&quot; or &quot;Episode of Care.&quot;  And the last line, &quot;Rebuild Patients&quot;, has &quot;Yes&quot; and &quot;No&quot; buttons.  At the bottom are two buttons, &quot;Close&quot; and &quot;Load.&quot;" title="Figure 6: New Measure Dialog - MA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0C2E3D9" w14:textId="4E023108" w:rsidR="00C34ED1" w:rsidRDefault="00A628CE">
      <w:pPr>
        <w:pStyle w:val="FigureCaption"/>
        <w:spacing w:before="0" w:after="120"/>
      </w:pPr>
      <w:bookmarkStart w:id="445" w:name="_Toc467271996"/>
      <w:r>
        <w:t xml:space="preserve">Figure </w:t>
      </w:r>
      <w:fldSimple w:instr=" SEQ Figure \* ARABIC ">
        <w:r w:rsidR="00551D04">
          <w:rPr>
            <w:noProof/>
          </w:rPr>
          <w:t>6</w:t>
        </w:r>
      </w:fldSimple>
      <w:r>
        <w:rPr>
          <w:noProof/>
        </w:rPr>
        <w:t>.</w:t>
      </w:r>
      <w:r>
        <w:t xml:space="preserve"> New Measure Dialog – MAT Package</w:t>
      </w:r>
      <w:bookmarkEnd w:id="445"/>
    </w:p>
    <w:p w14:paraId="3FABD4C6" w14:textId="77777777" w:rsidR="00C34ED1" w:rsidRDefault="00A628CE">
      <w:pPr>
        <w:pStyle w:val="NumberedList2bulleted"/>
        <w:numPr>
          <w:ilvl w:val="0"/>
          <w:numId w:val="0"/>
        </w:numPr>
        <w:spacing w:before="0" w:after="120"/>
        <w:ind w:left="360" w:hanging="360"/>
        <w:rPr>
          <w:rFonts w:cs="Times New Roman"/>
        </w:rPr>
      </w:pPr>
      <w:r>
        <w:rPr>
          <w:rFonts w:cs="Times New Roman"/>
        </w:rPr>
        <w:t>The steps for loading a new measure as an XML file are as follows:</w:t>
      </w:r>
    </w:p>
    <w:p w14:paraId="3E0E7AB5" w14:textId="6872193E" w:rsidR="00C34ED1" w:rsidRDefault="00A628CE">
      <w:pPr>
        <w:pStyle w:val="NumberedList"/>
        <w:numPr>
          <w:ilvl w:val="0"/>
          <w:numId w:val="50"/>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rsidR="00551D04">
        <w:t xml:space="preserve">Figure </w:t>
      </w:r>
      <w:r w:rsidR="00551D04">
        <w:rPr>
          <w:noProof/>
        </w:rPr>
        <w:t>5</w:t>
      </w:r>
      <w:r>
        <w:rPr>
          <w:rStyle w:val="numberreference"/>
          <w:rFonts w:ascii="Times New Roman" w:hAnsi="Times New Roman"/>
          <w:b w:val="0"/>
          <w:color w:val="auto"/>
        </w:rPr>
        <w:fldChar w:fldCharType="end"/>
      </w:r>
      <w:r>
        <w:t>) on the Measure Dashboard, which opens the New Measure Dialog shown in Figure 7.</w:t>
      </w:r>
    </w:p>
    <w:p w14:paraId="4C86563B" w14:textId="77777777" w:rsidR="00C34ED1" w:rsidRDefault="00A628CE">
      <w:pPr>
        <w:pStyle w:val="NumberedList"/>
        <w:numPr>
          <w:ilvl w:val="0"/>
          <w:numId w:val="50"/>
        </w:numPr>
      </w:pPr>
      <w:r>
        <w:t>On the New Measure Dialog:</w:t>
      </w:r>
    </w:p>
    <w:p w14:paraId="58A70586" w14:textId="77777777" w:rsidR="00C34ED1" w:rsidRDefault="00A628CE">
      <w:pPr>
        <w:pStyle w:val="NumberedList"/>
        <w:numPr>
          <w:ilvl w:val="1"/>
          <w:numId w:val="50"/>
        </w:numPr>
        <w:ind w:left="1080"/>
      </w:pPr>
      <w:r>
        <w:t>Choose a measure XML file from a MAT package.</w:t>
      </w:r>
    </w:p>
    <w:p w14:paraId="1A8BDBB2" w14:textId="77777777" w:rsidR="00C34ED1" w:rsidRDefault="00A628CE">
      <w:pPr>
        <w:pStyle w:val="NumberedList"/>
        <w:numPr>
          <w:ilvl w:val="0"/>
          <w:numId w:val="0"/>
        </w:numPr>
        <w:ind w:left="1620" w:hanging="450"/>
      </w:pPr>
      <w:r>
        <w:t>(1)</w:t>
      </w:r>
      <w:r>
        <w:tab/>
        <w:t>The New Measure dialog will show VSAC Username and VSAC Password fields.</w:t>
      </w:r>
    </w:p>
    <w:p w14:paraId="0277F25E" w14:textId="77777777" w:rsidR="00C34ED1" w:rsidRDefault="00A628CE">
      <w:pPr>
        <w:pStyle w:val="NumberedList"/>
        <w:numPr>
          <w:ilvl w:val="1"/>
          <w:numId w:val="50"/>
        </w:numPr>
        <w:ind w:left="1080"/>
      </w:pPr>
      <w:r>
        <w:t>Enter your VSAC credentials.</w:t>
      </w:r>
    </w:p>
    <w:p w14:paraId="4E99A430" w14:textId="77777777" w:rsidR="00C34ED1" w:rsidRDefault="00A628CE">
      <w:pPr>
        <w:pStyle w:val="NumberedList"/>
        <w:numPr>
          <w:ilvl w:val="0"/>
          <w:numId w:val="0"/>
        </w:numPr>
        <w:ind w:left="1620" w:hanging="450"/>
      </w:pPr>
      <w:r>
        <w:t>(1)</w:t>
      </w:r>
      <w:r>
        <w:tab/>
        <w:t>If you do not already have VSAC credentials, click the link that says “Register for VSAC”, which will take you to the UMLS Terminology Services page to register for a UMLS License. The credentials entered here will serve as your VSAC credentials.</w:t>
      </w:r>
    </w:p>
    <w:p w14:paraId="773CAD70" w14:textId="77777777" w:rsidR="00C34ED1" w:rsidRDefault="00A628CE">
      <w:pPr>
        <w:pStyle w:val="NumberedList"/>
        <w:numPr>
          <w:ilvl w:val="1"/>
          <w:numId w:val="50"/>
        </w:numPr>
        <w:ind w:left="1080"/>
      </w:pPr>
      <w:r>
        <w:t>Specify if the measure is eligible professional (EP) or eligible hospital (EH).</w:t>
      </w:r>
    </w:p>
    <w:p w14:paraId="6DD69706" w14:textId="77777777" w:rsidR="00C34ED1" w:rsidRDefault="00A628CE">
      <w:pPr>
        <w:pStyle w:val="NumberedList"/>
        <w:numPr>
          <w:ilvl w:val="1"/>
          <w:numId w:val="50"/>
        </w:numPr>
        <w:ind w:left="1080"/>
      </w:pPr>
      <w:r>
        <w:t>Specify if the measure is Patient-based or Episode of Care.</w:t>
      </w:r>
    </w:p>
    <w:p w14:paraId="5C6CAC67" w14:textId="77777777" w:rsidR="00C34ED1" w:rsidRDefault="00A628CE">
      <w:pPr>
        <w:pStyle w:val="NumberedList"/>
        <w:numPr>
          <w:ilvl w:val="1"/>
          <w:numId w:val="50"/>
        </w:numPr>
        <w:ind w:left="1080"/>
      </w:pPr>
      <w:r>
        <w:t>Click the “Load” button.</w:t>
      </w:r>
    </w:p>
    <w:p w14:paraId="501EC28F" w14:textId="77777777" w:rsidR="00C34ED1" w:rsidRDefault="00A628CE">
      <w:pPr>
        <w:pStyle w:val="Figure"/>
        <w:rPr>
          <w:b w:val="0"/>
        </w:rPr>
      </w:pPr>
      <w:r>
        <w:rPr>
          <w:noProof/>
        </w:rPr>
        <w:lastRenderedPageBreak/>
        <w:drawing>
          <wp:inline distT="0" distB="0" distL="0" distR="0" wp14:anchorId="279E12C6" wp14:editId="7642FA7C">
            <wp:extent cx="3794819" cy="2712323"/>
            <wp:effectExtent l="0" t="0" r="0" b="0"/>
            <wp:docPr id="31" name="Picture 31" descr="This figure shows the New Measure Dialog. After clicking the &quot;Browse&quot; button and loading an XML file, The New Measure Dialog box changes and has six lines for entering information.  The first, &quot;Measure Data,&quot; has a &quot;Browse&quot; button. The next line, &quot;VSAC Username&quot; allows the user to enter their VSAC username. The third line, &quot;VSAC Password&quot; allows the user to enter their VSAC passord. Following the &quot;VSAC Password field, there is a link to register for VSAC credentials if the user does not already have credentials. The next line,&quot; Type,&quot; offers the choice between &quot;Eligible Professional&quot; or &quot;Eligible Hospital.&quot;  The fifth line, &quot;Calculation,&quot; offers the choice &quot;Patient Based&quot; or &quot;Episode of Care.&quot;  And the last line, &quot;Rebuild Patients&quot;, has &quot;Yes&quot; and &quot;No&quot; buttons.  At the bottom are two buttons, &quot;Close&quot; and &quot;Load.&quot;" title="Figure 7: New Measure Dialog - 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27242" cy="2735497"/>
                    </a:xfrm>
                    <a:prstGeom prst="rect">
                      <a:avLst/>
                    </a:prstGeom>
                  </pic:spPr>
                </pic:pic>
              </a:graphicData>
            </a:graphic>
          </wp:inline>
        </w:drawing>
      </w:r>
    </w:p>
    <w:p w14:paraId="471ACB4E" w14:textId="77670CB3" w:rsidR="00C34ED1" w:rsidRDefault="00A628CE">
      <w:pPr>
        <w:pStyle w:val="FigureCaption"/>
      </w:pPr>
      <w:bookmarkStart w:id="446" w:name="_Toc467271997"/>
      <w:r>
        <w:t xml:space="preserve">Figure </w:t>
      </w:r>
      <w:fldSimple w:instr=" SEQ Figure \* ARABIC ">
        <w:r w:rsidR="00551D04">
          <w:rPr>
            <w:noProof/>
          </w:rPr>
          <w:t>7</w:t>
        </w:r>
      </w:fldSimple>
      <w:r>
        <w:t>. New Measure Dialog – XML File</w:t>
      </w:r>
      <w:bookmarkEnd w:id="446"/>
    </w:p>
    <w:p w14:paraId="69F643A1" w14:textId="639741A9" w:rsidR="00C34ED1" w:rsidRDefault="00A628CE">
      <w:pPr>
        <w:spacing w:after="240"/>
      </w:pPr>
      <w:r>
        <w:t xml:space="preserve">The action of clicking the “Load” button in the New Measure Dialog uploads the measure to the application for processing. If the measure loaded is Episode of Care or has multiple populations, the user is presented with the Finalize Measure Dialog shown in </w:t>
      </w:r>
      <w:fldSimple w:instr=" REF _Ref459099953 ">
        <w:r w:rsidR="00551D04">
          <w:t xml:space="preserve">Figure </w:t>
        </w:r>
        <w:r w:rsidR="00551D04">
          <w:rPr>
            <w:noProof/>
          </w:rPr>
          <w:t>8</w:t>
        </w:r>
      </w:fldSimple>
      <w:r>
        <w:t>. This dialog allows the user to specify the episode(s) of care for the measure and provide titles for subpopulations. Once the Finalize Measure fields have been filled out, the user clicks the “Done” button to finish loading the measure. Once measure loading is complete, the application directs the user to the Measure Dashboard (</w:t>
      </w:r>
      <w:r>
        <w:fldChar w:fldCharType="begin"/>
      </w:r>
      <w:r>
        <w:instrText xml:space="preserve"> REF _Ref440185712</w:instrText>
      </w:r>
      <w:r>
        <w:fldChar w:fldCharType="separate"/>
      </w:r>
      <w:r>
        <w:t xml:space="preserve">Figure </w:t>
      </w:r>
      <w:r>
        <w:rPr>
          <w:noProof/>
        </w:rPr>
        <w:t>5</w:t>
      </w:r>
      <w:r>
        <w:fldChar w:fldCharType="end"/>
      </w:r>
      <w:r>
        <w:t>) with the new measure available. If the measure is not Episode of Care or does not have subpopulations, the user will not be presented with the Finalize Measure Dialog because no additional information is required to load the measure.</w:t>
      </w:r>
    </w:p>
    <w:p w14:paraId="278D5E97" w14:textId="77777777" w:rsidR="00C34ED1" w:rsidRDefault="00A628CE">
      <w:pPr>
        <w:pStyle w:val="Figure"/>
        <w:rPr>
          <w:b w:val="0"/>
        </w:rPr>
      </w:pPr>
      <w:r>
        <w:rPr>
          <w:noProof/>
        </w:rPr>
        <w:drawing>
          <wp:inline distT="0" distB="0" distL="0" distR="0" wp14:anchorId="02906EF9" wp14:editId="79FDE6BF">
            <wp:extent cx="3301602" cy="2441448"/>
            <wp:effectExtent l="19050" t="19050" r="13335" b="16510"/>
            <wp:docPr id="20" name="Picture 20" descr="The Finalize Measure Dialog box shows the example of &quot;Discharged on Antithrombotic Therapy.&quot;  It says, &quot;Please select which episode of care to use for this measure,&quot; and then the &quot;Episode of Care&quot; box lists four different types of care episodes.  Users can select multiple episodes by using control plus click.  At the bottom is a &quot;Done&quot; button." title="Figure 8: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7"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14:paraId="75729E4B" w14:textId="3C85F3C2" w:rsidR="00C34ED1" w:rsidRDefault="00A628CE">
      <w:pPr>
        <w:pStyle w:val="FigureCaption"/>
      </w:pPr>
      <w:bookmarkStart w:id="447" w:name="_Ref459099953"/>
      <w:bookmarkStart w:id="448" w:name="_Toc467271998"/>
      <w:r>
        <w:t xml:space="preserve">Figure </w:t>
      </w:r>
      <w:fldSimple w:instr=" SEQ Figure \* ARABIC ">
        <w:r w:rsidR="00551D04">
          <w:rPr>
            <w:noProof/>
          </w:rPr>
          <w:t>8</w:t>
        </w:r>
      </w:fldSimple>
      <w:bookmarkEnd w:id="447"/>
      <w:r>
        <w:t xml:space="preserve">. </w:t>
      </w:r>
      <w:bookmarkStart w:id="449" w:name="_Toc439154844"/>
      <w:r>
        <w:t>Finalize Measure Dialog</w:t>
      </w:r>
      <w:bookmarkEnd w:id="448"/>
      <w:bookmarkEnd w:id="449"/>
    </w:p>
    <w:p w14:paraId="492FA279" w14:textId="77777777" w:rsidR="00C34ED1" w:rsidRDefault="00A628CE">
      <w:pPr>
        <w:pStyle w:val="Heading2"/>
      </w:pPr>
      <w:bookmarkStart w:id="450" w:name="_Toc439155304"/>
      <w:bookmarkStart w:id="451" w:name="_Toc439155666"/>
      <w:bookmarkStart w:id="452" w:name="_Toc439155746"/>
      <w:bookmarkStart w:id="453" w:name="_Toc439156655"/>
      <w:bookmarkStart w:id="454" w:name="_Toc439157821"/>
      <w:bookmarkStart w:id="455" w:name="_Toc439158065"/>
      <w:bookmarkStart w:id="456" w:name="_Toc439158247"/>
      <w:bookmarkStart w:id="457" w:name="_Toc439922486"/>
      <w:bookmarkStart w:id="458" w:name="_Toc439923956"/>
      <w:bookmarkStart w:id="459" w:name="_Toc439924025"/>
      <w:bookmarkStart w:id="460" w:name="_Toc470193723"/>
      <w:bookmarkEnd w:id="450"/>
      <w:bookmarkEnd w:id="451"/>
      <w:bookmarkEnd w:id="452"/>
      <w:bookmarkEnd w:id="453"/>
      <w:bookmarkEnd w:id="454"/>
      <w:bookmarkEnd w:id="455"/>
      <w:bookmarkEnd w:id="456"/>
      <w:bookmarkEnd w:id="457"/>
      <w:bookmarkEnd w:id="458"/>
      <w:bookmarkEnd w:id="459"/>
      <w:r>
        <w:lastRenderedPageBreak/>
        <w:t>Updating a Measure</w:t>
      </w:r>
      <w:bookmarkEnd w:id="460"/>
    </w:p>
    <w:p w14:paraId="4378E648" w14:textId="77777777" w:rsidR="00C34ED1" w:rsidRDefault="00A628CE">
      <w:r>
        <w:t>Once the measure has been loaded, the testing process may identify issues with the measure. When issues are identified, the logic must be updated in the MAT to resolve these issues. Alternatively, the measure could be updated in the MAT as part of an annual update. Once a measure has been updated in the MAT, it may be necessary to update that measure in Bonnie for testing. To update a measure, follow these steps:</w:t>
      </w:r>
    </w:p>
    <w:p w14:paraId="10272855" w14:textId="34CEF815" w:rsidR="00C34ED1" w:rsidRDefault="00A628CE">
      <w:pPr>
        <w:pStyle w:val="NumberedList"/>
        <w:numPr>
          <w:ilvl w:val="0"/>
          <w:numId w:val="40"/>
        </w:numPr>
      </w:pPr>
      <w:r>
        <w:t xml:space="preserve">Click the “Update” button (item </w:t>
      </w:r>
      <w:r>
        <w:rPr>
          <w:rStyle w:val="numberreference"/>
          <w:rFonts w:ascii="Times New Roman" w:hAnsi="Times New Roman"/>
          <w:b w:val="0"/>
          <w:color w:val="auto"/>
        </w:rPr>
        <w:t>#11 in Figure 5</w:t>
      </w:r>
      <w:r>
        <w:t xml:space="preserve">) on the Measure Dashboard, which displays the “Update Measure” dialog as shown in </w:t>
      </w:r>
      <w:fldSimple w:instr=" REF _Ref459100171 ">
        <w:r w:rsidR="00551D04">
          <w:t xml:space="preserve">Figure </w:t>
        </w:r>
        <w:r w:rsidR="00551D04">
          <w:rPr>
            <w:noProof/>
          </w:rPr>
          <w:t>9</w:t>
        </w:r>
      </w:fldSimple>
      <w:r>
        <w:t>.</w:t>
      </w:r>
    </w:p>
    <w:p w14:paraId="494305FE" w14:textId="77777777" w:rsidR="00C34ED1" w:rsidRDefault="00A628CE">
      <w:pPr>
        <w:pStyle w:val="NumberedList"/>
        <w:numPr>
          <w:ilvl w:val="0"/>
          <w:numId w:val="32"/>
        </w:numPr>
      </w:pPr>
      <w:r>
        <w:t>Select a new MAT export zip with the updated measure definition.</w:t>
      </w:r>
    </w:p>
    <w:p w14:paraId="2B49B532" w14:textId="77777777" w:rsidR="00C34ED1" w:rsidRDefault="00A628CE">
      <w:pPr>
        <w:pStyle w:val="NumberedList"/>
        <w:numPr>
          <w:ilvl w:val="0"/>
          <w:numId w:val="32"/>
        </w:numPr>
      </w:pPr>
      <w:r>
        <w:t>Update the episode of care if it has changed.</w:t>
      </w:r>
    </w:p>
    <w:p w14:paraId="45B9036C" w14:textId="77777777" w:rsidR="00C34ED1" w:rsidRDefault="00A628CE">
      <w:pPr>
        <w:pStyle w:val="NumberedList"/>
        <w:spacing w:after="240"/>
      </w:pPr>
      <w:r>
        <w:t>Click the “Load” button to load the new version of the measure.</w:t>
      </w:r>
    </w:p>
    <w:p w14:paraId="65C53247" w14:textId="77777777" w:rsidR="00C34ED1" w:rsidRDefault="00A628CE">
      <w:pPr>
        <w:pStyle w:val="Figure"/>
        <w:rPr>
          <w:b w:val="0"/>
        </w:rPr>
      </w:pPr>
      <w:r>
        <w:rPr>
          <w:noProof/>
        </w:rPr>
        <w:drawing>
          <wp:inline distT="0" distB="0" distL="0" distR="0" wp14:anchorId="1C8A389C" wp14:editId="7DAA6F97">
            <wp:extent cx="4154286" cy="3063240"/>
            <wp:effectExtent l="19050" t="19050" r="17780" b="22860"/>
            <wp:docPr id="27" name="Picture 27" descr="Similar to the New Measure Dialog box (Figure 6), this Update Measure Dialog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quot;Close&quot; and &quot;Load.&quot;" title="Figure 9: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38"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14:paraId="5926CB26" w14:textId="1AC7D9AE" w:rsidR="00C34ED1" w:rsidRDefault="00A628CE">
      <w:pPr>
        <w:pStyle w:val="FigureCaption"/>
      </w:pPr>
      <w:bookmarkStart w:id="461" w:name="_Ref459100171"/>
      <w:bookmarkStart w:id="462" w:name="_Toc467271999"/>
      <w:r>
        <w:t xml:space="preserve">Figure </w:t>
      </w:r>
      <w:fldSimple w:instr=" SEQ Figure \* ARABIC ">
        <w:r w:rsidR="00551D04">
          <w:rPr>
            <w:noProof/>
          </w:rPr>
          <w:t>9</w:t>
        </w:r>
      </w:fldSimple>
      <w:bookmarkEnd w:id="461"/>
      <w:r>
        <w:t>. Updating Measure Dialog</w:t>
      </w:r>
      <w:bookmarkEnd w:id="462"/>
    </w:p>
    <w:p w14:paraId="404C4639" w14:textId="77777777" w:rsidR="00C34ED1" w:rsidRDefault="00A628CE">
      <w:pPr>
        <w:pStyle w:val="Heading2"/>
      </w:pPr>
      <w:bookmarkStart w:id="463" w:name="_Toc439155306"/>
      <w:bookmarkStart w:id="464" w:name="_Toc439155668"/>
      <w:bookmarkStart w:id="465" w:name="_Toc439155748"/>
      <w:bookmarkStart w:id="466" w:name="_Toc439156657"/>
      <w:bookmarkStart w:id="467" w:name="_Toc439157823"/>
      <w:bookmarkStart w:id="468" w:name="_Toc439158067"/>
      <w:bookmarkStart w:id="469" w:name="_Toc439158249"/>
      <w:bookmarkStart w:id="470" w:name="_Toc439922488"/>
      <w:bookmarkStart w:id="471" w:name="_Toc439923958"/>
      <w:bookmarkStart w:id="472" w:name="_Toc439924027"/>
      <w:bookmarkStart w:id="473" w:name="_Toc470193724"/>
      <w:bookmarkEnd w:id="463"/>
      <w:bookmarkEnd w:id="464"/>
      <w:bookmarkEnd w:id="465"/>
      <w:bookmarkEnd w:id="466"/>
      <w:bookmarkEnd w:id="467"/>
      <w:bookmarkEnd w:id="468"/>
      <w:bookmarkEnd w:id="469"/>
      <w:bookmarkEnd w:id="470"/>
      <w:bookmarkEnd w:id="471"/>
      <w:bookmarkEnd w:id="472"/>
      <w:r>
        <w:t>Creating Synthetic Test Records</w:t>
      </w:r>
      <w:bookmarkEnd w:id="473"/>
    </w:p>
    <w:p w14:paraId="492ED53E" w14:textId="0DD7D520" w:rsidR="00C34ED1" w:rsidRDefault="00A628CE">
      <w:pPr>
        <w:rPr>
          <w:i/>
        </w:rPr>
      </w:pPr>
      <w:r>
        <w:t>Once a set of measures has been loaded into the Bonnie application, users can start building test patients for the measures. To build a test patient from the Measure Dashboard (</w:t>
      </w:r>
      <w:fldSimple w:instr=" REF _Ref440185712 ">
        <w:r>
          <w:t xml:space="preserve">Figure </w:t>
        </w:r>
        <w:r>
          <w:rPr>
            <w:noProof/>
          </w:rPr>
          <w:t>5</w:t>
        </w:r>
      </w:fldSimple>
      <w:r>
        <w:t xml:space="preserve">), click the “Add Patient” button (item </w:t>
      </w:r>
      <w:r>
        <w:rPr>
          <w:rStyle w:val="numberreference"/>
          <w:rFonts w:ascii="Times New Roman" w:hAnsi="Times New Roman"/>
          <w:b w:val="0"/>
          <w:color w:val="auto"/>
        </w:rPr>
        <w:t xml:space="preserve">#12 </w:t>
      </w:r>
      <w:r>
        <w:t xml:space="preserve">in </w:t>
      </w:r>
      <w:fldSimple w:instr=" REF _Ref440185712 ">
        <w:r>
          <w:t xml:space="preserve">Figure </w:t>
        </w:r>
        <w:r>
          <w:rPr>
            <w:noProof/>
          </w:rPr>
          <w:t>5</w:t>
        </w:r>
      </w:fldSimple>
      <w:r>
        <w:t xml:space="preserve">). This action opens the patient builder screen as shown in </w:t>
      </w:r>
      <w:ins w:id="474" w:author="Tohline, Chris" w:date="2016-12-02T15:38:00Z">
        <w:r w:rsidR="00551D04">
          <w:fldChar w:fldCharType="begin"/>
        </w:r>
        <w:r w:rsidR="00551D04">
          <w:instrText xml:space="preserve"> REF _Ref468456447 </w:instrText>
        </w:r>
      </w:ins>
      <w:r w:rsidR="00551D04">
        <w:fldChar w:fldCharType="separate"/>
      </w:r>
      <w:ins w:id="475" w:author="Tohline, Chris" w:date="2016-12-02T15:38:00Z">
        <w:r w:rsidR="00551D04">
          <w:t xml:space="preserve">Figure </w:t>
        </w:r>
        <w:r w:rsidR="00551D04">
          <w:rPr>
            <w:noProof/>
          </w:rPr>
          <w:t>16</w:t>
        </w:r>
        <w:r w:rsidR="00551D04">
          <w:fldChar w:fldCharType="end"/>
        </w:r>
      </w:ins>
      <w:fldSimple w:instr=" REF _Ref440364143  ">
        <w:del w:id="476" w:author="Tohline, Chris" w:date="2016-12-02T15:36:00Z">
          <w:r w:rsidDel="00551D04">
            <w:delText xml:space="preserve">Figure </w:delText>
          </w:r>
          <w:r w:rsidDel="00551D04">
            <w:rPr>
              <w:noProof/>
            </w:rPr>
            <w:delText>15</w:delText>
          </w:r>
        </w:del>
      </w:fldSimple>
      <w:r>
        <w:t xml:space="preserve">. For more information, reference Section </w:t>
      </w:r>
      <w:fldSimple w:instr=" REF _Ref459208168 \r  ">
        <w:r w:rsidR="00551D04">
          <w:t>5</w:t>
        </w:r>
      </w:fldSimple>
      <w:r>
        <w:t xml:space="preserve">, </w:t>
      </w:r>
      <w:r>
        <w:rPr>
          <w:i/>
        </w:rPr>
        <w:t>Building a Patient Test Record.</w:t>
      </w:r>
    </w:p>
    <w:p w14:paraId="24B791E1" w14:textId="1D1CC0CE" w:rsidR="00C34ED1" w:rsidRDefault="00A628CE">
      <w:r>
        <w:t>After the user creates synthetic test patients for measures, the Measure Dashboard will display summary calculation results of the patients associated with each measure loaded by the user (</w:t>
      </w:r>
      <w:fldSimple w:instr=" REF _Ref440185712 ">
        <w:r>
          <w:t xml:space="preserve">Figure </w:t>
        </w:r>
        <w:r>
          <w:rPr>
            <w:noProof/>
          </w:rPr>
          <w:t>5</w:t>
        </w:r>
      </w:fldSimple>
      <w:r>
        <w:t xml:space="preserve">). As shown in </w:t>
      </w:r>
      <w:fldSimple w:instr=" REF _Ref440185712 ">
        <w:r>
          <w:t xml:space="preserve">Figure </w:t>
        </w:r>
        <w:r>
          <w:rPr>
            <w:noProof/>
          </w:rPr>
          <w:t>5</w:t>
        </w:r>
      </w:fldSimple>
      <w:r>
        <w:t xml:space="preserve">, UI elements </w:t>
      </w:r>
      <w:r>
        <w:rPr>
          <w:rStyle w:val="numberreference"/>
          <w:rFonts w:ascii="Times New Roman" w:hAnsi="Times New Roman"/>
          <w:b w:val="0"/>
          <w:color w:val="auto"/>
        </w:rPr>
        <w:t>#s5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w:t>
      </w:r>
      <w:r>
        <w:lastRenderedPageBreak/>
        <w:t xml:space="preserve">percentage of patients associated with the measure whose calculated values meet the 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fldSimple w:instr=" REF _Ref459100358 ">
        <w:r w:rsidR="00551D04">
          <w:t xml:space="preserve">Figure </w:t>
        </w:r>
        <w:r w:rsidR="00551D04">
          <w:rPr>
            <w:noProof/>
          </w:rPr>
          <w:t>10</w:t>
        </w:r>
      </w:fldSimple>
      <w:r>
        <w:t xml:space="preserve"> in Section </w:t>
      </w:r>
      <w:fldSimple w:instr=" REF _Ref459208213 \r  ">
        <w:r w:rsidR="00551D04">
          <w:t>4</w:t>
        </w:r>
      </w:fldSimple>
      <w:r>
        <w:t>, shows more detailed results for a measure.</w:t>
      </w:r>
    </w:p>
    <w:p w14:paraId="31641CDC" w14:textId="77777777" w:rsidR="00C34ED1" w:rsidRDefault="00C34ED1"/>
    <w:p w14:paraId="68B3FFA2" w14:textId="77777777" w:rsidR="00C34ED1" w:rsidRDefault="00C34ED1">
      <w:pPr>
        <w:sectPr w:rsidR="00C34ED1">
          <w:pgSz w:w="12240" w:h="15840" w:code="1"/>
          <w:pgMar w:top="1440" w:right="1440" w:bottom="1440" w:left="1440" w:header="504" w:footer="504" w:gutter="0"/>
          <w:cols w:space="720"/>
          <w:titlePg/>
          <w:docGrid w:linePitch="360"/>
        </w:sectPr>
      </w:pPr>
    </w:p>
    <w:p w14:paraId="5C62D047" w14:textId="77777777" w:rsidR="00C34ED1" w:rsidRDefault="00A628CE">
      <w:pPr>
        <w:pStyle w:val="Heading1"/>
      </w:pPr>
      <w:bookmarkStart w:id="477" w:name="_Toc465345867"/>
      <w:bookmarkStart w:id="478" w:name="_Toc465345868"/>
      <w:bookmarkStart w:id="479" w:name="_Ref459207928"/>
      <w:bookmarkStart w:id="480" w:name="_Ref459208213"/>
      <w:bookmarkStart w:id="481" w:name="_Toc470193725"/>
      <w:bookmarkEnd w:id="477"/>
      <w:bookmarkEnd w:id="478"/>
      <w:r>
        <w:t>Measure Results View</w:t>
      </w:r>
      <w:bookmarkEnd w:id="479"/>
      <w:bookmarkEnd w:id="480"/>
      <w:bookmarkEnd w:id="481"/>
    </w:p>
    <w:p w14:paraId="55DD193F" w14:textId="77777777" w:rsidR="00C34ED1" w:rsidRDefault="00A628CE">
      <w:pPr>
        <w:pStyle w:val="Heading2"/>
      </w:pPr>
      <w:bookmarkStart w:id="482" w:name="_Toc470193726"/>
      <w:r>
        <w:t>Overview</w:t>
      </w:r>
      <w:bookmarkEnd w:id="482"/>
    </w:p>
    <w:p w14:paraId="1E1E5D7B" w14:textId="58C8F2B6" w:rsidR="00C34ED1" w:rsidRDefault="00A628CE">
      <w:r>
        <w:t xml:space="preserve">As shown in </w:t>
      </w:r>
      <w:fldSimple w:instr=" REF _Ref459100358   \* MERGEFORMAT ">
        <w:r w:rsidR="00551D04">
          <w:t xml:space="preserve">Figure </w:t>
        </w:r>
        <w:r w:rsidR="00551D04">
          <w:rPr>
            <w:noProof/>
          </w:rPr>
          <w:t>10</w:t>
        </w:r>
      </w:fldSimple>
      <w:r>
        <w:t xml:space="preserve">, the Measure View page displays the detailed information, associated patients, and calculation results for a single measure. In this view, users can add new patients to a measure, update a measure, and delete a measure. To access the Measure View, click on the “Measure Title” link (item </w:t>
      </w:r>
      <w:r>
        <w:rPr>
          <w:rStyle w:val="numberreference"/>
          <w:rFonts w:ascii="Times New Roman" w:hAnsi="Times New Roman"/>
          <w:b w:val="0"/>
          <w:color w:val="auto"/>
        </w:rPr>
        <w:t>#8</w:t>
      </w:r>
      <w:r>
        <w:t xml:space="preserve">) on the Measure Dashboard, as shown in </w:t>
      </w:r>
      <w:fldSimple w:instr=" REF _Ref440185712   \* MERGEFORMAT ">
        <w:r>
          <w:t xml:space="preserve">Figure </w:t>
        </w:r>
        <w:r>
          <w:rPr>
            <w:noProof/>
          </w:rPr>
          <w:t>5</w:t>
        </w:r>
      </w:fldSimple>
      <w:r>
        <w:t>.</w:t>
      </w:r>
    </w:p>
    <w:p w14:paraId="0DF4F820" w14:textId="77777777" w:rsidR="00C34ED1" w:rsidRDefault="00A628CE">
      <w:r>
        <w:t>The Measure View page presents the title and description of the measure, the logic for the measure, and a measure complexity indicator. The page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also shows the results of calculation for a single patient along with an overlay of the calculation results on the measure logic.</w:t>
      </w:r>
    </w:p>
    <w:p w14:paraId="09DF9F32" w14:textId="2F9989A2" w:rsidR="00C34ED1" w:rsidRDefault="00A628CE">
      <w:r>
        <w:t xml:space="preserve">The following UI elements appear at the top of the Measure View page (indicated by their item numbers in </w:t>
      </w:r>
      <w:fldSimple w:instr=" REF _Ref459100358  \* MERGEFORMAT ">
        <w:r w:rsidR="00551D04">
          <w:t xml:space="preserve">Figure </w:t>
        </w:r>
        <w:r w:rsidR="00551D04">
          <w:rPr>
            <w:noProof/>
          </w:rPr>
          <w:t>10</w:t>
        </w:r>
      </w:fldSimple>
      <w:r>
        <w:t>):</w:t>
      </w:r>
    </w:p>
    <w:p w14:paraId="62EB0426" w14:textId="77777777" w:rsidR="00C34ED1" w:rsidRDefault="00A628CE">
      <w:pPr>
        <w:pStyle w:val="NumberedList"/>
        <w:numPr>
          <w:ilvl w:val="0"/>
          <w:numId w:val="41"/>
        </w:numPr>
      </w:pPr>
      <w:r>
        <w:t>Measure Title – Displays the title and description of the measure.</w:t>
      </w:r>
    </w:p>
    <w:p w14:paraId="6D0B0E7A" w14:textId="77777777" w:rsidR="00C34ED1" w:rsidRDefault="00A628CE">
      <w:pPr>
        <w:pStyle w:val="NumberedList"/>
        <w:numPr>
          <w:ilvl w:val="0"/>
          <w:numId w:val="32"/>
        </w:numPr>
      </w:pPr>
      <w:r>
        <w:t>Measure Actions – Allows the user to delete or update a measure definition, activate an alternate view of the measure logic, or open the Beta Clinical Quality Language (CQL) Learning Tool.</w:t>
      </w:r>
    </w:p>
    <w:p w14:paraId="5C375501" w14:textId="77777777" w:rsidR="00C34ED1" w:rsidRDefault="00A628CE">
      <w:pPr>
        <w:pStyle w:val="NumberedList"/>
        <w:numPr>
          <w:ilvl w:val="0"/>
          <w:numId w:val="32"/>
        </w:numPr>
      </w:pPr>
      <w:r>
        <w:t>Measure Complexity – Indicates the measure’s degree of complexity.</w:t>
      </w:r>
    </w:p>
    <w:p w14:paraId="51C4FCC6" w14:textId="77777777" w:rsidR="00C34ED1" w:rsidRDefault="00A628CE">
      <w:pPr>
        <w:pStyle w:val="NumberedList"/>
        <w:numPr>
          <w:ilvl w:val="0"/>
          <w:numId w:val="32"/>
        </w:numPr>
      </w:pPr>
      <w:r>
        <w:t>Measure Subpopulations or Stratifications – Allows access to different subpopulations or stratifications in the measure.</w:t>
      </w:r>
    </w:p>
    <w:p w14:paraId="0D2229F9" w14:textId="77777777" w:rsidR="00C34ED1" w:rsidRDefault="00A628CE">
      <w:pPr>
        <w:pStyle w:val="NumberedList"/>
        <w:numPr>
          <w:ilvl w:val="0"/>
          <w:numId w:val="32"/>
        </w:numPr>
      </w:pPr>
      <w:r>
        <w:t>Measure Logic – Displays a representation of the logic for the measure.</w:t>
      </w:r>
    </w:p>
    <w:p w14:paraId="72B0FA77" w14:textId="77777777" w:rsidR="00C34ED1" w:rsidRDefault="00A628CE">
      <w:pPr>
        <w:pStyle w:val="NumberedList"/>
        <w:numPr>
          <w:ilvl w:val="0"/>
          <w:numId w:val="32"/>
        </w:numPr>
      </w:pPr>
      <w:r>
        <w:t>Logic Highlighted With Coverage – Displays the logic for the measure, highlighting which lines of the measure are covered by the test patients.</w:t>
      </w:r>
    </w:p>
    <w:p w14:paraId="0A858C3D" w14:textId="77777777" w:rsidR="00C34ED1" w:rsidRDefault="00A628CE">
      <w:pPr>
        <w:pStyle w:val="NumberedList"/>
        <w:numPr>
          <w:ilvl w:val="0"/>
          <w:numId w:val="32"/>
        </w:numPr>
      </w:pPr>
      <w:r>
        <w:t>Patient Actions – Allows the user to export patient records and access the Patient Bank.</w:t>
      </w:r>
    </w:p>
    <w:p w14:paraId="4061ADF1" w14:textId="77777777" w:rsidR="00C34ED1" w:rsidRDefault="00A628CE">
      <w:pPr>
        <w:pStyle w:val="NumberedList"/>
        <w:numPr>
          <w:ilvl w:val="0"/>
          <w:numId w:val="32"/>
        </w:numPr>
      </w:pPr>
      <w:r>
        <w:t>Percent Successful – Displays the percent of patients currently meeting expectations for the measure.</w:t>
      </w:r>
    </w:p>
    <w:p w14:paraId="7E5ACFB6" w14:textId="77777777" w:rsidR="00C34ED1" w:rsidRDefault="00A628CE">
      <w:pPr>
        <w:pStyle w:val="NumberedList"/>
        <w:numPr>
          <w:ilvl w:val="0"/>
          <w:numId w:val="32"/>
        </w:numPr>
      </w:pPr>
      <w:r>
        <w:t>Patients Passing Count – Displays the current number of patients meeting expectations over the total number of patients in the test deck for the measure.</w:t>
      </w:r>
    </w:p>
    <w:p w14:paraId="7CDF7F29" w14:textId="77777777" w:rsidR="00C34ED1" w:rsidRDefault="00A628CE">
      <w:pPr>
        <w:pStyle w:val="NumberedList"/>
        <w:numPr>
          <w:ilvl w:val="0"/>
          <w:numId w:val="32"/>
        </w:numPr>
      </w:pPr>
      <w:r>
        <w:t>Test Coverage – Displays the percentage of the measure logic that has evaluated to true for the patient test deck. This measure provides a method for determining how much of the logic has been tested.</w:t>
      </w:r>
    </w:p>
    <w:p w14:paraId="15817BAD" w14:textId="559789D6" w:rsidR="00B51125" w:rsidRDefault="00A628CE" w:rsidP="00CB4914">
      <w:pPr>
        <w:pStyle w:val="NumberedList"/>
        <w:numPr>
          <w:ilvl w:val="0"/>
          <w:numId w:val="32"/>
        </w:numPr>
      </w:pPr>
      <w:r>
        <w:t>Add Patient – Allows the addition of a new patient to the test deck for this measure.</w:t>
      </w:r>
    </w:p>
    <w:p w14:paraId="237263C8" w14:textId="77777777" w:rsidR="00C34ED1" w:rsidRDefault="00A628CE">
      <w:pPr>
        <w:pStyle w:val="NumberedList"/>
        <w:numPr>
          <w:ilvl w:val="0"/>
          <w:numId w:val="32"/>
        </w:numPr>
      </w:pPr>
      <w:r>
        <w:t>Failing Patient – Displays an example of a patient that is not currently meeting expectations for the measure.</w:t>
      </w:r>
    </w:p>
    <w:p w14:paraId="766AB184" w14:textId="77777777" w:rsidR="00C34ED1" w:rsidRDefault="00A628CE">
      <w:pPr>
        <w:pStyle w:val="NumberedList"/>
        <w:numPr>
          <w:ilvl w:val="0"/>
          <w:numId w:val="32"/>
        </w:numPr>
      </w:pPr>
      <w:r>
        <w:t>Passing Patient – Displays an example of a patient that is meeting expectations.</w:t>
      </w:r>
    </w:p>
    <w:p w14:paraId="76290831" w14:textId="77777777" w:rsidR="00C34ED1" w:rsidRDefault="00A628CE">
      <w:pPr>
        <w:pStyle w:val="NumberedList"/>
        <w:numPr>
          <w:ilvl w:val="0"/>
          <w:numId w:val="32"/>
        </w:numPr>
      </w:pPr>
      <w:r>
        <w:lastRenderedPageBreak/>
        <w:t>Patient Name – Displays the name given to the patient.</w:t>
      </w:r>
    </w:p>
    <w:p w14:paraId="1F2C27BB" w14:textId="77777777" w:rsidR="00C34ED1" w:rsidRDefault="00A628CE">
      <w:pPr>
        <w:pStyle w:val="NumberedList"/>
        <w:numPr>
          <w:ilvl w:val="0"/>
          <w:numId w:val="32"/>
        </w:numPr>
      </w:pPr>
      <w:r>
        <w:t>Patient Status – Displays PASS or FAIL to indicate if the patient is meeting expectations.</w:t>
      </w:r>
    </w:p>
    <w:p w14:paraId="7BFCE202" w14:textId="77777777" w:rsidR="00C34ED1" w:rsidRDefault="00A628CE">
      <w:pPr>
        <w:pStyle w:val="NumberedList"/>
      </w:pPr>
      <w:r>
        <w:t>Expand Patient Results Button – Displays the calculation details of a patient. This display will show the expected and actual values for the patient against the measure.</w:t>
      </w:r>
    </w:p>
    <w:p w14:paraId="2F7765F5" w14:textId="77777777" w:rsidR="00C34ED1" w:rsidRDefault="00A628CE">
      <w:pPr>
        <w:pStyle w:val="NumberedList"/>
      </w:pPr>
      <w:r>
        <w:t>Measure Details – Clicking this button navigates the user to the Measure Details view. This is the current view.</w:t>
      </w:r>
    </w:p>
    <w:p w14:paraId="128F2BF8" w14:textId="5E9165D9" w:rsidR="00C34ED1" w:rsidRDefault="00A628CE">
      <w:pPr>
        <w:pStyle w:val="NumberedList"/>
        <w:spacing w:after="240"/>
        <w:rPr>
          <w:ins w:id="483" w:author="Tohline, Chris" w:date="2016-12-09T17:41:00Z"/>
        </w:rPr>
      </w:pPr>
      <w:r>
        <w:t>Patient Dashboard – Clicking this button navigates the user to the Patient Dashboard view. This view is explained in greater detail in Section</w:t>
      </w:r>
      <w:ins w:id="484" w:author="Tohline, Chris" w:date="2016-12-09T17:45:00Z">
        <w:r w:rsidR="00CB4914">
          <w:t xml:space="preserve"> </w:t>
        </w:r>
      </w:ins>
      <w:del w:id="485" w:author="Tohline, Chris" w:date="2016-12-09T17:45:00Z">
        <w:r w:rsidDel="00CB4914">
          <w:delText xml:space="preserve"> </w:delText>
        </w:r>
        <w:r w:rsidDel="00CB4914">
          <w:fldChar w:fldCharType="begin"/>
        </w:r>
        <w:r w:rsidDel="00CB4914">
          <w:delInstrText xml:space="preserve"> REF _Ref464544871 \w \h </w:delInstrText>
        </w:r>
        <w:r w:rsidDel="00CB4914">
          <w:fldChar w:fldCharType="separate"/>
        </w:r>
        <w:r w:rsidR="00551D04" w:rsidDel="00CB4914">
          <w:delText>6</w:delText>
        </w:r>
        <w:r w:rsidDel="00CB4914">
          <w:fldChar w:fldCharType="end"/>
        </w:r>
      </w:del>
      <w:ins w:id="486" w:author="Tohline, Chris" w:date="2016-12-09T17:45:00Z">
        <w:r w:rsidR="00CB4914">
          <w:fldChar w:fldCharType="begin"/>
        </w:r>
        <w:r w:rsidR="00CB4914">
          <w:instrText xml:space="preserve"> REF _Ref469068854 \r </w:instrText>
        </w:r>
      </w:ins>
      <w:r w:rsidR="00CB4914">
        <w:fldChar w:fldCharType="separate"/>
      </w:r>
      <w:ins w:id="487" w:author="Tohline, Chris" w:date="2016-12-09T17:45:00Z">
        <w:r w:rsidR="00CB4914">
          <w:t>7</w:t>
        </w:r>
        <w:r w:rsidR="00CB4914">
          <w:fldChar w:fldCharType="end"/>
        </w:r>
      </w:ins>
      <w:r>
        <w:t>.</w:t>
      </w:r>
    </w:p>
    <w:p w14:paraId="44ADA008" w14:textId="5F5A9955" w:rsidR="00CB4914" w:rsidRDefault="00CB4914" w:rsidP="00CB4914">
      <w:pPr>
        <w:pStyle w:val="NumberedList"/>
      </w:pPr>
      <w:ins w:id="488" w:author="Tohline, Chris" w:date="2016-12-09T17:42:00Z">
        <w:r w:rsidRPr="00CB4914">
          <w:t>Measure Upload History – Displays a list of each time the measure was uploaded, and whether the patients passed or failed at that point in time.</w:t>
        </w:r>
      </w:ins>
      <w:ins w:id="489" w:author="Tohline, Chris" w:date="2016-12-09T17:44:00Z">
        <w:r>
          <w:t xml:space="preserve"> This view is explained in greater detail in Section </w:t>
        </w:r>
        <w:r>
          <w:fldChar w:fldCharType="begin"/>
        </w:r>
        <w:r>
          <w:instrText xml:space="preserve"> REF _Ref469068821 \r </w:instrText>
        </w:r>
      </w:ins>
      <w:r>
        <w:fldChar w:fldCharType="separate"/>
      </w:r>
      <w:ins w:id="490" w:author="Tohline, Chris" w:date="2016-12-09T17:44:00Z">
        <w:r>
          <w:t>6</w:t>
        </w:r>
        <w:r>
          <w:fldChar w:fldCharType="end"/>
        </w:r>
        <w:r>
          <w:t>.</w:t>
        </w:r>
      </w:ins>
    </w:p>
    <w:p w14:paraId="199672E8" w14:textId="226A4FAA" w:rsidR="00C34ED1" w:rsidRDefault="00C6554A">
      <w:pPr>
        <w:pStyle w:val="Figure"/>
        <w:rPr>
          <w:b w:val="0"/>
        </w:rPr>
      </w:pPr>
      <w:ins w:id="491" w:author="Tohline, Chris" w:date="2016-12-09T17:54:00Z">
        <w:r>
          <w:rPr>
            <w:noProof/>
          </w:rPr>
          <w:lastRenderedPageBreak/>
          <w:drawing>
            <wp:inline distT="0" distB="0" distL="0" distR="0" wp14:anchorId="07CE606C" wp14:editId="27250DCB">
              <wp:extent cx="6135624" cy="3950208"/>
              <wp:effectExtent l="19050" t="19050" r="1778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35624" cy="3950208"/>
                      </a:xfrm>
                      <a:prstGeom prst="rect">
                        <a:avLst/>
                      </a:prstGeom>
                      <a:ln>
                        <a:solidFill>
                          <a:schemeClr val="tx1"/>
                        </a:solidFill>
                      </a:ln>
                    </pic:spPr>
                  </pic:pic>
                </a:graphicData>
              </a:graphic>
            </wp:inline>
          </w:drawing>
        </w:r>
      </w:ins>
      <w:del w:id="492" w:author="Tohline, Chris" w:date="2016-12-09T17:55:00Z">
        <w:r w:rsidR="00A628CE" w:rsidDel="00C6554A">
          <w:rPr>
            <w:noProof/>
          </w:rPr>
          <w:drawing>
            <wp:inline distT="0" distB="0" distL="0" distR="0" wp14:anchorId="426A83AD" wp14:editId="637EEBB2">
              <wp:extent cx="6134735" cy="3770633"/>
              <wp:effectExtent l="25400" t="25400" r="37465" b="13970"/>
              <wp:docPr id="34" name="Picture 34" descr="This figure depicts the UI elements in the Measure View page in Bonnie as described in the text immediately preceding the figure." title="Figure 10: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22" cy="3781135"/>
                      </a:xfrm>
                      <a:prstGeom prst="rect">
                        <a:avLst/>
                      </a:prstGeom>
                      <a:ln>
                        <a:solidFill>
                          <a:schemeClr val="tx1"/>
                        </a:solidFill>
                      </a:ln>
                    </pic:spPr>
                  </pic:pic>
                </a:graphicData>
              </a:graphic>
            </wp:inline>
          </w:drawing>
        </w:r>
      </w:del>
    </w:p>
    <w:p w14:paraId="3BC2EF65" w14:textId="7DD5EAEB" w:rsidR="00C34ED1" w:rsidRDefault="00A628CE">
      <w:pPr>
        <w:pStyle w:val="FigureCaption"/>
      </w:pPr>
      <w:bookmarkStart w:id="493" w:name="_Ref459100358"/>
      <w:bookmarkStart w:id="494" w:name="_Ref459109233"/>
      <w:bookmarkStart w:id="495" w:name="_Toc467272000"/>
      <w:r>
        <w:t xml:space="preserve">Figure </w:t>
      </w:r>
      <w:fldSimple w:instr=" SEQ Figure \* ARABIC ">
        <w:r w:rsidR="00551D04">
          <w:rPr>
            <w:noProof/>
          </w:rPr>
          <w:t>10</w:t>
        </w:r>
      </w:fldSimple>
      <w:bookmarkEnd w:id="493"/>
      <w:r>
        <w:t>. Measure View</w:t>
      </w:r>
      <w:bookmarkEnd w:id="494"/>
      <w:bookmarkEnd w:id="495"/>
    </w:p>
    <w:p w14:paraId="4066C99D" w14:textId="6025584B" w:rsidR="00C34ED1" w:rsidRDefault="00A628CE">
      <w:r>
        <w:lastRenderedPageBreak/>
        <w:t xml:space="preserve">The following UI elements (indicated by their item numbers in </w:t>
      </w:r>
      <w:fldSimple w:instr=" REF _Ref459100555 ">
        <w:r w:rsidR="00551D04">
          <w:t xml:space="preserve">Figure </w:t>
        </w:r>
        <w:r w:rsidR="00551D04">
          <w:rPr>
            <w:noProof/>
          </w:rPr>
          <w:t>11</w:t>
        </w:r>
      </w:fldSimple>
      <w:r>
        <w:t>) appear at the bottom of the Measure View Page:</w:t>
      </w:r>
    </w:p>
    <w:p w14:paraId="4251504C" w14:textId="77777777" w:rsidR="00C34ED1" w:rsidRDefault="00A628CE">
      <w:pPr>
        <w:pStyle w:val="NumberedList"/>
        <w:numPr>
          <w:ilvl w:val="0"/>
          <w:numId w:val="52"/>
        </w:numPr>
      </w:pPr>
      <w:r>
        <w:t>Data Criteria – Displays the data elements that can be associated with a patient for a given measure. Clicking on any one of these data elements will show the list of codes associated with that data element.</w:t>
      </w:r>
    </w:p>
    <w:p w14:paraId="4482394B" w14:textId="77777777" w:rsidR="00C34ED1" w:rsidRDefault="00A628CE">
      <w:pPr>
        <w:pStyle w:val="NumberedList"/>
      </w:pPr>
      <w:r>
        <w:t>Supplemental Data Elements – Any additional data elements that can be associated with a patient for a given measure. Generally, this includes non-medical patient demographic information.</w:t>
      </w:r>
    </w:p>
    <w:p w14:paraId="52DCC93D" w14:textId="77777777" w:rsidR="00C34ED1" w:rsidRDefault="00A628CE">
      <w:pPr>
        <w:pStyle w:val="Figure"/>
        <w:rPr>
          <w:b w:val="0"/>
        </w:rPr>
      </w:pPr>
      <w:r>
        <w:rPr>
          <w:noProof/>
        </w:rPr>
        <w:drawing>
          <wp:inline distT="0" distB="0" distL="0" distR="0" wp14:anchorId="720771AB" wp14:editId="22A096B2">
            <wp:extent cx="5447774" cy="3283797"/>
            <wp:effectExtent l="19050" t="19050" r="19685" b="12065"/>
            <wp:docPr id="35" name="Picture 35" descr="This figure depicts the measure data criteria and supplemental data elements in the Measure View page in Bonnie as described in the text immediately preceding the figure." title="Figure 11: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2517" cy="3286656"/>
                    </a:xfrm>
                    <a:prstGeom prst="rect">
                      <a:avLst/>
                    </a:prstGeom>
                    <a:ln>
                      <a:solidFill>
                        <a:schemeClr val="tx1"/>
                      </a:solidFill>
                    </a:ln>
                  </pic:spPr>
                </pic:pic>
              </a:graphicData>
            </a:graphic>
          </wp:inline>
        </w:drawing>
      </w:r>
    </w:p>
    <w:p w14:paraId="7B20FE93" w14:textId="6FF318AC" w:rsidR="00C34ED1" w:rsidRDefault="00A628CE">
      <w:pPr>
        <w:pStyle w:val="FigureCaption"/>
      </w:pPr>
      <w:bookmarkStart w:id="496" w:name="_Ref459100555"/>
      <w:bookmarkStart w:id="497" w:name="_Toc467272001"/>
      <w:r>
        <w:t xml:space="preserve">Figure </w:t>
      </w:r>
      <w:fldSimple w:instr=" SEQ Figure \* ARABIC ">
        <w:r w:rsidR="00551D04">
          <w:rPr>
            <w:noProof/>
          </w:rPr>
          <w:t>11</w:t>
        </w:r>
      </w:fldSimple>
      <w:bookmarkEnd w:id="496"/>
      <w:r>
        <w:t>. Measure Data Criteria and Supplemental Data Elements</w:t>
      </w:r>
      <w:bookmarkEnd w:id="497"/>
    </w:p>
    <w:p w14:paraId="3BD3504D" w14:textId="77777777" w:rsidR="00C34ED1" w:rsidRDefault="00A628CE">
      <w:pPr>
        <w:pStyle w:val="Heading2"/>
      </w:pPr>
      <w:bookmarkStart w:id="498" w:name="_Toc439158071"/>
      <w:bookmarkStart w:id="499" w:name="_Toc439158253"/>
      <w:bookmarkStart w:id="500" w:name="_Toc439922492"/>
      <w:bookmarkStart w:id="501" w:name="_Toc439923962"/>
      <w:bookmarkStart w:id="502" w:name="_Toc439924031"/>
      <w:bookmarkStart w:id="503" w:name="_Toc439158072"/>
      <w:bookmarkStart w:id="504" w:name="_Toc439158102"/>
      <w:bookmarkStart w:id="505" w:name="_Toc439158254"/>
      <w:bookmarkStart w:id="506" w:name="_Toc439158284"/>
      <w:bookmarkStart w:id="507" w:name="_Toc439158300"/>
      <w:bookmarkStart w:id="508" w:name="_Toc439158872"/>
      <w:bookmarkStart w:id="509" w:name="_Toc439226574"/>
      <w:bookmarkStart w:id="510" w:name="_Toc439685373"/>
      <w:bookmarkStart w:id="511" w:name="_Toc439685389"/>
      <w:bookmarkStart w:id="512" w:name="_Toc439919289"/>
      <w:bookmarkStart w:id="513" w:name="_Toc439919370"/>
      <w:bookmarkStart w:id="514" w:name="_Toc439922457"/>
      <w:bookmarkStart w:id="515" w:name="_Toc439922493"/>
      <w:bookmarkStart w:id="516" w:name="_Toc439922525"/>
      <w:bookmarkStart w:id="517" w:name="_Toc439923963"/>
      <w:bookmarkStart w:id="518" w:name="_Toc439923995"/>
      <w:bookmarkStart w:id="519" w:name="_Toc439924032"/>
      <w:bookmarkStart w:id="520" w:name="_Toc439924063"/>
      <w:bookmarkStart w:id="521" w:name="_Toc47019372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r>
        <w:t>Measure Logic</w:t>
      </w:r>
      <w:bookmarkEnd w:id="521"/>
    </w:p>
    <w:p w14:paraId="34BC8067" w14:textId="77777777" w:rsidR="00C34ED1" w:rsidRDefault="00A628CE">
      <w:r>
        <w:t>The left-hand side of the Measure View contains the measure title, description, and a representation of the logic. The representation of the measure logic is similar to the human-readable display for the measure provided in the MAT measure exports. Some differences in the structure of the logic are a result of restructuring while parsing the measure logic from the HQMF specification. The most notable difference is that relative timings applied to logical groups are distributed down into the statements of the logical group rather than displayed at the level of the grouping.</w:t>
      </w:r>
    </w:p>
    <w:p w14:paraId="3E96AE82" w14:textId="40B7CBCE" w:rsidR="00C34ED1" w:rsidRDefault="00A628CE">
      <w:r>
        <w:t xml:space="preserve">The measure logic section can be used to verify that the measure logic was properly loaded from the HQMF without the loss of any logical conditions. The logic can also be used to evaluate the nature of the calculation of a test patient against the logic (please refer to subsection </w:t>
      </w:r>
      <w:fldSimple w:instr=" REF _Ref459208249 \r  ">
        <w:r w:rsidR="00551D04">
          <w:t>4.4</w:t>
        </w:r>
      </w:fldSimple>
      <w:r>
        <w:t xml:space="preserve">, </w:t>
      </w:r>
      <w:r>
        <w:rPr>
          <w:i/>
        </w:rPr>
        <w:t>Calculation Results</w:t>
      </w:r>
      <w:r>
        <w:t>) and to visualize the test coverage of the measure logic.</w:t>
      </w:r>
    </w:p>
    <w:p w14:paraId="35B188D2" w14:textId="77777777" w:rsidR="00C34ED1" w:rsidRDefault="00A628CE">
      <w:pPr>
        <w:pStyle w:val="Heading2"/>
      </w:pPr>
      <w:bookmarkStart w:id="522" w:name="_Toc470193728"/>
      <w:r>
        <w:lastRenderedPageBreak/>
        <w:t>Creating a New Test Record</w:t>
      </w:r>
      <w:bookmarkEnd w:id="522"/>
    </w:p>
    <w:p w14:paraId="76DAA0B9" w14:textId="771EEDD1" w:rsidR="00C34ED1" w:rsidRDefault="00A628CE">
      <w:r>
        <w:t>To create a new test record, begin by clicking the “Add Patient” button (item #11) in the Measure View (</w:t>
      </w:r>
      <w:fldSimple w:instr=" REF _Ref459100358  ">
        <w:r w:rsidR="00551D04">
          <w:t xml:space="preserve">Figure </w:t>
        </w:r>
        <w:r w:rsidR="00551D04">
          <w:rPr>
            <w:noProof/>
          </w:rPr>
          <w:t>10</w:t>
        </w:r>
      </w:fldSimple>
      <w:r>
        <w:t xml:space="preserve">). This action opens the Patient Builder (shown in </w:t>
      </w:r>
      <w:ins w:id="523" w:author="Tohline, Chris" w:date="2016-12-02T15:40:00Z">
        <w:r w:rsidR="00551D04">
          <w:fldChar w:fldCharType="begin"/>
        </w:r>
        <w:r w:rsidR="00551D04">
          <w:instrText xml:space="preserve"> REF _Ref468456447 </w:instrText>
        </w:r>
      </w:ins>
      <w:r w:rsidR="00551D04">
        <w:fldChar w:fldCharType="separate"/>
      </w:r>
      <w:ins w:id="524" w:author="Tohline, Chris" w:date="2016-12-02T15:40:00Z">
        <w:r w:rsidR="00551D04">
          <w:t xml:space="preserve">Figure </w:t>
        </w:r>
        <w:r w:rsidR="00551D04">
          <w:rPr>
            <w:noProof/>
          </w:rPr>
          <w:t>16</w:t>
        </w:r>
        <w:r w:rsidR="00551D04">
          <w:fldChar w:fldCharType="end"/>
        </w:r>
      </w:ins>
      <w:fldSimple w:instr=" REF _Ref440364143  ">
        <w:del w:id="525" w:author="Tohline, Chris" w:date="2016-12-02T15:34:00Z">
          <w:r w:rsidDel="00551D04">
            <w:delText xml:space="preserve">Figure </w:delText>
          </w:r>
          <w:r w:rsidDel="00551D04">
            <w:rPr>
              <w:noProof/>
            </w:rPr>
            <w:delText>15</w:delText>
          </w:r>
        </w:del>
      </w:fldSimple>
      <w:r>
        <w:t>). Once a patient record has been created, the application returns the user to the Measure View where the user can evaluate the results of calculating the patient against the measure.</w:t>
      </w:r>
    </w:p>
    <w:p w14:paraId="3C54E181" w14:textId="77777777" w:rsidR="00C34ED1" w:rsidRDefault="00A628CE">
      <w:pPr>
        <w:pStyle w:val="Heading2"/>
        <w:keepLines/>
      </w:pPr>
      <w:bookmarkStart w:id="526" w:name="_Ref459207965"/>
      <w:bookmarkStart w:id="527" w:name="_Ref459208120"/>
      <w:bookmarkStart w:id="528" w:name="_Ref459208249"/>
      <w:bookmarkStart w:id="529" w:name="_Toc470193729"/>
      <w:r>
        <w:t>Calculation Results</w:t>
      </w:r>
      <w:bookmarkEnd w:id="526"/>
      <w:bookmarkEnd w:id="527"/>
      <w:bookmarkEnd w:id="528"/>
      <w:bookmarkEnd w:id="529"/>
    </w:p>
    <w:p w14:paraId="1F5BD4ED" w14:textId="0EEDF26D" w:rsidR="00C34ED1" w:rsidRDefault="00A628CE">
      <w:pPr>
        <w:keepNext/>
        <w:keepLines/>
      </w:pPr>
      <w:r>
        <w:t>Once the user has constructed a test patient record, the user can calculate that patient against the logic of the measure in the Measure View (</w:t>
      </w:r>
      <w:fldSimple w:instr=" REF _Ref459100358 ">
        <w:r w:rsidR="00551D04">
          <w:t xml:space="preserve">Figure </w:t>
        </w:r>
        <w:r w:rsidR="00551D04">
          <w:rPr>
            <w:noProof/>
          </w:rPr>
          <w:t>10</w:t>
        </w:r>
      </w:fldSimple>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14:paraId="21045161" w14:textId="77777777" w:rsidR="00C34ED1" w:rsidRDefault="00A628CE">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14:paraId="3DB2C271" w14:textId="26E7A83C" w:rsidR="00C34ED1" w:rsidRDefault="00A628CE">
      <w:r>
        <w:t xml:space="preserve">The Expanded Results View employs the following UI elements (as indicated by their item numbers in </w:t>
      </w:r>
      <w:fldSimple w:instr=" REF _Ref459100788  ">
        <w:r w:rsidR="00551D04">
          <w:t xml:space="preserve">Figure </w:t>
        </w:r>
        <w:r w:rsidR="00551D04">
          <w:rPr>
            <w:noProof/>
          </w:rPr>
          <w:t>12</w:t>
        </w:r>
      </w:fldSimple>
      <w:r>
        <w:t>):</w:t>
      </w:r>
    </w:p>
    <w:p w14:paraId="0DDA387A" w14:textId="77777777" w:rsidR="00C34ED1" w:rsidRDefault="00A628CE">
      <w:pPr>
        <w:pStyle w:val="NumberedList"/>
        <w:numPr>
          <w:ilvl w:val="0"/>
          <w:numId w:val="42"/>
        </w:numPr>
      </w:pPr>
      <w:r>
        <w:t>Failing Population – A population for which the patient fails.</w:t>
      </w:r>
    </w:p>
    <w:p w14:paraId="07B5687B" w14:textId="77777777" w:rsidR="00C34ED1" w:rsidRDefault="00A628CE">
      <w:pPr>
        <w:pStyle w:val="NumberedList"/>
        <w:numPr>
          <w:ilvl w:val="0"/>
          <w:numId w:val="42"/>
        </w:numPr>
      </w:pPr>
      <w:r>
        <w:t>Passing Population – A population for which the patient passes.</w:t>
      </w:r>
    </w:p>
    <w:p w14:paraId="5575E716" w14:textId="77777777" w:rsidR="00C34ED1" w:rsidRDefault="00A628CE">
      <w:pPr>
        <w:pStyle w:val="NumberedList"/>
        <w:numPr>
          <w:ilvl w:val="0"/>
          <w:numId w:val="32"/>
        </w:numPr>
      </w:pPr>
      <w:r>
        <w:t>Population Column – A list of the population types.</w:t>
      </w:r>
    </w:p>
    <w:p w14:paraId="272F1DDF" w14:textId="77777777" w:rsidR="00C34ED1" w:rsidRDefault="00A628CE">
      <w:pPr>
        <w:pStyle w:val="NumberedList"/>
        <w:numPr>
          <w:ilvl w:val="0"/>
          <w:numId w:val="32"/>
        </w:numPr>
      </w:pPr>
      <w:r>
        <w:t>Expected Value – The user-defined expected value for the population.</w:t>
      </w:r>
    </w:p>
    <w:p w14:paraId="5599B68C" w14:textId="77777777" w:rsidR="00C34ED1" w:rsidRDefault="00A628CE">
      <w:pPr>
        <w:pStyle w:val="NumberedList"/>
        <w:numPr>
          <w:ilvl w:val="0"/>
          <w:numId w:val="32"/>
        </w:numPr>
      </w:pPr>
      <w:r>
        <w:t>Actual Value – The calculated value for that population.</w:t>
      </w:r>
    </w:p>
    <w:p w14:paraId="04FCFE17" w14:textId="77777777" w:rsidR="00C34ED1" w:rsidRDefault="00A628CE">
      <w:pPr>
        <w:pStyle w:val="NumberedList"/>
        <w:numPr>
          <w:ilvl w:val="0"/>
          <w:numId w:val="32"/>
        </w:numPr>
      </w:pPr>
      <w:r>
        <w:t>Edit Patient Button – Allows editing of the selected patient.</w:t>
      </w:r>
    </w:p>
    <w:p w14:paraId="78AC7B0A" w14:textId="77777777" w:rsidR="00C34ED1" w:rsidRDefault="00A628CE">
      <w:pPr>
        <w:pStyle w:val="NumberedList"/>
        <w:numPr>
          <w:ilvl w:val="0"/>
          <w:numId w:val="32"/>
        </w:numPr>
      </w:pPr>
      <w:r>
        <w:t>Clone Patient Button – Allows cloning of the selected patient.</w:t>
      </w:r>
    </w:p>
    <w:p w14:paraId="0BF921CD" w14:textId="77777777" w:rsidR="00C34ED1" w:rsidRDefault="00A628CE">
      <w:pPr>
        <w:pStyle w:val="NumberedList"/>
        <w:numPr>
          <w:ilvl w:val="0"/>
          <w:numId w:val="32"/>
        </w:numPr>
      </w:pPr>
      <w:r>
        <w:t>Delete Patient Button – Allows deleting of the selected patient.</w:t>
      </w:r>
    </w:p>
    <w:p w14:paraId="6F926FFD" w14:textId="77777777" w:rsidR="00C34ED1" w:rsidRDefault="00A628CE">
      <w:pPr>
        <w:pStyle w:val="NumberedList"/>
        <w:spacing w:after="240"/>
      </w:pPr>
      <w:r>
        <w:t>Share Patient Button – Allows sharing the selected patient to the Patient Bank. If already shared, this will display as “Unshare” and will allow the patient to be retracted from the Patient Bank.</w:t>
      </w:r>
    </w:p>
    <w:p w14:paraId="5FDF37CA" w14:textId="77777777" w:rsidR="00C34ED1" w:rsidRDefault="00A628CE">
      <w:pPr>
        <w:pStyle w:val="Figure"/>
        <w:rPr>
          <w:b w:val="0"/>
        </w:rPr>
      </w:pPr>
      <w:r>
        <w:rPr>
          <w:noProof/>
        </w:rPr>
        <w:lastRenderedPageBreak/>
        <w:drawing>
          <wp:inline distT="0" distB="0" distL="0" distR="0" wp14:anchorId="05C201F6" wp14:editId="7ED1DEEE">
            <wp:extent cx="2635681" cy="2583180"/>
            <wp:effectExtent l="25400" t="25400" r="31750" b="33020"/>
            <wp:docPr id="30" name="Picture 30" descr="This figure shows the Expanded Results View as described in the text immediately preceding the figure." title="Figure 12: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14:paraId="116C3C64" w14:textId="115AF9E8" w:rsidR="00C34ED1" w:rsidRDefault="00A628CE">
      <w:pPr>
        <w:pStyle w:val="FigureCaption"/>
      </w:pPr>
      <w:bookmarkStart w:id="530" w:name="_Ref459100788"/>
      <w:bookmarkStart w:id="531" w:name="_Toc467272002"/>
      <w:r>
        <w:t xml:space="preserve">Figure </w:t>
      </w:r>
      <w:fldSimple w:instr=" SEQ Figure \* ARABIC ">
        <w:r w:rsidR="00551D04">
          <w:rPr>
            <w:noProof/>
          </w:rPr>
          <w:t>12</w:t>
        </w:r>
      </w:fldSimple>
      <w:bookmarkEnd w:id="530"/>
      <w:r>
        <w:t>. Expanded Results View</w:t>
      </w:r>
      <w:bookmarkEnd w:id="531"/>
    </w:p>
    <w:p w14:paraId="00559369" w14:textId="124372D2" w:rsidR="00C34ED1" w:rsidRDefault="00A628CE">
      <w:pPr>
        <w:spacing w:after="240"/>
      </w:pPr>
      <w:r>
        <w:t xml:space="preserve">Clicking the “Expand Patient Results” button also displays the patient results calculated against each line of logic. This information is displayed in the measure logic section of the view by highlighting the lines of logic. As shown in </w:t>
      </w:r>
      <w:fldSimple w:instr=" REF _Ref459100814  ">
        <w:r w:rsidR="00551D04">
          <w:t xml:space="preserve">Figure </w:t>
        </w:r>
        <w:r w:rsidR="00551D04">
          <w:rPr>
            <w:noProof/>
          </w:rPr>
          <w:t>13</w:t>
        </w:r>
      </w:fldSimple>
      <w:r>
        <w:t xml:space="preserve"> and </w:t>
      </w:r>
      <w:fldSimple w:instr=" REF _Ref459100823  ">
        <w:r w:rsidR="00551D04">
          <w:t xml:space="preserve">Figure </w:t>
        </w:r>
        <w:r w:rsidR="00551D04">
          <w:rPr>
            <w:noProof/>
          </w:rPr>
          <w:t>14</w:t>
        </w:r>
      </w:fldSimple>
      <w:r>
        <w:t>, a green highlight (accompanied by a check mark) indicates a passing result for the logic calculation, while a red highlight—accompanied by an “x” or an asterisk (“*”)</w:t>
      </w:r>
      <w:r>
        <w:rPr>
          <w:rFonts w:ascii="Helvetica" w:eastAsia="Helvetica" w:hAnsi="Helvetica" w:cs="Helvetica"/>
        </w:rPr>
        <w:t>—</w:t>
      </w:r>
      <w:r>
        <w:t>indicates a failing result over the applicable lines of text.</w:t>
      </w:r>
    </w:p>
    <w:p w14:paraId="6E04D6C5" w14:textId="77777777" w:rsidR="00C34ED1" w:rsidRDefault="00A628CE">
      <w:pPr>
        <w:pStyle w:val="Figure"/>
        <w:rPr>
          <w:b w:val="0"/>
        </w:rPr>
      </w:pPr>
      <w:r>
        <w:rPr>
          <w:noProof/>
        </w:rPr>
        <w:drawing>
          <wp:inline distT="0" distB="0" distL="0" distR="0" wp14:anchorId="546242E0" wp14:editId="58AC734D">
            <wp:extent cx="5486400" cy="2683819"/>
            <wp:effectExtent l="19050" t="19050" r="19050" b="21590"/>
            <wp:docPr id="16" name="Picture 16" descr="This figure depicts the logic calculation highlight (passing results) for the Initial Population as described in the paragraph following the image." title="Figure 13.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a:blip r:embed="rId43"/>
                    <a:stretch>
                      <a:fillRect/>
                    </a:stretch>
                  </pic:blipFill>
                  <pic:spPr bwMode="auto">
                    <a:xfrm>
                      <a:off x="0" y="0"/>
                      <a:ext cx="5486400" cy="26838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B0232D" w14:textId="2C57514E" w:rsidR="00C34ED1" w:rsidRDefault="00A628CE">
      <w:pPr>
        <w:pStyle w:val="FigureCaption"/>
      </w:pPr>
      <w:bookmarkStart w:id="532" w:name="_Ref459100814"/>
      <w:bookmarkStart w:id="533" w:name="_Toc467272003"/>
      <w:r>
        <w:t xml:space="preserve">Figure </w:t>
      </w:r>
      <w:fldSimple w:instr=" SEQ Figure \* ARABIC ">
        <w:r w:rsidR="00551D04">
          <w:rPr>
            <w:noProof/>
          </w:rPr>
          <w:t>13</w:t>
        </w:r>
      </w:fldSimple>
      <w:bookmarkEnd w:id="532"/>
      <w:r>
        <w:t xml:space="preserve">. </w:t>
      </w:r>
      <w:bookmarkStart w:id="534" w:name="_Toc439154846"/>
      <w:r>
        <w:t>Logic Calculation Highlight – Passing Results</w:t>
      </w:r>
      <w:bookmarkEnd w:id="533"/>
      <w:bookmarkEnd w:id="534"/>
    </w:p>
    <w:p w14:paraId="624254E1" w14:textId="11DFD16C" w:rsidR="00C34ED1" w:rsidRDefault="00C24DD3">
      <w:fldSimple w:instr=" REF _Ref459100814 ">
        <w:r w:rsidR="00551D04">
          <w:t xml:space="preserve">Figure </w:t>
        </w:r>
        <w:r w:rsidR="00551D04">
          <w:rPr>
            <w:noProof/>
          </w:rPr>
          <w:t>13</w:t>
        </w:r>
      </w:fldSimple>
      <w:r w:rsidR="00A628CE">
        <w:t xml:space="preserve"> shows the results of a single patient calculated against the measure logic. The highlighting of the measure logic for calculation is intended to provide a clearer understanding of </w:t>
      </w:r>
      <w:r w:rsidR="00A628CE">
        <w:lastRenderedPageBreak/>
        <w:t>why a patient is calculating to a specific population. The highlighting of the logic text uses the following indications of status:</w:t>
      </w:r>
    </w:p>
    <w:p w14:paraId="25BF2C48" w14:textId="77777777" w:rsidR="00C34ED1" w:rsidRDefault="00A628CE">
      <w:pPr>
        <w:pStyle w:val="BulletListMultiple"/>
        <w:spacing w:before="0" w:after="120"/>
      </w:pPr>
      <w:r>
        <w:t>Logic evaluated to TRUE – Green highlighting along with a checkmark icon</w:t>
      </w:r>
    </w:p>
    <w:p w14:paraId="32129941" w14:textId="77777777" w:rsidR="00C34ED1" w:rsidRDefault="00A628CE">
      <w:pPr>
        <w:pStyle w:val="BulletListMultiple"/>
        <w:spacing w:before="0" w:after="120"/>
      </w:pPr>
      <w:r>
        <w:t>Logic evaluated to FALSE – Red highlighting along with an “x” icon</w:t>
      </w:r>
    </w:p>
    <w:p w14:paraId="0E8E16F4" w14:textId="77777777" w:rsidR="00C34ED1" w:rsidRDefault="00A628CE">
      <w:pPr>
        <w:pStyle w:val="BulletListMultipleLast"/>
      </w:pPr>
      <w:r>
        <w:t>Unaligned Specific Occurrences – Red highlighting along with a bold red asterisk icon (“</w:t>
      </w:r>
      <w:r>
        <w:rPr>
          <w:b/>
          <w:szCs w:val="24"/>
        </w:rPr>
        <w:t>*</w:t>
      </w:r>
      <w:r>
        <w:t>”)</w:t>
      </w:r>
    </w:p>
    <w:p w14:paraId="7C1334ED" w14:textId="67C86D2A" w:rsidR="00C34ED1" w:rsidRDefault="00A628CE">
      <w:r>
        <w:t xml:space="preserve">The results of the calculation in </w:t>
      </w:r>
      <w:fldSimple w:instr=" REF _Ref459100814 ">
        <w:r w:rsidR="00551D04">
          <w:t xml:space="preserve">Figure </w:t>
        </w:r>
        <w:r w:rsidR="00551D04">
          <w:rPr>
            <w:noProof/>
          </w:rPr>
          <w:t>13</w:t>
        </w:r>
      </w:fldSimple>
      <w:r>
        <w:t xml:space="preserve"> are that the patient aligns with the logic of the initial patient population (IPP). The highlighting of the logic in </w:t>
      </w:r>
      <w:fldSimple w:instr=" REF _Ref459100814 ">
        <w:r w:rsidR="00551D04">
          <w:t xml:space="preserve">Figure </w:t>
        </w:r>
        <w:r w:rsidR="00551D04">
          <w:rPr>
            <w:noProof/>
          </w:rPr>
          <w:t>13</w:t>
        </w:r>
      </w:fldSimple>
      <w:r>
        <w:t xml:space="preserve"> indicates that every AND condition evaluated to true and at least one condition from each OR evaluated to true. Based on this calculation, the IPP evaluates to true for the patient.</w:t>
      </w:r>
    </w:p>
    <w:p w14:paraId="07E26156" w14:textId="77777777" w:rsidR="00C34ED1" w:rsidRDefault="00A628CE">
      <w:pPr>
        <w:pStyle w:val="Figure"/>
        <w:rPr>
          <w:b w:val="0"/>
        </w:rPr>
      </w:pPr>
      <w:r>
        <w:rPr>
          <w:noProof/>
        </w:rPr>
        <w:drawing>
          <wp:inline distT="0" distB="0" distL="0" distR="0" wp14:anchorId="6AD02856" wp14:editId="4EA86380">
            <wp:extent cx="5486400" cy="2737325"/>
            <wp:effectExtent l="19050" t="19050" r="19050" b="25400"/>
            <wp:docPr id="19" name="Picture 19" descr="This figure image depicts the logic calculation highlight (failing results) for the Initial Population.  In Figure 14, all the logical statements are highlighted in red, indicating that all statements evaluate to false. Figure 14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Figure 14 indicate that the patient is not included in the IPP." title="Figure 14.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737325"/>
                    </a:xfrm>
                    <a:prstGeom prst="rect">
                      <a:avLst/>
                    </a:prstGeom>
                    <a:ln>
                      <a:solidFill>
                        <a:schemeClr val="tx1"/>
                      </a:solidFill>
                    </a:ln>
                  </pic:spPr>
                </pic:pic>
              </a:graphicData>
            </a:graphic>
          </wp:inline>
        </w:drawing>
      </w:r>
    </w:p>
    <w:p w14:paraId="12BCCFD3" w14:textId="2040DADD" w:rsidR="00C34ED1" w:rsidRDefault="00A628CE">
      <w:pPr>
        <w:pStyle w:val="FigureCaption"/>
      </w:pPr>
      <w:bookmarkStart w:id="535" w:name="_Ref459100823"/>
      <w:bookmarkStart w:id="536" w:name="_Toc467272004"/>
      <w:r>
        <w:t xml:space="preserve">Figure </w:t>
      </w:r>
      <w:fldSimple w:instr=" SEQ Figure \* ARABIC ">
        <w:r w:rsidR="00551D04">
          <w:rPr>
            <w:noProof/>
          </w:rPr>
          <w:t>14</w:t>
        </w:r>
      </w:fldSimple>
      <w:bookmarkEnd w:id="535"/>
      <w:r>
        <w:t>. Logic Calculation Highlight – Failing Results</w:t>
      </w:r>
      <w:bookmarkEnd w:id="536"/>
    </w:p>
    <w:p w14:paraId="707D923D" w14:textId="19CCCA51" w:rsidR="00C34ED1" w:rsidRDefault="00A628CE">
      <w:r>
        <w:t xml:space="preserve">In </w:t>
      </w:r>
      <w:fldSimple w:instr=" REF _Ref459100823  ">
        <w:r w:rsidR="00551D04">
          <w:t xml:space="preserve">Figure </w:t>
        </w:r>
        <w:r w:rsidR="00551D04">
          <w:rPr>
            <w:noProof/>
          </w:rPr>
          <w:t>14</w:t>
        </w:r>
      </w:fldSimple>
      <w:r>
        <w:t xml:space="preserve">, all the logical statements are highlighted in red, indicating that all statements evaluate to false. </w:t>
      </w:r>
      <w:fldSimple w:instr=" REF _Ref459100823  ">
        <w:r w:rsidR="00551D04">
          <w:t xml:space="preserve">Figure </w:t>
        </w:r>
        <w:r w:rsidR="00551D04">
          <w:rPr>
            <w:noProof/>
          </w:rPr>
          <w:t>14</w:t>
        </w:r>
      </w:fldSimple>
      <w:r>
        <w:t xml:space="preserve">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(noted by an asterisk) helps to identify which lines referencing that occurrence may cause the calculation to evaluate to false. The results calculated in </w:t>
      </w:r>
      <w:fldSimple w:instr=" REF _Ref459100823  ">
        <w:r w:rsidR="00551D04">
          <w:t xml:space="preserve">Figure </w:t>
        </w:r>
        <w:r w:rsidR="00551D04">
          <w:rPr>
            <w:noProof/>
          </w:rPr>
          <w:t>14</w:t>
        </w:r>
      </w:fldSimple>
      <w:r>
        <w:t xml:space="preserve"> indicate that the patient is not included in the IPP.</w:t>
      </w:r>
    </w:p>
    <w:p w14:paraId="1C601E08" w14:textId="77777777" w:rsidR="00C34ED1" w:rsidRDefault="00A628CE">
      <w:pPr>
        <w:pStyle w:val="Heading2"/>
      </w:pPr>
      <w:bookmarkStart w:id="537" w:name="_Toc470193730"/>
      <w:r>
        <w:t>Editing a Test Record</w:t>
      </w:r>
      <w:bookmarkEnd w:id="537"/>
    </w:p>
    <w:p w14:paraId="2E6CD3BA" w14:textId="0AD29459" w:rsidR="00C34ED1" w:rsidRDefault="00A628CE">
      <w:r>
        <w:t>The user can edit a test patient from the Measure View (</w:t>
      </w:r>
      <w:fldSimple w:instr=" REF _Ref459100358  ">
        <w:r w:rsidR="00551D04">
          <w:t xml:space="preserve">Figure </w:t>
        </w:r>
        <w:r w:rsidR="00551D04">
          <w:rPr>
            <w:noProof/>
          </w:rPr>
          <w:t>10</w:t>
        </w:r>
      </w:fldSimple>
      <w:r>
        <w:t xml:space="preserve">) by clicking the “Edit” button. The user accesses the “Edit” button for a patient (item </w:t>
      </w:r>
      <w:r>
        <w:rPr>
          <w:rStyle w:val="numberreference"/>
          <w:rFonts w:ascii="Times New Roman" w:hAnsi="Times New Roman"/>
          <w:b w:val="0"/>
          <w:color w:val="auto"/>
        </w:rPr>
        <w:t>#6</w:t>
      </w:r>
      <w:r>
        <w:t xml:space="preserve"> in </w:t>
      </w:r>
      <w:fldSimple w:instr=" REF _Ref459100788  ">
        <w:r w:rsidR="00551D04">
          <w:t xml:space="preserve">Figure </w:t>
        </w:r>
        <w:r w:rsidR="00551D04">
          <w:rPr>
            <w:noProof/>
          </w:rPr>
          <w:t>12</w:t>
        </w:r>
      </w:fldSimple>
      <w:r>
        <w:t xml:space="preserve">), accessible after expanding the patient result. Clicking the “Edit” button opens the Patient Builder (as shown in </w:t>
      </w:r>
      <w:fldSimple w:instr=" REF _Ref440364143  ">
        <w:ins w:id="538" w:author="Tohline, Chris" w:date="2016-12-02T15:41:00Z">
          <w:r w:rsidR="00551D04">
            <w:rPr>
              <w:b/>
              <w:bCs/>
            </w:rPr>
            <w:fldChar w:fldCharType="begin"/>
          </w:r>
          <w:r w:rsidR="00551D04">
            <w:instrText xml:space="preserve"> REF _Ref468456447 </w:instrText>
          </w:r>
        </w:ins>
        <w:r w:rsidR="00551D04">
          <w:rPr>
            <w:b/>
            <w:bCs/>
          </w:rPr>
          <w:fldChar w:fldCharType="separate"/>
        </w:r>
        <w:ins w:id="539" w:author="Tohline, Chris" w:date="2016-12-02T15:41:00Z">
          <w:r w:rsidR="00551D04">
            <w:t xml:space="preserve">Figure </w:t>
          </w:r>
          <w:r w:rsidR="00551D04">
            <w:rPr>
              <w:noProof/>
            </w:rPr>
            <w:t>16</w:t>
          </w:r>
          <w:r w:rsidR="00551D04">
            <w:rPr>
              <w:b/>
              <w:bCs/>
            </w:rPr>
            <w:fldChar w:fldCharType="end"/>
          </w:r>
        </w:ins>
        <w:del w:id="540" w:author="Tohline, Chris" w:date="2016-12-02T15:34:00Z">
          <w:r w:rsidDel="00551D04">
            <w:delText xml:space="preserve">Figure </w:delText>
          </w:r>
          <w:r w:rsidDel="00551D04">
            <w:rPr>
              <w:noProof/>
            </w:rPr>
            <w:delText>15</w:delText>
          </w:r>
        </w:del>
      </w:fldSimple>
      <w:r>
        <w:t>) with the data populated for that patient. Once a patient record has been edited and saved, the application returns the user to the Measure View.</w:t>
      </w:r>
    </w:p>
    <w:p w14:paraId="2003509A" w14:textId="77777777" w:rsidR="00C34ED1" w:rsidRDefault="00A628CE">
      <w:pPr>
        <w:pStyle w:val="Heading2"/>
      </w:pPr>
      <w:bookmarkStart w:id="541" w:name="_Toc470193731"/>
      <w:r>
        <w:t>Cloning a Test Record</w:t>
      </w:r>
      <w:bookmarkEnd w:id="541"/>
    </w:p>
    <w:p w14:paraId="3A37E91B" w14:textId="660FD415" w:rsidR="00C34ED1" w:rsidRDefault="00A628CE">
      <w:r>
        <w:t>The user can clone a test patient from the Measure View (</w:t>
      </w:r>
      <w:fldSimple w:instr=" REF _Ref459100358  ">
        <w:r w:rsidR="00551D04">
          <w:t xml:space="preserve">Figure </w:t>
        </w:r>
        <w:r w:rsidR="00551D04">
          <w:rPr>
            <w:noProof/>
          </w:rPr>
          <w:t>10</w:t>
        </w:r>
      </w:fldSimple>
      <w:r>
        <w:t xml:space="preserve">) by clicking the “Clone” button (item </w:t>
      </w:r>
      <w:r>
        <w:rPr>
          <w:rStyle w:val="numberreference"/>
          <w:rFonts w:ascii="Times New Roman" w:hAnsi="Times New Roman"/>
          <w:b w:val="0"/>
          <w:color w:val="auto"/>
        </w:rPr>
        <w:t>#7</w:t>
      </w:r>
      <w:r>
        <w:t xml:space="preserve"> in </w:t>
      </w:r>
      <w:fldSimple w:instr=" REF _Ref459100788  ">
        <w:r w:rsidR="00551D04">
          <w:t xml:space="preserve">Figure </w:t>
        </w:r>
        <w:r w:rsidR="00551D04">
          <w:rPr>
            <w:noProof/>
          </w:rPr>
          <w:t>12</w:t>
        </w:r>
      </w:fldSimple>
      <w:r>
        <w:t>) to the immediate right of the “Edit” button, accessible after expanding the patient result. This action opens the Patient Builder (</w:t>
      </w:r>
      <w:fldSimple w:instr=" REF _Ref440364143 ">
        <w:ins w:id="542" w:author="Tohline, Chris" w:date="2016-12-02T15:41:00Z">
          <w:r w:rsidR="00551D04">
            <w:rPr>
              <w:b/>
              <w:bCs/>
            </w:rPr>
            <w:fldChar w:fldCharType="begin"/>
          </w:r>
          <w:r w:rsidR="00551D04">
            <w:instrText xml:space="preserve"> REF _Ref468456447 </w:instrText>
          </w:r>
        </w:ins>
        <w:r w:rsidR="00551D04">
          <w:rPr>
            <w:b/>
            <w:bCs/>
          </w:rPr>
          <w:fldChar w:fldCharType="separate"/>
        </w:r>
        <w:ins w:id="543" w:author="Tohline, Chris" w:date="2016-12-02T15:41:00Z">
          <w:r w:rsidR="00551D04">
            <w:t xml:space="preserve">Figure </w:t>
          </w:r>
          <w:r w:rsidR="00551D04">
            <w:rPr>
              <w:noProof/>
            </w:rPr>
            <w:t>16</w:t>
          </w:r>
          <w:r w:rsidR="00551D04">
            <w:rPr>
              <w:b/>
              <w:bCs/>
            </w:rPr>
            <w:fldChar w:fldCharType="end"/>
          </w:r>
        </w:ins>
        <w:del w:id="544" w:author="Tohline, Chris" w:date="2016-12-02T15:34:00Z">
          <w:r w:rsidDel="00551D04">
            <w:delText xml:space="preserve">Figure </w:delText>
          </w:r>
          <w:r w:rsidDel="00551D04">
            <w:rPr>
              <w:noProof/>
            </w:rPr>
            <w:delText>15</w:delText>
          </w:r>
        </w:del>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0DF67D64" w14:textId="77777777" w:rsidR="00C34ED1" w:rsidRDefault="00A628CE">
      <w:pPr>
        <w:pStyle w:val="Heading2"/>
      </w:pPr>
      <w:bookmarkStart w:id="545" w:name="_Toc470193732"/>
      <w:r>
        <w:t>Deleting a Test Record</w:t>
      </w:r>
      <w:bookmarkEnd w:id="545"/>
    </w:p>
    <w:p w14:paraId="44350ADE" w14:textId="17323190" w:rsidR="00C34ED1" w:rsidRDefault="00A628CE">
      <w:r>
        <w:t>The user can delete a test patient from the Measure View (</w:t>
      </w:r>
      <w:fldSimple w:instr=" REF _Ref459100358  ">
        <w:r w:rsidR="00551D04">
          <w:t xml:space="preserve">Figure </w:t>
        </w:r>
        <w:r w:rsidR="00551D04">
          <w:rPr>
            <w:noProof/>
          </w:rPr>
          <w:t>10</w:t>
        </w:r>
      </w:fldSimple>
      <w:r>
        <w:t xml:space="preserve">) by clicking the “Delete” icon (item </w:t>
      </w:r>
      <w:r>
        <w:rPr>
          <w:rStyle w:val="numberreference"/>
          <w:rFonts w:ascii="Times New Roman" w:hAnsi="Times New Roman"/>
          <w:b w:val="0"/>
          <w:color w:val="auto"/>
        </w:rPr>
        <w:t>#8</w:t>
      </w:r>
      <w:r>
        <w:t xml:space="preserve"> in </w:t>
      </w:r>
      <w:fldSimple w:instr=" REF _Ref459100788  ">
        <w:r w:rsidR="00551D04">
          <w:t xml:space="preserve">Figure </w:t>
        </w:r>
        <w:r w:rsidR="00551D04">
          <w:rPr>
            <w:noProof/>
          </w:rPr>
          <w:t>12</w:t>
        </w:r>
      </w:fldSimple>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41EEC090" w14:textId="77777777" w:rsidR="00C34ED1" w:rsidRDefault="00A628CE">
      <w:pPr>
        <w:pStyle w:val="Heading2"/>
      </w:pPr>
      <w:bookmarkStart w:id="546" w:name="_Toc470193733"/>
      <w:r>
        <w:t>Sharing a Test Record</w:t>
      </w:r>
      <w:bookmarkEnd w:id="546"/>
    </w:p>
    <w:p w14:paraId="7F5E2CF3" w14:textId="6741DAD5" w:rsidR="00C34ED1" w:rsidRDefault="00A628CE">
      <w:r>
        <w:t>The user can share a test patient from the Measure View (</w:t>
      </w:r>
      <w:fldSimple w:instr=" REF _Ref459100358  ">
        <w:r w:rsidR="00551D04">
          <w:t xml:space="preserve">Figure </w:t>
        </w:r>
        <w:r w:rsidR="00551D04">
          <w:rPr>
            <w:noProof/>
          </w:rPr>
          <w:t>10</w:t>
        </w:r>
      </w:fldSimple>
      <w:r>
        <w:t xml:space="preserve">) by clicking the “Share” button (item </w:t>
      </w:r>
      <w:r>
        <w:rPr>
          <w:rStyle w:val="numberreference"/>
          <w:rFonts w:ascii="Times New Roman" w:hAnsi="Times New Roman"/>
          <w:b w:val="0"/>
          <w:color w:val="auto"/>
        </w:rPr>
        <w:t>#9</w:t>
      </w:r>
      <w:r>
        <w:t xml:space="preserve"> in </w:t>
      </w:r>
      <w:fldSimple w:instr=" REF _Ref459100788  ">
        <w:r w:rsidR="00551D04">
          <w:t xml:space="preserve">Figure </w:t>
        </w:r>
        <w:r w:rsidR="00551D04">
          <w:rPr>
            <w:noProof/>
          </w:rPr>
          <w:t>12</w:t>
        </w:r>
      </w:fldSimple>
      <w:r>
        <w:t xml:space="preserve">), accessible after expanding the patient result. Sharing a patient allows that patient to be accessible to other users through the Patient Bank. If the patient is already shared, the user may use this button to stop sharing the patient. Section </w:t>
      </w:r>
      <w:fldSimple w:instr=" REF _Ref459208091 \r  ">
        <w:ins w:id="547" w:author="Tohline, Chris" w:date="2016-12-02T15:34:00Z">
          <w:r w:rsidR="00551D04">
            <w:t>9</w:t>
          </w:r>
        </w:ins>
        <w:del w:id="548" w:author="Tohline, Chris" w:date="2016-12-02T15:34:00Z">
          <w:r w:rsidDel="00551D04">
            <w:delText>8</w:delText>
          </w:r>
        </w:del>
      </w:fldSimple>
      <w:r>
        <w:t xml:space="preserve"> provides more detail on the Patient Bank.</w:t>
      </w:r>
    </w:p>
    <w:p w14:paraId="5AEF61E8" w14:textId="77777777" w:rsidR="00C34ED1" w:rsidRDefault="00A628CE">
      <w:pPr>
        <w:pStyle w:val="Heading2"/>
      </w:pPr>
      <w:bookmarkStart w:id="549" w:name="_Toc470193734"/>
      <w:r>
        <w:t>Updating a Measure</w:t>
      </w:r>
      <w:bookmarkEnd w:id="549"/>
    </w:p>
    <w:p w14:paraId="2C8BF665" w14:textId="38DA1C17" w:rsidR="00C34ED1" w:rsidRDefault="00A628CE">
      <w:pPr>
        <w:rPr>
          <w:ins w:id="550" w:author="Tohline, Chris" w:date="2016-12-02T15:32:00Z"/>
        </w:rPr>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fldSimple w:instr=" REF _Ref459100358  ">
        <w:r w:rsidR="00551D04">
          <w:t xml:space="preserve">Figure </w:t>
        </w:r>
        <w:r w:rsidR="00551D04">
          <w:rPr>
            <w:noProof/>
          </w:rPr>
          <w:t>10</w:t>
        </w:r>
      </w:fldSimple>
      <w:r>
        <w:t xml:space="preserve">). The “Update Measures” button displays the Update Measure Dialog (shown in </w:t>
      </w:r>
      <w:fldSimple w:instr=" REF _Ref459100171  ">
        <w:r w:rsidR="00551D04">
          <w:t xml:space="preserve">Figure </w:t>
        </w:r>
        <w:r w:rsidR="00551D04">
          <w:rPr>
            <w:noProof/>
          </w:rPr>
          <w:t>9</w:t>
        </w:r>
      </w:fldSimple>
      <w:r>
        <w:t xml:space="preserve">), which allows the user to specify a new zip package for a measure exported from the MAT. Once the new measure package has been entered, the user clicks the “Load” button, which updates the measure definition and </w:t>
      </w:r>
      <w:ins w:id="551" w:author="Tohline, Chris" w:date="2016-12-02T15:32:00Z">
        <w:r w:rsidR="00551D04">
          <w:t xml:space="preserve">displays the popup window shown </w:t>
        </w:r>
        <w:del w:id="552" w:author="Frohman, Harold L" w:date="2016-12-11T19:58:00Z">
          <w:r w:rsidR="00551D04" w:rsidDel="001C7DA8">
            <w:delText>below</w:delText>
          </w:r>
        </w:del>
      </w:ins>
      <w:ins w:id="553" w:author="Tohline, Chris" w:date="2016-12-09T21:36:00Z">
        <w:del w:id="554" w:author="Frohman, Harold L" w:date="2016-12-11T19:58:00Z">
          <w:r w:rsidR="00813A46" w:rsidDel="001C7DA8">
            <w:delText xml:space="preserve"> </w:delText>
          </w:r>
        </w:del>
        <w:r w:rsidR="00813A46">
          <w:t xml:space="preserve">in </w:t>
        </w:r>
      </w:ins>
      <w:ins w:id="555" w:author="Tohline, Chris" w:date="2016-12-09T21:37:00Z">
        <w:r w:rsidR="00813A46">
          <w:fldChar w:fldCharType="begin"/>
        </w:r>
        <w:r w:rsidR="00813A46">
          <w:instrText xml:space="preserve"> REF _Ref469082773 </w:instrText>
        </w:r>
      </w:ins>
      <w:r w:rsidR="00813A46">
        <w:fldChar w:fldCharType="separate"/>
      </w:r>
      <w:ins w:id="556" w:author="Tohline, Chris" w:date="2016-12-09T21:37:00Z">
        <w:r w:rsidR="00813A46">
          <w:t xml:space="preserve">Figure </w:t>
        </w:r>
        <w:r w:rsidR="00813A46">
          <w:rPr>
            <w:noProof/>
          </w:rPr>
          <w:t>15</w:t>
        </w:r>
        <w:r w:rsidR="00813A46">
          <w:fldChar w:fldCharType="end"/>
        </w:r>
      </w:ins>
      <w:ins w:id="557" w:author="Tohline, Chris" w:date="2016-12-02T15:32:00Z">
        <w:r w:rsidR="00551D04">
          <w:t>. The window displays exactly which patients were affected by the updated measure.</w:t>
        </w:r>
      </w:ins>
      <w:del w:id="558" w:author="Tohline, Chris" w:date="2016-12-02T15:32:00Z">
        <w:r w:rsidDel="00551D04">
          <w:delText>returns the user to the Measure View with the updated measure definition.</w:delText>
        </w:r>
      </w:del>
    </w:p>
    <w:p w14:paraId="1F18A00E" w14:textId="512D6C3A" w:rsidR="00551D04" w:rsidRDefault="00CA1C94" w:rsidP="00097F2B">
      <w:pPr>
        <w:ind w:left="720" w:firstLine="1872"/>
        <w:rPr>
          <w:ins w:id="559" w:author="Tohline, Chris" w:date="2016-12-02T15:32:00Z"/>
        </w:rPr>
        <w:pPrChange w:id="560" w:author="Tohline, Chris" w:date="2016-12-22T18:08:00Z">
          <w:pPr>
            <w:ind w:left="720" w:firstLine="720"/>
          </w:pPr>
        </w:pPrChange>
      </w:pPr>
      <w:ins w:id="561" w:author="Tohline, Chris" w:date="2016-12-09T17:58:00Z">
        <w:r>
          <w:rPr>
            <w:rStyle w:val="CommentReference"/>
          </w:rPr>
          <w:lastRenderedPageBreak/>
          <w:commentReference w:id="562"/>
        </w:r>
      </w:ins>
      <w:ins w:id="563" w:author="Tohline, Chris" w:date="2016-12-22T18:05:00Z">
        <w:r w:rsidR="00097F2B">
          <w:rPr>
            <w:noProof/>
          </w:rPr>
          <w:drawing>
            <wp:inline distT="0" distB="0" distL="0" distR="0" wp14:anchorId="569DDC7D" wp14:editId="7C24C8EB">
              <wp:extent cx="2750192" cy="2651760"/>
              <wp:effectExtent l="19050" t="19050" r="12065" b="15240"/>
              <wp:docPr id="26" name="Picture 26" descr="This figure image depicts the patients who's status changed when the measure was updated and a summary of the percentage passing and failing in the previous and current versions." title="Figure 15 Measure Upload Summary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50192" cy="2651760"/>
                      </a:xfrm>
                      <a:prstGeom prst="rect">
                        <a:avLst/>
                      </a:prstGeom>
                      <a:ln>
                        <a:solidFill>
                          <a:schemeClr val="tx1"/>
                        </a:solidFill>
                      </a:ln>
                    </pic:spPr>
                  </pic:pic>
                </a:graphicData>
              </a:graphic>
            </wp:inline>
          </w:drawing>
        </w:r>
      </w:ins>
    </w:p>
    <w:p w14:paraId="0EC0F209" w14:textId="79E097C2" w:rsidR="00551D04" w:rsidRDefault="00551D04" w:rsidP="00551D04">
      <w:pPr>
        <w:pStyle w:val="FigureCaption"/>
        <w:rPr>
          <w:ins w:id="564" w:author="Tohline, Chris" w:date="2016-12-02T15:32:00Z"/>
        </w:rPr>
      </w:pPr>
      <w:bookmarkStart w:id="565" w:name="_Ref469082773"/>
      <w:ins w:id="566" w:author="Tohline, Chris" w:date="2016-12-02T15:32:00Z">
        <w:r>
          <w:t xml:space="preserve">Figure </w:t>
        </w:r>
        <w:r>
          <w:fldChar w:fldCharType="begin"/>
        </w:r>
        <w:r>
          <w:instrText xml:space="preserve"> SEQ Figure \* ARABIC </w:instrText>
        </w:r>
        <w:r>
          <w:fldChar w:fldCharType="separate"/>
        </w:r>
      </w:ins>
      <w:ins w:id="567" w:author="Tohline, Chris" w:date="2016-12-02T15:34:00Z">
        <w:r>
          <w:rPr>
            <w:noProof/>
          </w:rPr>
          <w:t>15</w:t>
        </w:r>
      </w:ins>
      <w:ins w:id="568" w:author="Tohline, Chris" w:date="2016-12-02T15:32:00Z">
        <w:r>
          <w:rPr>
            <w:noProof/>
          </w:rPr>
          <w:fldChar w:fldCharType="end"/>
        </w:r>
        <w:bookmarkEnd w:id="565"/>
        <w:r>
          <w:t xml:space="preserve">: Measure Upload Summary </w:t>
        </w:r>
        <w:commentRangeStart w:id="569"/>
        <w:commentRangeStart w:id="570"/>
        <w:r>
          <w:t>Popup</w:t>
        </w:r>
      </w:ins>
      <w:commentRangeEnd w:id="569"/>
      <w:r w:rsidR="0079563A">
        <w:rPr>
          <w:rStyle w:val="CommentReference"/>
          <w:rFonts w:ascii="Times New Roman" w:hAnsi="Times New Roman"/>
          <w:b w:val="0"/>
        </w:rPr>
        <w:commentReference w:id="569"/>
      </w:r>
      <w:commentRangeEnd w:id="570"/>
      <w:r w:rsidR="00090AE9">
        <w:rPr>
          <w:rStyle w:val="CommentReference"/>
          <w:rFonts w:ascii="Times New Roman" w:hAnsi="Times New Roman"/>
          <w:b w:val="0"/>
        </w:rPr>
        <w:commentReference w:id="570"/>
      </w:r>
    </w:p>
    <w:p w14:paraId="2E2BEC35" w14:textId="77777777" w:rsidR="00551D04" w:rsidRDefault="00551D04"/>
    <w:p w14:paraId="107856DD" w14:textId="77777777" w:rsidR="00C34ED1" w:rsidRDefault="00A628CE">
      <w:pPr>
        <w:pStyle w:val="Heading2"/>
      </w:pPr>
      <w:bookmarkStart w:id="571" w:name="_Toc470193735"/>
      <w:r>
        <w:t>Deleting a Measure</w:t>
      </w:r>
      <w:bookmarkEnd w:id="571"/>
    </w:p>
    <w:p w14:paraId="73A90B6A" w14:textId="1D125228" w:rsidR="00C34ED1" w:rsidRDefault="00A628CE">
      <w:r>
        <w:t>The user can delete a measure from the Measure View (</w:t>
      </w:r>
      <w:fldSimple w:instr=" REF _Ref459100358 ">
        <w:r w:rsidR="00551D04">
          <w:t xml:space="preserve">Figure </w:t>
        </w:r>
        <w:r w:rsidR="00551D04">
          <w:rPr>
            <w:noProof/>
          </w:rPr>
          <w:t>10</w:t>
        </w:r>
      </w:fldSimple>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 </w:t>
      </w:r>
      <w:fldSimple w:instr=" REF _Ref459100358  ">
        <w:r w:rsidR="00551D04">
          <w:t xml:space="preserve">Figure </w:t>
        </w:r>
        <w:r w:rsidR="00551D04">
          <w:rPr>
            <w:noProof/>
          </w:rPr>
          <w:t>10</w:t>
        </w:r>
      </w:fldSimple>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14:paraId="3727C503" w14:textId="77777777" w:rsidR="00C34ED1" w:rsidRDefault="00C34ED1"/>
    <w:p w14:paraId="0BBDE653" w14:textId="77777777" w:rsidR="00C34ED1" w:rsidRDefault="00C34ED1">
      <w:pPr>
        <w:sectPr w:rsidR="00C34ED1">
          <w:headerReference w:type="first" r:id="rId46"/>
          <w:footerReference w:type="first" r:id="rId47"/>
          <w:pgSz w:w="12240" w:h="15840" w:code="1"/>
          <w:pgMar w:top="1440" w:right="1440" w:bottom="1440" w:left="1440" w:header="504" w:footer="504" w:gutter="0"/>
          <w:cols w:space="720"/>
          <w:titlePg/>
          <w:docGrid w:linePitch="360"/>
        </w:sectPr>
      </w:pPr>
    </w:p>
    <w:p w14:paraId="0F39B6A7" w14:textId="77777777" w:rsidR="00C34ED1" w:rsidRDefault="00A628CE">
      <w:pPr>
        <w:pStyle w:val="Heading1"/>
      </w:pPr>
      <w:bookmarkStart w:id="572" w:name="_Ref459207741"/>
      <w:bookmarkStart w:id="573" w:name="_Ref459207752"/>
      <w:bookmarkStart w:id="574" w:name="_Ref459207780"/>
      <w:bookmarkStart w:id="575" w:name="_Ref459207791"/>
      <w:bookmarkStart w:id="576" w:name="_Ref459208168"/>
      <w:bookmarkStart w:id="577" w:name="_Toc470193736"/>
      <w:r>
        <w:lastRenderedPageBreak/>
        <w:t>Building a Patient Test Record</w:t>
      </w:r>
      <w:bookmarkEnd w:id="572"/>
      <w:bookmarkEnd w:id="573"/>
      <w:bookmarkEnd w:id="574"/>
      <w:bookmarkEnd w:id="575"/>
      <w:bookmarkEnd w:id="576"/>
      <w:bookmarkEnd w:id="577"/>
    </w:p>
    <w:p w14:paraId="3420D67F" w14:textId="77777777" w:rsidR="00C34ED1" w:rsidRDefault="00A628CE">
      <w:pPr>
        <w:pStyle w:val="Heading2"/>
      </w:pPr>
      <w:bookmarkStart w:id="578" w:name="_Toc470193737"/>
      <w:r>
        <w:t>Overview</w:t>
      </w:r>
      <w:bookmarkEnd w:id="578"/>
    </w:p>
    <w:p w14:paraId="6AD197F5" w14:textId="5F50D45E" w:rsidR="00C34ED1" w:rsidRDefault="00A628CE">
      <w:r>
        <w:t xml:space="preserve">The Patient Builder view, as shown in </w:t>
      </w:r>
      <w:ins w:id="579" w:author="Tohline, Chris" w:date="2016-12-02T16:07:00Z">
        <w:r w:rsidR="000B585F">
          <w:fldChar w:fldCharType="begin"/>
        </w:r>
        <w:r w:rsidR="000B585F">
          <w:instrText xml:space="preserve"> REF _Ref468456447 </w:instrText>
        </w:r>
      </w:ins>
      <w:r w:rsidR="000B585F">
        <w:fldChar w:fldCharType="separate"/>
      </w:r>
      <w:ins w:id="580" w:author="Tohline, Chris" w:date="2016-12-02T16:07:00Z">
        <w:r w:rsidR="000B585F">
          <w:t xml:space="preserve">Figure </w:t>
        </w:r>
        <w:r w:rsidR="000B585F">
          <w:rPr>
            <w:noProof/>
          </w:rPr>
          <w:t>16</w:t>
        </w:r>
        <w:r w:rsidR="000B585F">
          <w:fldChar w:fldCharType="end"/>
        </w:r>
      </w:ins>
      <w:fldSimple w:instr=" REF _Ref440364143  \* MERGEFORMAT ">
        <w:del w:id="581" w:author="Tohline, Chris" w:date="2016-12-02T15:33:00Z">
          <w:r w:rsidDel="00551D04">
            <w:delText xml:space="preserve">Figure </w:delText>
          </w:r>
          <w:r w:rsidDel="00551D04">
            <w:rPr>
              <w:noProof/>
            </w:rPr>
            <w:delText>15</w:delText>
          </w:r>
        </w:del>
      </w:fldSimple>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fldSimple w:instr=" REF _Ref440185712  ">
        <w:r>
          <w:t xml:space="preserve">Figure </w:t>
        </w:r>
        <w:r>
          <w:rPr>
            <w:noProof/>
          </w:rPr>
          <w:t>5</w:t>
        </w:r>
      </w:fldSimple>
      <w:r>
        <w:t>), or by clicking the “Add Patient,” ‘Edit,” or “Clone” buttons from the Measure View (</w:t>
      </w:r>
      <w:fldSimple w:instr=" REF _Ref459100358  ">
        <w:r w:rsidR="00551D04">
          <w:t xml:space="preserve">Figure </w:t>
        </w:r>
        <w:r w:rsidR="00551D04">
          <w:rPr>
            <w:noProof/>
          </w:rPr>
          <w:t>10</w:t>
        </w:r>
      </w:fldSimple>
      <w:r>
        <w:t>).</w:t>
      </w:r>
    </w:p>
    <w:p w14:paraId="05BF7955" w14:textId="78DC6BFB" w:rsidR="00C34ED1" w:rsidRDefault="00A628CE">
      <w:r>
        <w:t xml:space="preserve">The Patient Builder View employs the following UI elements (as indicated by their item numbers in </w:t>
      </w:r>
      <w:fldSimple w:instr=" REF _Ref440364143  ">
        <w:ins w:id="582" w:author="Tohline, Chris" w:date="2016-12-02T16:08:00Z">
          <w:r w:rsidR="000B585F">
            <w:rPr>
              <w:b/>
              <w:bCs/>
            </w:rPr>
            <w:fldChar w:fldCharType="begin"/>
          </w:r>
          <w:r w:rsidR="000B585F">
            <w:instrText xml:space="preserve"> REF _Ref468456447 </w:instrText>
          </w:r>
        </w:ins>
        <w:r w:rsidR="000B585F">
          <w:rPr>
            <w:b/>
            <w:bCs/>
          </w:rPr>
          <w:fldChar w:fldCharType="separate"/>
        </w:r>
        <w:ins w:id="583" w:author="Tohline, Chris" w:date="2016-12-02T16:08:00Z">
          <w:r w:rsidR="000B585F">
            <w:t xml:space="preserve">Figure </w:t>
          </w:r>
          <w:r w:rsidR="000B585F">
            <w:rPr>
              <w:noProof/>
            </w:rPr>
            <w:t>16</w:t>
          </w:r>
          <w:r w:rsidR="000B585F">
            <w:rPr>
              <w:b/>
              <w:bCs/>
            </w:rPr>
            <w:fldChar w:fldCharType="end"/>
          </w:r>
        </w:ins>
        <w:del w:id="584" w:author="Tohline, Chris" w:date="2016-12-02T15:33:00Z">
          <w:r w:rsidDel="00551D04">
            <w:delText xml:space="preserve">Figure </w:delText>
          </w:r>
          <w:r w:rsidDel="00551D04">
            <w:rPr>
              <w:noProof/>
            </w:rPr>
            <w:delText>15</w:delText>
          </w:r>
        </w:del>
      </w:fldSimple>
      <w:r>
        <w:t>):</w:t>
      </w:r>
    </w:p>
    <w:p w14:paraId="1D9E77F0" w14:textId="77777777" w:rsidR="00C34ED1" w:rsidRDefault="00A628CE">
      <w:pPr>
        <w:pStyle w:val="NumberedList"/>
        <w:numPr>
          <w:ilvl w:val="0"/>
          <w:numId w:val="53"/>
        </w:numPr>
      </w:pPr>
      <w:r>
        <w:t>Patient Name – Allows the entry of a first and last name for the patient record.</w:t>
      </w:r>
    </w:p>
    <w:p w14:paraId="636C05A8" w14:textId="77777777" w:rsidR="00C34ED1" w:rsidRDefault="00A628CE">
      <w:pPr>
        <w:pStyle w:val="NumberedList"/>
        <w:numPr>
          <w:ilvl w:val="0"/>
          <w:numId w:val="32"/>
        </w:numPr>
      </w:pPr>
      <w:r>
        <w:t>Patient Characteristics – Allows the definition of characteristics data for the patient.</w:t>
      </w:r>
    </w:p>
    <w:p w14:paraId="4221E535" w14:textId="77777777" w:rsidR="00C34ED1" w:rsidRDefault="00A628CE">
      <w:pPr>
        <w:pStyle w:val="NumberedList"/>
        <w:numPr>
          <w:ilvl w:val="0"/>
          <w:numId w:val="32"/>
        </w:numPr>
      </w:pPr>
      <w:r>
        <w:t>Measure Information – Shows the description for the patient’s associated measure.</w:t>
      </w:r>
    </w:p>
    <w:p w14:paraId="296300AA" w14:textId="77777777" w:rsidR="00C34ED1" w:rsidRDefault="00A628CE">
      <w:pPr>
        <w:pStyle w:val="NumberedList"/>
        <w:numPr>
          <w:ilvl w:val="0"/>
          <w:numId w:val="32"/>
        </w:numPr>
      </w:pPr>
      <w:r>
        <w:t>Expectations – Allows users to set the calculation expectation for each population of the measure.</w:t>
      </w:r>
    </w:p>
    <w:p w14:paraId="561D4E80" w14:textId="50AB310A" w:rsidR="00C34ED1" w:rsidRDefault="00A628CE">
      <w:pPr>
        <w:pStyle w:val="NumberedList"/>
        <w:numPr>
          <w:ilvl w:val="0"/>
          <w:numId w:val="32"/>
        </w:numPr>
        <w:spacing w:after="240"/>
        <w:rPr>
          <w:ins w:id="585" w:author="Tohline, Chris" w:date="2016-12-09T19:25:00Z"/>
        </w:rPr>
      </w:pPr>
      <w:r>
        <w:t>Actions – Allows users to save or cancel a patient record.</w:t>
      </w:r>
    </w:p>
    <w:p w14:paraId="5285207A" w14:textId="2F457D43" w:rsidR="008456D0" w:rsidDel="00090AE9" w:rsidRDefault="008456D0" w:rsidP="00090AE9">
      <w:pPr>
        <w:pStyle w:val="NumberedList"/>
        <w:numPr>
          <w:ilvl w:val="0"/>
          <w:numId w:val="32"/>
        </w:numPr>
        <w:spacing w:after="240"/>
        <w:rPr>
          <w:del w:id="586" w:author="Tohline, Chris" w:date="2016-12-12T10:36:00Z"/>
        </w:rPr>
      </w:pPr>
      <w:ins w:id="587" w:author="Tohline, Chris" w:date="2016-12-09T19:25:00Z">
        <w:r>
          <w:t>Comp</w:t>
        </w:r>
      </w:ins>
      <w:ins w:id="588" w:author="Tohline, Chris" w:date="2016-12-09T19:34:00Z">
        <w:r w:rsidR="00B1232A">
          <w:t>are View –</w:t>
        </w:r>
      </w:ins>
      <w:ins w:id="589" w:author="Tohline, Chris" w:date="2016-12-12T10:31:00Z">
        <w:r w:rsidR="00090AE9">
          <w:t xml:space="preserve"> </w:t>
        </w:r>
      </w:ins>
      <w:ins w:id="590" w:author="Tohline, Chris" w:date="2016-12-12T10:36:00Z">
        <w:r w:rsidR="00090AE9">
          <w:t>Allows the user to s</w:t>
        </w:r>
      </w:ins>
      <w:ins w:id="591" w:author="Tohline, Chris" w:date="2016-12-12T10:31:00Z">
        <w:r w:rsidR="00090AE9">
          <w:t>how</w:t>
        </w:r>
      </w:ins>
      <w:ins w:id="592" w:author="Tohline, Chris" w:date="2016-12-12T10:32:00Z">
        <w:r w:rsidR="00090AE9">
          <w:t xml:space="preserve"> </w:t>
        </w:r>
      </w:ins>
      <w:ins w:id="593" w:author="Tohline, Chris" w:date="2016-12-12T10:34:00Z">
        <w:r w:rsidR="00090AE9">
          <w:t xml:space="preserve">a comparison of how the </w:t>
        </w:r>
      </w:ins>
      <w:ins w:id="594" w:author="Tohline, Chris" w:date="2016-12-12T10:32:00Z">
        <w:r w:rsidR="00090AE9">
          <w:t>p</w:t>
        </w:r>
      </w:ins>
      <w:ins w:id="595" w:author="Tohline, Chris" w:date="2016-12-09T19:34:00Z">
        <w:r w:rsidR="00B1232A" w:rsidRPr="00B1232A">
          <w:t xml:space="preserve">atient </w:t>
        </w:r>
      </w:ins>
      <w:ins w:id="596" w:author="Tohline, Chris" w:date="2016-12-12T10:35:00Z">
        <w:r w:rsidR="00090AE9">
          <w:t xml:space="preserve">was </w:t>
        </w:r>
      </w:ins>
      <w:ins w:id="597" w:author="Tohline, Chris" w:date="2016-12-09T19:34:00Z">
        <w:r w:rsidR="00B1232A" w:rsidRPr="00B1232A">
          <w:t>calculated after the mos</w:t>
        </w:r>
        <w:r w:rsidR="00B1232A">
          <w:t xml:space="preserve">t recent measure upload </w:t>
        </w:r>
      </w:ins>
      <w:ins w:id="598" w:author="Tohline, Chris" w:date="2016-12-12T10:35:00Z">
        <w:r w:rsidR="00090AE9">
          <w:t xml:space="preserve">with how </w:t>
        </w:r>
      </w:ins>
      <w:ins w:id="599" w:author="Tohline, Chris" w:date="2016-12-12T10:37:00Z">
        <w:r w:rsidR="00090AE9">
          <w:t xml:space="preserve">it is </w:t>
        </w:r>
      </w:ins>
      <w:ins w:id="600" w:author="Tohline, Chris" w:date="2016-12-12T10:35:00Z">
        <w:r w:rsidR="00090AE9">
          <w:t>calculated</w:t>
        </w:r>
      </w:ins>
      <w:ins w:id="601" w:author="Tohline, Chris" w:date="2016-12-12T10:34:00Z">
        <w:r w:rsidR="00090AE9">
          <w:t xml:space="preserve"> </w:t>
        </w:r>
      </w:ins>
      <w:ins w:id="602" w:author="Tohline, Chris" w:date="2016-12-09T19:34:00Z">
        <w:r w:rsidR="00B1232A" w:rsidRPr="00B1232A">
          <w:t>currently (as the patient is being edited).</w:t>
        </w:r>
      </w:ins>
      <w:ins w:id="603" w:author="Tohline, Chris" w:date="2016-12-09T19:36:00Z">
        <w:r w:rsidR="00B1232A">
          <w:t xml:space="preserve"> See section </w:t>
        </w:r>
        <w:r w:rsidR="00B1232A">
          <w:fldChar w:fldCharType="begin"/>
        </w:r>
        <w:r w:rsidR="00B1232A">
          <w:instrText xml:space="preserve"> REF _Ref469075503 \r </w:instrText>
        </w:r>
      </w:ins>
      <w:r w:rsidR="00B1232A">
        <w:fldChar w:fldCharType="separate"/>
      </w:r>
      <w:ins w:id="604" w:author="Tohline, Chris" w:date="2016-12-09T19:36:00Z">
        <w:r w:rsidR="00B1232A">
          <w:t>6.2</w:t>
        </w:r>
        <w:r w:rsidR="00B1232A">
          <w:fldChar w:fldCharType="end"/>
        </w:r>
      </w:ins>
      <w:ins w:id="605" w:author="Tohline, Chris" w:date="2016-12-12T10:36:00Z">
        <w:r w:rsidR="00090AE9">
          <w:t>.</w:t>
        </w:r>
      </w:ins>
      <w:commentRangeStart w:id="606"/>
      <w:del w:id="607" w:author="Tohline, Chris" w:date="2016-12-12T10:36:00Z">
        <w:r w:rsidR="001C7DA8" w:rsidDel="00090AE9">
          <w:rPr>
            <w:rStyle w:val="CommentReference"/>
          </w:rPr>
          <w:commentReference w:id="608"/>
        </w:r>
        <w:commentRangeEnd w:id="606"/>
        <w:r w:rsidR="00090AE9" w:rsidDel="00090AE9">
          <w:rPr>
            <w:rStyle w:val="CommentReference"/>
          </w:rPr>
          <w:commentReference w:id="606"/>
        </w:r>
      </w:del>
    </w:p>
    <w:p w14:paraId="3D596F0C" w14:textId="6805493F" w:rsidR="00C34ED1" w:rsidRPr="00090AE9" w:rsidRDefault="008456D0">
      <w:pPr>
        <w:pStyle w:val="NumberedList"/>
        <w:numPr>
          <w:ilvl w:val="0"/>
          <w:numId w:val="32"/>
        </w:numPr>
        <w:spacing w:after="240"/>
        <w:pPrChange w:id="609" w:author="Tohline, Chris" w:date="2016-12-12T10:36:00Z">
          <w:pPr>
            <w:pStyle w:val="Figure"/>
          </w:pPr>
        </w:pPrChange>
      </w:pPr>
      <w:ins w:id="610" w:author="Tohline, Chris" w:date="2016-12-09T19:24:00Z">
        <w:r w:rsidRPr="00F155DD">
          <w:rPr>
            <w:noProof/>
          </w:rPr>
          <w:lastRenderedPageBreak/>
          <w:drawing>
            <wp:inline distT="0" distB="0" distL="0" distR="0" wp14:anchorId="2DD7E070" wp14:editId="6B0C7E71">
              <wp:extent cx="5760720" cy="2980944"/>
              <wp:effectExtent l="19050" t="19050" r="11430" b="10160"/>
              <wp:docPr id="45" name="Picture 45" title="Figure 16.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980944"/>
                      </a:xfrm>
                      <a:prstGeom prst="rect">
                        <a:avLst/>
                      </a:prstGeom>
                      <a:ln>
                        <a:solidFill>
                          <a:schemeClr val="tx1"/>
                        </a:solidFill>
                      </a:ln>
                    </pic:spPr>
                  </pic:pic>
                </a:graphicData>
              </a:graphic>
            </wp:inline>
          </w:drawing>
        </w:r>
      </w:ins>
      <w:del w:id="611" w:author="Tohline, Chris" w:date="2016-12-09T19:20:00Z">
        <w:r w:rsidR="00A628CE" w:rsidRPr="00F155DD" w:rsidDel="008456D0">
          <w:rPr>
            <w:noProof/>
          </w:rPr>
          <w:drawing>
            <wp:inline distT="0" distB="0" distL="0" distR="0" wp14:anchorId="2CFE13DF" wp14:editId="6FDD317B">
              <wp:extent cx="5760720" cy="3218688"/>
              <wp:effectExtent l="25400" t="25400" r="30480" b="33020"/>
              <wp:docPr id="42" name="Picture 42" descr="This figure shows the Patient Builder View as described in the text immediately preceding the figure." title="Figure 15: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bjones:Documents:Tacoma:bonnie-the-repo:doc:screenshots:from Sketch:PatientBuilder1.png"/>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5760720" cy="3218688"/>
                      </a:xfrm>
                      <a:prstGeom prst="rect">
                        <a:avLst/>
                      </a:prstGeom>
                      <a:noFill/>
                      <a:ln>
                        <a:solidFill>
                          <a:schemeClr val="tx1"/>
                        </a:solidFill>
                      </a:ln>
                    </pic:spPr>
                  </pic:pic>
                </a:graphicData>
              </a:graphic>
            </wp:inline>
          </w:drawing>
        </w:r>
      </w:del>
    </w:p>
    <w:p w14:paraId="2B060470" w14:textId="7769A986" w:rsidR="00C34ED1" w:rsidRDefault="00A628CE">
      <w:pPr>
        <w:pStyle w:val="FigureCaption"/>
      </w:pPr>
      <w:bookmarkStart w:id="612" w:name="_Ref468456447"/>
      <w:bookmarkStart w:id="613" w:name="_Toc467272005"/>
      <w:r>
        <w:t xml:space="preserve">Figure </w:t>
      </w:r>
      <w:fldSimple w:instr=" SEQ Figure \* ARABIC ">
        <w:ins w:id="614" w:author="Tohline, Chris" w:date="2016-12-02T15:34:00Z">
          <w:r w:rsidR="00551D04">
            <w:rPr>
              <w:noProof/>
            </w:rPr>
            <w:t>16</w:t>
          </w:r>
        </w:ins>
        <w:del w:id="615" w:author="Tohline, Chris" w:date="2016-12-02T15:33:00Z">
          <w:r w:rsidDel="00551D04">
            <w:rPr>
              <w:noProof/>
            </w:rPr>
            <w:delText>15</w:delText>
          </w:r>
        </w:del>
      </w:fldSimple>
      <w:bookmarkEnd w:id="612"/>
      <w:r>
        <w:t xml:space="preserve">. Patient Builder </w:t>
      </w:r>
      <w:commentRangeStart w:id="616"/>
      <w:r>
        <w:t>View</w:t>
      </w:r>
      <w:bookmarkEnd w:id="613"/>
      <w:commentRangeEnd w:id="616"/>
      <w:r w:rsidR="0079563A">
        <w:rPr>
          <w:rStyle w:val="CommentReference"/>
          <w:rFonts w:ascii="Times New Roman" w:hAnsi="Times New Roman"/>
          <w:b w:val="0"/>
        </w:rPr>
        <w:commentReference w:id="616"/>
      </w:r>
    </w:p>
    <w:p w14:paraId="20E517CD" w14:textId="77777777" w:rsidR="00C34ED1" w:rsidRDefault="00A628CE">
      <w:r>
        <w:t>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section. Quality Data Model (QDM) elements can be added to the patient history section by dragging and dropping an individual element onto the patient history section.</w:t>
      </w:r>
    </w:p>
    <w:p w14:paraId="0FCEE885" w14:textId="77777777" w:rsidR="00C34ED1" w:rsidRDefault="00A628CE">
      <w:r>
        <w:t xml:space="preserve">In addition to defining the patient data, the Patient Builder view allows the user to set expectations on the patient using the “Expectations” section. Expectations represent how the user </w:t>
      </w:r>
      <w:r>
        <w:lastRenderedPageBreak/>
        <w:t>expects the patient to calculate against the measure. The “Expectations” section will be different based on the type of measure used to build the patient record. The “Expectations” section for patient-based measures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14:paraId="0FBAF004" w14:textId="6701777E" w:rsidR="00C34ED1" w:rsidRDefault="00A628CE">
      <w:r>
        <w:t xml:space="preserve">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logic highlighting. Subsection </w:t>
      </w:r>
      <w:fldSimple w:instr=" REF _Ref459208120 \r  ">
        <w:r w:rsidR="00551D04">
          <w:t>4.4</w:t>
        </w:r>
      </w:fldSimple>
      <w:r>
        <w:t xml:space="preserve"> provides additional information about the descriptions of the logic highlighting technique based on calculation results shown in </w:t>
      </w:r>
      <w:fldSimple w:instr=" REF _Ref459100814  ">
        <w:r w:rsidR="00551D04">
          <w:t xml:space="preserve">Figure </w:t>
        </w:r>
        <w:r w:rsidR="00551D04">
          <w:rPr>
            <w:noProof/>
          </w:rPr>
          <w:t>13</w:t>
        </w:r>
      </w:fldSimple>
      <w:r>
        <w:t xml:space="preserve"> and </w:t>
      </w:r>
      <w:fldSimple w:instr=" REF _Ref459100823 ">
        <w:r w:rsidR="00551D04">
          <w:t xml:space="preserve">Figure </w:t>
        </w:r>
        <w:r w:rsidR="00551D04">
          <w:rPr>
            <w:noProof/>
          </w:rPr>
          <w:t>14</w:t>
        </w:r>
      </w:fldSimple>
      <w:r>
        <w:t>.</w:t>
      </w:r>
    </w:p>
    <w:p w14:paraId="119677B0" w14:textId="77777777" w:rsidR="00C34ED1" w:rsidRDefault="00A628CE">
      <w:pPr>
        <w:pStyle w:val="Heading2"/>
      </w:pPr>
      <w:bookmarkStart w:id="617" w:name="_Toc470193738"/>
      <w:r>
        <w:t>Building a Synthetic Patient</w:t>
      </w:r>
      <w:bookmarkEnd w:id="617"/>
    </w:p>
    <w:p w14:paraId="547A512F" w14:textId="0D878029" w:rsidR="00C34ED1" w:rsidRDefault="00A628CE">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r w:rsidR="00405511">
        <w:fldChar w:fldCharType="begin"/>
      </w:r>
      <w:r w:rsidR="00405511">
        <w:instrText xml:space="preserve"> REF _Ref440364143 \h </w:instrText>
      </w:r>
      <w:r w:rsidR="00405511">
        <w:fldChar w:fldCharType="separate"/>
      </w:r>
      <w:ins w:id="618" w:author="Tohline, Chris" w:date="2016-12-02T16:11:00Z">
        <w:r w:rsidR="000B585F">
          <w:rPr>
            <w:b/>
            <w:bCs/>
          </w:rPr>
          <w:fldChar w:fldCharType="begin"/>
        </w:r>
        <w:r w:rsidR="000B585F">
          <w:instrText xml:space="preserve"> REF _Ref468456447 </w:instrText>
        </w:r>
      </w:ins>
      <w:r w:rsidR="000B585F">
        <w:rPr>
          <w:b/>
          <w:bCs/>
        </w:rPr>
        <w:fldChar w:fldCharType="separate"/>
      </w:r>
      <w:ins w:id="619" w:author="Tohline, Chris" w:date="2016-12-02T16:11:00Z">
        <w:r w:rsidR="000B585F">
          <w:t xml:space="preserve">Figure </w:t>
        </w:r>
        <w:r w:rsidR="000B585F">
          <w:rPr>
            <w:noProof/>
          </w:rPr>
          <w:t>16</w:t>
        </w:r>
        <w:r w:rsidR="000B585F">
          <w:rPr>
            <w:b/>
            <w:bCs/>
          </w:rPr>
          <w:fldChar w:fldCharType="end"/>
        </w:r>
      </w:ins>
      <w:del w:id="620" w:author="Tohline, Chris" w:date="2016-12-02T15:34:00Z">
        <w:r w:rsidDel="00551D04">
          <w:delText xml:space="preserve">Figure </w:delText>
        </w:r>
        <w:r w:rsidDel="00551D04">
          <w:rPr>
            <w:noProof/>
          </w:rPr>
          <w:delText>15</w:delText>
        </w:r>
      </w:del>
      <w:r w:rsidR="00405511">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73896564" w14:textId="77777777" w:rsidR="00C34ED1" w:rsidRDefault="00A628CE">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14:paraId="7903AE0D" w14:textId="77777777" w:rsidR="00C34ED1" w:rsidRDefault="00A628CE">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14:paraId="1D392B53" w14:textId="49A74BE0" w:rsidR="00C34ED1" w:rsidRDefault="00A628CE">
      <w:r>
        <w:t xml:space="preserve">Note that in </w:t>
      </w:r>
      <w:fldSimple w:instr=" REF _Ref440364143  ">
        <w:ins w:id="621" w:author="Tohline, Chris" w:date="2016-12-02T16:11:00Z">
          <w:r w:rsidR="000B585F">
            <w:rPr>
              <w:b/>
              <w:bCs/>
            </w:rPr>
            <w:fldChar w:fldCharType="begin"/>
          </w:r>
          <w:r w:rsidR="000B585F">
            <w:instrText xml:space="preserve"> REF _Ref468456447 </w:instrText>
          </w:r>
        </w:ins>
        <w:r w:rsidR="000B585F">
          <w:rPr>
            <w:b/>
            <w:bCs/>
          </w:rPr>
          <w:fldChar w:fldCharType="separate"/>
        </w:r>
        <w:ins w:id="622" w:author="Tohline, Chris" w:date="2016-12-02T16:11:00Z">
          <w:r w:rsidR="000B585F">
            <w:t xml:space="preserve">Figure </w:t>
          </w:r>
          <w:r w:rsidR="000B585F">
            <w:rPr>
              <w:noProof/>
            </w:rPr>
            <w:t>16</w:t>
          </w:r>
          <w:r w:rsidR="000B585F">
            <w:rPr>
              <w:b/>
              <w:bCs/>
            </w:rPr>
            <w:fldChar w:fldCharType="end"/>
          </w:r>
        </w:ins>
        <w:del w:id="623" w:author="Tohline, Chris" w:date="2016-12-02T15:34:00Z">
          <w:r w:rsidDel="00551D04">
            <w:delText xml:space="preserve">Figure </w:delText>
          </w:r>
          <w:r w:rsidDel="00551D04">
            <w:rPr>
              <w:noProof/>
            </w:rPr>
            <w:delText>15</w:delText>
          </w:r>
        </w:del>
      </w:fldSimple>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fldSimple w:instr=" REF _Ref459098538  ">
        <w:ins w:id="624" w:author="Tohline, Chris" w:date="2016-12-02T16:11:00Z">
          <w:r w:rsidR="000B585F">
            <w:rPr>
              <w:b/>
              <w:bCs/>
            </w:rPr>
            <w:fldChar w:fldCharType="begin"/>
          </w:r>
          <w:r w:rsidR="000B585F">
            <w:instrText xml:space="preserve"> REF _Ref468458447 </w:instrText>
          </w:r>
        </w:ins>
        <w:r w:rsidR="000B585F">
          <w:rPr>
            <w:b/>
            <w:bCs/>
          </w:rPr>
          <w:fldChar w:fldCharType="separate"/>
        </w:r>
        <w:ins w:id="625" w:author="Tohline, Chris" w:date="2016-12-02T16:11:00Z">
          <w:r w:rsidR="000B585F">
            <w:t xml:space="preserve">Figure </w:t>
          </w:r>
          <w:r w:rsidR="000B585F">
            <w:rPr>
              <w:noProof/>
            </w:rPr>
            <w:t>17</w:t>
          </w:r>
          <w:r w:rsidR="000B585F">
            <w:rPr>
              <w:b/>
              <w:bCs/>
            </w:rPr>
            <w:fldChar w:fldCharType="end"/>
          </w:r>
        </w:ins>
        <w:del w:id="626" w:author="Tohline, Chris" w:date="2016-12-02T15:34:00Z">
          <w:r w:rsidDel="00551D04">
            <w:delText xml:space="preserve">Figure </w:delText>
          </w:r>
          <w:r w:rsidDel="00551D04">
            <w:rPr>
              <w:noProof/>
            </w:rPr>
            <w:delText>16</w:delText>
          </w:r>
        </w:del>
      </w:fldSimple>
      <w:r>
        <w:t>.</w:t>
      </w:r>
    </w:p>
    <w:p w14:paraId="353FD9B5" w14:textId="77777777" w:rsidR="00C34ED1" w:rsidRDefault="00A628CE">
      <w:pPr>
        <w:pStyle w:val="Figure"/>
        <w:rPr>
          <w:b w:val="0"/>
        </w:rPr>
      </w:pPr>
      <w:r>
        <w:rPr>
          <w:noProof/>
        </w:rPr>
        <w:lastRenderedPageBreak/>
        <w:drawing>
          <wp:inline distT="0" distB="0" distL="0" distR="0" wp14:anchorId="6B0B9939" wp14:editId="72935C37">
            <wp:extent cx="3344633" cy="1177409"/>
            <wp:effectExtent l="0" t="0" r="8255" b="3810"/>
            <wp:docPr id="43" name="Picture 43" descr="Figure 17 shows a screen capture of continuous variable measures expected populations as described in the text immediately preceding the figure. The checkboxes for IPP and MSRPOPL are checked with the OBSERV option set at 50." title="Figure 17: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14:paraId="6D8FC453" w14:textId="1061DF07" w:rsidR="00C34ED1" w:rsidRDefault="00A628CE">
      <w:pPr>
        <w:pStyle w:val="FigureCaption"/>
      </w:pPr>
      <w:bookmarkStart w:id="627" w:name="_Ref468458447"/>
      <w:bookmarkStart w:id="628" w:name="_Toc467272006"/>
      <w:r>
        <w:t xml:space="preserve">Figure </w:t>
      </w:r>
      <w:fldSimple w:instr=" SEQ Figure \* ARABIC ">
        <w:ins w:id="629" w:author="Tohline, Chris" w:date="2016-12-02T15:34:00Z">
          <w:r w:rsidR="00551D04">
            <w:rPr>
              <w:noProof/>
            </w:rPr>
            <w:t>17</w:t>
          </w:r>
        </w:ins>
        <w:del w:id="630" w:author="Tohline, Chris" w:date="2016-12-02T15:34:00Z">
          <w:r w:rsidDel="00551D04">
            <w:rPr>
              <w:noProof/>
            </w:rPr>
            <w:delText>16</w:delText>
          </w:r>
        </w:del>
      </w:fldSimple>
      <w:bookmarkEnd w:id="627"/>
      <w:r>
        <w:t>. Continuous Variable Measures Expected Populations</w:t>
      </w:r>
      <w:bookmarkEnd w:id="628"/>
    </w:p>
    <w:p w14:paraId="3F6BA09C" w14:textId="77777777" w:rsidR="00C34ED1" w:rsidRDefault="00A628CE">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1EFD4F46" w14:textId="77777777" w:rsidR="00C34ED1" w:rsidRDefault="00A628CE">
      <w:pPr>
        <w:pStyle w:val="Heading2"/>
      </w:pPr>
      <w:bookmarkStart w:id="631" w:name="_Toc470193739"/>
      <w:r>
        <w:t>Building the Patient History</w:t>
      </w:r>
      <w:bookmarkEnd w:id="631"/>
    </w:p>
    <w:p w14:paraId="76D6F8A8" w14:textId="4D814D94" w:rsidR="00C34ED1" w:rsidRDefault="00C24DD3">
      <w:fldSimple w:instr=" REF _Ref440365146  ">
        <w:ins w:id="632" w:author="Tohline, Chris" w:date="2016-12-02T15:34:00Z">
          <w:r w:rsidR="00551D04">
            <w:t xml:space="preserve">Figure </w:t>
          </w:r>
          <w:r w:rsidR="00551D04">
            <w:rPr>
              <w:noProof/>
            </w:rPr>
            <w:t>18</w:t>
          </w:r>
        </w:ins>
        <w:del w:id="633" w:author="Tohline, Chris" w:date="2016-12-02T15:34:00Z">
          <w:r w:rsidR="00A628CE" w:rsidDel="00551D04">
            <w:delText xml:space="preserve">Figure </w:delText>
          </w:r>
          <w:r w:rsidR="00A628CE" w:rsidDel="00551D04">
            <w:rPr>
              <w:noProof/>
            </w:rPr>
            <w:delText>17</w:delText>
          </w:r>
        </w:del>
      </w:fldSimple>
      <w:r w:rsidR="00A628CE">
        <w:t xml:space="preserve"> 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fldSimple w:instr=" REF _Ref440365146  ">
        <w:ins w:id="634" w:author="Tohline, Chris" w:date="2016-12-02T15:34:00Z">
          <w:r w:rsidR="00551D04">
            <w:t xml:space="preserve">Figure </w:t>
          </w:r>
          <w:r w:rsidR="00551D04">
            <w:rPr>
              <w:noProof/>
            </w:rPr>
            <w:t>18</w:t>
          </w:r>
        </w:ins>
        <w:del w:id="635" w:author="Tohline, Chris" w:date="2016-12-02T15:34:00Z">
          <w:r w:rsidR="00A628CE" w:rsidDel="00551D04">
            <w:delText xml:space="preserve">Figure </w:delText>
          </w:r>
          <w:r w:rsidR="00A628CE" w:rsidDel="00551D04">
            <w:rPr>
              <w:noProof/>
            </w:rPr>
            <w:delText>17</w:delText>
          </w:r>
        </w:del>
      </w:fldSimple>
      <w:r w:rsidR="00A628CE">
        <w:t xml:space="preserve"> shows an example of an expanded event from the patient history that can be edited. By clicking the expand/collapse details icon (item </w:t>
      </w:r>
      <w:r w:rsidR="00A628CE">
        <w:rPr>
          <w:rStyle w:val="numberreference"/>
          <w:rFonts w:ascii="Times New Roman" w:hAnsi="Times New Roman"/>
          <w:b w:val="0"/>
          <w:color w:val="auto"/>
        </w:rPr>
        <w:t>#3</w:t>
      </w:r>
      <w:r w:rsidR="00A628CE">
        <w:t>), the user can edit the details of the element.</w:t>
      </w:r>
    </w:p>
    <w:p w14:paraId="300E4922" w14:textId="2467FA2B" w:rsidR="00C34ED1" w:rsidRDefault="00A628CE">
      <w:r>
        <w:t xml:space="preserve">The following UI elements are shown in </w:t>
      </w:r>
      <w:fldSimple w:instr=" REF _Ref440365146  ">
        <w:ins w:id="636" w:author="Tohline, Chris" w:date="2016-12-02T15:34:00Z">
          <w:r w:rsidR="00551D04">
            <w:t xml:space="preserve">Figure </w:t>
          </w:r>
          <w:r w:rsidR="00551D04">
            <w:rPr>
              <w:noProof/>
            </w:rPr>
            <w:t>18</w:t>
          </w:r>
        </w:ins>
        <w:del w:id="637" w:author="Tohline, Chris" w:date="2016-12-02T15:34:00Z">
          <w:r w:rsidDel="00551D04">
            <w:delText xml:space="preserve">Figure </w:delText>
          </w:r>
          <w:r w:rsidDel="00551D04">
            <w:rPr>
              <w:noProof/>
            </w:rPr>
            <w:delText>17</w:delText>
          </w:r>
        </w:del>
      </w:fldSimple>
      <w:r>
        <w:t>:</w:t>
      </w:r>
    </w:p>
    <w:p w14:paraId="2F1859D2" w14:textId="77777777" w:rsidR="00C34ED1" w:rsidRDefault="00A628CE">
      <w:pPr>
        <w:pStyle w:val="NumberedList"/>
        <w:numPr>
          <w:ilvl w:val="0"/>
          <w:numId w:val="44"/>
        </w:numPr>
      </w:pPr>
      <w:r>
        <w:t>Elements Section – Contains QDM elements that the user can add to the patient history.</w:t>
      </w:r>
    </w:p>
    <w:p w14:paraId="543A972B" w14:textId="77777777" w:rsidR="00C34ED1" w:rsidRDefault="00A628CE">
      <w:pPr>
        <w:pStyle w:val="NumberedList"/>
        <w:numPr>
          <w:ilvl w:val="0"/>
          <w:numId w:val="44"/>
        </w:numPr>
      </w:pPr>
      <w:r>
        <w:t>QDM Element – Shows a condensed summary of a QDM element.</w:t>
      </w:r>
    </w:p>
    <w:p w14:paraId="66C62A34" w14:textId="77777777" w:rsidR="00C34ED1" w:rsidRDefault="00A628CE">
      <w:pPr>
        <w:pStyle w:val="NumberedList"/>
        <w:numPr>
          <w:ilvl w:val="0"/>
          <w:numId w:val="44"/>
        </w:numPr>
      </w:pPr>
      <w:r>
        <w:t>Expand/Collapse Details – Allows hiding or expanding the details of an element.</w:t>
      </w:r>
    </w:p>
    <w:p w14:paraId="5B4E0812" w14:textId="77777777" w:rsidR="00C34ED1" w:rsidRDefault="00A628CE">
      <w:pPr>
        <w:pStyle w:val="NumberedList"/>
        <w:numPr>
          <w:ilvl w:val="0"/>
          <w:numId w:val="44"/>
        </w:numPr>
      </w:pPr>
      <w:r>
        <w:t>Start Date/Time – Allows setting the start date/time for an element.</w:t>
      </w:r>
    </w:p>
    <w:p w14:paraId="5B988C0E" w14:textId="77777777" w:rsidR="00C34ED1" w:rsidRDefault="00A628CE">
      <w:pPr>
        <w:pStyle w:val="NumberedList"/>
        <w:numPr>
          <w:ilvl w:val="0"/>
          <w:numId w:val="44"/>
        </w:numPr>
      </w:pPr>
      <w:r>
        <w:t>End Date/Time – Allows setting the end date/time for an element. The checkbox allows specifying that the end date/time is undefined (ongoing event).</w:t>
      </w:r>
    </w:p>
    <w:p w14:paraId="0641D60C" w14:textId="77777777" w:rsidR="00C34ED1" w:rsidRDefault="00A628CE">
      <w:pPr>
        <w:pStyle w:val="NumberedList"/>
        <w:numPr>
          <w:ilvl w:val="0"/>
          <w:numId w:val="44"/>
        </w:numPr>
      </w:pPr>
      <w:r>
        <w:t>Codes Section – Allows adding codes to the element. Note that Bonnie will automatically find an appropriate code and add it.</w:t>
      </w:r>
    </w:p>
    <w:p w14:paraId="26BD3F7C" w14:textId="77777777" w:rsidR="00C34ED1" w:rsidRDefault="00A628CE">
      <w:pPr>
        <w:pStyle w:val="NumberedList"/>
        <w:numPr>
          <w:ilvl w:val="0"/>
          <w:numId w:val="44"/>
        </w:numPr>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45394992" w14:textId="77777777" w:rsidR="00C34ED1" w:rsidRDefault="00A628CE">
      <w:pPr>
        <w:pStyle w:val="NumberedList"/>
        <w:numPr>
          <w:ilvl w:val="0"/>
          <w:numId w:val="44"/>
        </w:numPr>
      </w:pPr>
      <w:r>
        <w:t>Fields Section – Allows adding fields to the element (i.e., ordinality).</w:t>
      </w:r>
    </w:p>
    <w:p w14:paraId="41C8317E" w14:textId="77777777" w:rsidR="00C34ED1" w:rsidRDefault="00A628CE">
      <w:pPr>
        <w:pStyle w:val="NumberedList"/>
        <w:numPr>
          <w:ilvl w:val="0"/>
          <w:numId w:val="44"/>
        </w:numPr>
      </w:pPr>
      <w:r>
        <w:t>Negation Section – Allows indicating that the element is not done with a reason.</w:t>
      </w:r>
    </w:p>
    <w:p w14:paraId="381F853E" w14:textId="77777777" w:rsidR="00C34ED1" w:rsidRDefault="00A628CE">
      <w:pPr>
        <w:pStyle w:val="NumberedList"/>
        <w:numPr>
          <w:ilvl w:val="0"/>
          <w:numId w:val="44"/>
        </w:numPr>
        <w:spacing w:after="240"/>
      </w:pPr>
      <w:r>
        <w:t>Delete Button – Allows deleting an element from the patient history.</w:t>
      </w:r>
    </w:p>
    <w:p w14:paraId="2C476687" w14:textId="77777777" w:rsidR="00C34ED1" w:rsidRDefault="00A628CE">
      <w:pPr>
        <w:pStyle w:val="Figure"/>
        <w:rPr>
          <w:b w:val="0"/>
        </w:rPr>
      </w:pPr>
      <w:r>
        <w:rPr>
          <w:noProof/>
        </w:rPr>
        <w:lastRenderedPageBreak/>
        <w:drawing>
          <wp:inline distT="0" distB="0" distL="0" distR="0" wp14:anchorId="63F448FA" wp14:editId="1303FA6C">
            <wp:extent cx="5751576" cy="5330952"/>
            <wp:effectExtent l="19050" t="19050" r="20955" b="22225"/>
            <wp:docPr id="32" name="Picture 32" descr="This figure shows a screen capture for building patient history, as described in the text immediately preceding the figure." title="Figure 18: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bjones:Documents:Tacoma:bonnie-the-repo:doc:screenshots:from Sketch:PatientBuilder2.png"/>
                    <pic:cNvPicPr>
                      <a:picLocks noChangeAspect="1" noChangeArrowheads="1"/>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5751576" cy="5330952"/>
                    </a:xfrm>
                    <a:prstGeom prst="rect">
                      <a:avLst/>
                    </a:prstGeom>
                    <a:noFill/>
                    <a:ln>
                      <a:solidFill>
                        <a:srgbClr val="000000"/>
                      </a:solid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A351C10" w14:textId="0CF85008" w:rsidR="00C34ED1" w:rsidRDefault="00A628CE">
      <w:pPr>
        <w:pStyle w:val="FigureCaption"/>
      </w:pPr>
      <w:bookmarkStart w:id="638" w:name="_Ref440365146"/>
      <w:bookmarkStart w:id="639" w:name="_Toc467272007"/>
      <w:r>
        <w:t xml:space="preserve">Figure </w:t>
      </w:r>
      <w:fldSimple w:instr=" SEQ Figure \* ARABIC ">
        <w:ins w:id="640" w:author="Tohline, Chris" w:date="2016-12-02T15:34:00Z">
          <w:r w:rsidR="00551D04">
            <w:rPr>
              <w:noProof/>
            </w:rPr>
            <w:t>18</w:t>
          </w:r>
        </w:ins>
        <w:del w:id="641" w:author="Tohline, Chris" w:date="2016-12-02T15:34:00Z">
          <w:r w:rsidDel="00551D04">
            <w:rPr>
              <w:noProof/>
            </w:rPr>
            <w:delText>17</w:delText>
          </w:r>
        </w:del>
      </w:fldSimple>
      <w:bookmarkEnd w:id="638"/>
      <w:r>
        <w:t>. Building Patient History, including Edit Clinical Element View</w:t>
      </w:r>
      <w:bookmarkEnd w:id="639"/>
    </w:p>
    <w:p w14:paraId="7282758A" w14:textId="77777777" w:rsidR="00C34ED1" w:rsidRDefault="00A628CE">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11E42646" w14:textId="7423A9F3" w:rsidR="00C34ED1" w:rsidRDefault="00A628CE">
      <w:r>
        <w:t xml:space="preserve">Several fields in the Edit Clinical Element View can be edited for an event in the patient history using the controls shown in </w:t>
      </w:r>
      <w:fldSimple w:instr=" REF _Ref440365146  ">
        <w:ins w:id="642" w:author="Tohline, Chris" w:date="2016-12-02T15:34:00Z">
          <w:r w:rsidR="00551D04">
            <w:t xml:space="preserve">Figure </w:t>
          </w:r>
          <w:r w:rsidR="00551D04">
            <w:rPr>
              <w:noProof/>
            </w:rPr>
            <w:t>18</w:t>
          </w:r>
        </w:ins>
        <w:del w:id="643" w:author="Tohline, Chris" w:date="2016-12-02T15:34:00Z">
          <w:r w:rsidDel="00551D04">
            <w:delText xml:space="preserve">Figure </w:delText>
          </w:r>
          <w:r w:rsidDel="00551D04">
            <w:rPr>
              <w:noProof/>
            </w:rPr>
            <w:delText>17</w:delText>
          </w:r>
        </w:del>
      </w:fldSimple>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xml:space="preserve">). The start and end date times can be set for an event by either typing into the text fields directly or by using the date/time pickers that are displayed when the field is selected. An undefined end time can be set for the event (used for active or ongoing events) by selecting </w:t>
      </w:r>
      <w:r>
        <w:lastRenderedPageBreak/>
        <w:t>the “Undefined” checkbox. Selecting the “Undefined” check box clears the end date/times, indicating that the event has not ended.</w:t>
      </w:r>
    </w:p>
    <w:p w14:paraId="789CF7B6" w14:textId="77777777" w:rsidR="00C34ED1" w:rsidRDefault="00A628CE">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38D7E85F" w14:textId="77777777" w:rsidR="00C34ED1" w:rsidRDefault="00A628CE">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4DFA43AD" w14:textId="77777777" w:rsidR="00C34ED1" w:rsidRDefault="00A628CE">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15032269" w14:textId="77777777" w:rsidR="00C34ED1" w:rsidRDefault="00A628CE">
      <w:pPr>
        <w:pStyle w:val="Heading3"/>
      </w:pPr>
      <w:bookmarkStart w:id="644" w:name="_Toc470193740"/>
      <w:r>
        <w:t>Patient History Items that Fulfill Past Items</w:t>
      </w:r>
      <w:bookmarkEnd w:id="644"/>
    </w:p>
    <w:p w14:paraId="344BD276" w14:textId="5F6B7665" w:rsidR="00C34ED1" w:rsidRDefault="00A628CE">
      <w:pPr>
        <w:spacing w:after="240"/>
      </w:pPr>
      <w:r>
        <w:t xml:space="preserve">In the course of creating the patient timeline, there may be some items that fulfill other items that occurred in the past. For example, a note or report may fulfill a specific order or referral. Users can relate these two items using the “References” section, as depicted in </w:t>
      </w:r>
      <w:fldSimple w:instr=" REF _Ref440365324  ">
        <w:ins w:id="645" w:author="Tohline, Chris" w:date="2016-12-02T15:34:00Z">
          <w:r w:rsidR="00551D04">
            <w:t xml:space="preserve">Figure </w:t>
          </w:r>
          <w:r w:rsidR="00551D04">
            <w:rPr>
              <w:noProof/>
            </w:rPr>
            <w:t>19</w:t>
          </w:r>
        </w:ins>
        <w:del w:id="646" w:author="Tohline, Chris" w:date="2016-12-02T15:34:00Z">
          <w:r w:rsidDel="00551D04">
            <w:delText xml:space="preserve">Figure </w:delText>
          </w:r>
          <w:r w:rsidDel="00551D04">
            <w:rPr>
              <w:noProof/>
            </w:rPr>
            <w:delText>18</w:delText>
          </w:r>
        </w:del>
      </w:fldSimple>
      <w:r>
        <w:t>.</w:t>
      </w:r>
    </w:p>
    <w:p w14:paraId="5BD5DB2C" w14:textId="77777777" w:rsidR="00C34ED1" w:rsidRDefault="00A628CE">
      <w:pPr>
        <w:pStyle w:val="Figure"/>
        <w:rPr>
          <w:b w:val="0"/>
        </w:rPr>
      </w:pPr>
      <w:r>
        <w:rPr>
          <w:noProof/>
        </w:rPr>
        <w:drawing>
          <wp:inline distT="0" distB="0" distL="0" distR="0" wp14:anchorId="050D25D9" wp14:editId="7A3BE215">
            <wp:extent cx="5759624" cy="1402080"/>
            <wp:effectExtent l="0" t="0" r="0" b="0"/>
            <wp:docPr id="18" name="Picture 18" descr="Figure 19 shows a screen shot of the References Section of the Patient History Builder with a check for &quot;Fulfills&quot;." title="Figure 19: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14:paraId="36460CD0" w14:textId="17BBC64F" w:rsidR="00C34ED1" w:rsidRDefault="00A628CE">
      <w:pPr>
        <w:pStyle w:val="FigureCaption"/>
      </w:pPr>
      <w:bookmarkStart w:id="647" w:name="_Ref440365324"/>
      <w:bookmarkStart w:id="648" w:name="_Toc467272008"/>
      <w:r>
        <w:t xml:space="preserve">Figure </w:t>
      </w:r>
      <w:fldSimple w:instr=" SEQ Figure \* ARABIC ">
        <w:ins w:id="649" w:author="Tohline, Chris" w:date="2016-12-02T15:34:00Z">
          <w:r w:rsidR="00551D04">
            <w:rPr>
              <w:noProof/>
            </w:rPr>
            <w:t>19</w:t>
          </w:r>
        </w:ins>
        <w:del w:id="650" w:author="Tohline, Chris" w:date="2016-12-02T15:34:00Z">
          <w:r w:rsidDel="00551D04">
            <w:rPr>
              <w:noProof/>
            </w:rPr>
            <w:delText>18</w:delText>
          </w:r>
        </w:del>
      </w:fldSimple>
      <w:bookmarkEnd w:id="647"/>
      <w:r>
        <w:t>. References Section of the Patient History Builder</w:t>
      </w:r>
      <w:bookmarkEnd w:id="648"/>
    </w:p>
    <w:p w14:paraId="38665BA2" w14:textId="77777777" w:rsidR="00C34ED1" w:rsidRDefault="00A628CE">
      <w:pPr>
        <w:pStyle w:val="Heading3"/>
      </w:pPr>
      <w:bookmarkStart w:id="651" w:name="_Toc470193741"/>
      <w:r>
        <w:t>Representing a Cumulative Medication Duration</w:t>
      </w:r>
      <w:bookmarkEnd w:id="651"/>
    </w:p>
    <w:p w14:paraId="49D6280C" w14:textId="50700B91" w:rsidR="00C34ED1" w:rsidRDefault="00A628CE">
      <w:r>
        <w:t xml:space="preserve">To represent a Cumulative Medication Duration (CMD), a medication is added to the patient history and the “Prescription,” “Regimen,” and “Filled” options are adjusted appropriately, as shown in </w:t>
      </w:r>
      <w:fldSimple w:instr=" REF _Ref440365366 ">
        <w:ins w:id="652" w:author="Tohline, Chris" w:date="2016-12-02T15:34:00Z">
          <w:r w:rsidR="00551D04">
            <w:t xml:space="preserve">Figure </w:t>
          </w:r>
          <w:r w:rsidR="00551D04">
            <w:rPr>
              <w:noProof/>
            </w:rPr>
            <w:t>20</w:t>
          </w:r>
        </w:ins>
        <w:del w:id="653" w:author="Tohline, Chris" w:date="2016-12-02T15:34:00Z">
          <w:r w:rsidDel="00551D04">
            <w:delText xml:space="preserve">Figure </w:delText>
          </w:r>
          <w:r w:rsidDel="00551D04">
            <w:rPr>
              <w:noProof/>
            </w:rPr>
            <w:delText>19</w:delText>
          </w:r>
        </w:del>
      </w:fldSimple>
      <w:r>
        <w:rPr>
          <w:noProof/>
        </w:rPr>
        <w:t>.</w:t>
      </w:r>
      <w:r>
        <w:t xml:space="preserve"> In this example, a prescription is specified as 10mg. This represents a single dosage of the medication. The regimen is set to 1 day, meaning that the patient takes a single dose once per day.</w:t>
      </w:r>
    </w:p>
    <w:p w14:paraId="37CB382A" w14:textId="77777777" w:rsidR="00C34ED1" w:rsidRDefault="00A628CE">
      <w:pPr>
        <w:pStyle w:val="Figure"/>
        <w:rPr>
          <w:b w:val="0"/>
        </w:rPr>
      </w:pPr>
      <w:r>
        <w:rPr>
          <w:noProof/>
        </w:rPr>
        <w:lastRenderedPageBreak/>
        <w:drawing>
          <wp:inline distT="0" distB="0" distL="0" distR="0" wp14:anchorId="7828657B" wp14:editId="55A7526A">
            <wp:extent cx="3557016" cy="4370832"/>
            <wp:effectExtent l="0" t="0" r="5715" b="0"/>
            <wp:docPr id="2" name="Picture 2" descr="Figure 20 depicts a screenshot of editing a medication as described in the text immediately preceding the figure." title="Figure 20: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14:paraId="0A367B01" w14:textId="6651F49B" w:rsidR="00C34ED1" w:rsidRDefault="00A628CE">
      <w:pPr>
        <w:pStyle w:val="FigureCaption"/>
      </w:pPr>
      <w:bookmarkStart w:id="654" w:name="_Ref440365366"/>
      <w:bookmarkStart w:id="655" w:name="_Toc467272009"/>
      <w:r>
        <w:t xml:space="preserve">Figure </w:t>
      </w:r>
      <w:fldSimple w:instr=" SEQ Figure \* ARABIC ">
        <w:ins w:id="656" w:author="Tohline, Chris" w:date="2016-12-02T15:34:00Z">
          <w:r w:rsidR="00551D04">
            <w:rPr>
              <w:noProof/>
            </w:rPr>
            <w:t>20</w:t>
          </w:r>
        </w:ins>
        <w:del w:id="657" w:author="Tohline, Chris" w:date="2016-12-02T15:34:00Z">
          <w:r w:rsidDel="00551D04">
            <w:rPr>
              <w:noProof/>
            </w:rPr>
            <w:delText>19</w:delText>
          </w:r>
        </w:del>
      </w:fldSimple>
      <w:bookmarkEnd w:id="654"/>
      <w:r>
        <w:t xml:space="preserve">. </w:t>
      </w:r>
      <w:bookmarkStart w:id="658" w:name="_Toc439154848"/>
      <w:r>
        <w:t>Editing a Medication</w:t>
      </w:r>
      <w:bookmarkEnd w:id="655"/>
      <w:bookmarkEnd w:id="658"/>
    </w:p>
    <w:p w14:paraId="67197D5F" w14:textId="77777777" w:rsidR="00C34ED1" w:rsidRDefault="00A628CE">
      <w:r>
        <w:t>The Filled section allows simulation of this prescription being filled. It takes a date, time, and amount of medication. In this example, 900mg is entered to represent a 90-day supply of this medication (based on a 10mg daily dose). Pressing the plus-sign button (+) will add this prescription amount.</w:t>
      </w:r>
    </w:p>
    <w:p w14:paraId="57EBA590" w14:textId="77777777" w:rsidR="00C34ED1" w:rsidRDefault="00A628CE">
      <w:r>
        <w:t>These steps lead to a CMD of 90 days. Additional prescriptions can easily be added by pressing the plus-sign button again: once more brings the total to 180 days, twice more to 270 days, and so on.</w:t>
      </w:r>
    </w:p>
    <w:p w14:paraId="063B6F6A" w14:textId="77777777" w:rsidR="00C34ED1" w:rsidRDefault="00A628CE">
      <w:pPr>
        <w:pStyle w:val="Heading2"/>
      </w:pPr>
      <w:bookmarkStart w:id="659" w:name="_Toc470193742"/>
      <w:r>
        <w:t>Incremental Calculation</w:t>
      </w:r>
      <w:bookmarkEnd w:id="659"/>
    </w:p>
    <w:p w14:paraId="312DF0C7" w14:textId="77777777" w:rsidR="00C34ED1" w:rsidRDefault="00A628CE">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14:paraId="4A7ACFC5" w14:textId="43EAF2FE" w:rsidR="00C34ED1" w:rsidRDefault="00A628CE">
      <w:r>
        <w:t xml:space="preserve">The logic section continuously displays the results of calculating the patient against the measure by means of the logic highlighting described in </w:t>
      </w:r>
      <w:fldSimple w:instr=" REF _Ref459100814  ">
        <w:r w:rsidR="00551D04">
          <w:t xml:space="preserve">Figure </w:t>
        </w:r>
        <w:r w:rsidR="00551D04">
          <w:rPr>
            <w:noProof/>
          </w:rPr>
          <w:t>13</w:t>
        </w:r>
      </w:fldSimple>
      <w:r>
        <w:t xml:space="preserve"> and </w:t>
      </w:r>
      <w:fldSimple w:instr=" REF _Ref459100823  ">
        <w:r w:rsidR="00551D04">
          <w:t xml:space="preserve">Figure </w:t>
        </w:r>
        <w:r w:rsidR="00551D04">
          <w:rPr>
            <w:noProof/>
          </w:rPr>
          <w:t>14</w:t>
        </w:r>
      </w:fldSimple>
      <w:r>
        <w:t xml:space="preserve">. Any modification made to a patient triggers a recalculation of the patient against the measure, which updates the results </w:t>
      </w:r>
      <w:r>
        <w:lastRenderedPageBreak/>
        <w:t>of the calculation displayed by the logic highlighting. Therefore, while the user constructs the patient record, the user can inspect the behavior of the logic relative to the patient.</w:t>
      </w:r>
    </w:p>
    <w:p w14:paraId="64818B5C" w14:textId="77777777" w:rsidR="00C34ED1" w:rsidRDefault="00A628CE">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14:paraId="58CC3D9C" w14:textId="77777777" w:rsidR="00C34ED1" w:rsidRDefault="00A628CE">
      <w:pPr>
        <w:pStyle w:val="Heading2"/>
      </w:pPr>
      <w:bookmarkStart w:id="660" w:name="_Toc470193743"/>
      <w:r>
        <w:t>Outdated Code Sets</w:t>
      </w:r>
      <w:bookmarkEnd w:id="660"/>
    </w:p>
    <w:p w14:paraId="2E6466CF" w14:textId="1346A4F8" w:rsidR="00C34ED1" w:rsidRDefault="00A628CE">
      <w:r>
        <w:t xml:space="preserve">As value sets are modified over time, some previously built patients may contain codes that no longer exist in a given value set. To help with troubleshooting these occurrences, Bonnie will display a warning message at the top of the patient record page as shown in </w:t>
      </w:r>
      <w:fldSimple w:instr=" REF _Ref440186626 ">
        <w:ins w:id="661" w:author="Tohline, Chris" w:date="2016-12-02T15:34:00Z">
          <w:r w:rsidR="00551D04">
            <w:t xml:space="preserve">Figure </w:t>
          </w:r>
          <w:r w:rsidR="00551D04">
            <w:rPr>
              <w:noProof/>
            </w:rPr>
            <w:t>21</w:t>
          </w:r>
        </w:ins>
        <w:del w:id="662" w:author="Tohline, Chris" w:date="2016-12-02T15:34:00Z">
          <w:r w:rsidDel="00551D04">
            <w:delText xml:space="preserve">Figure </w:delText>
          </w:r>
          <w:r w:rsidDel="00551D04">
            <w:rPr>
              <w:noProof/>
            </w:rPr>
            <w:delText>20</w:delText>
          </w:r>
        </w:del>
      </w:fldSimple>
      <w:r>
        <w:t>.</w:t>
      </w:r>
    </w:p>
    <w:p w14:paraId="5CC8E492" w14:textId="77777777" w:rsidR="00C34ED1" w:rsidRDefault="00A628CE">
      <w:pPr>
        <w:pStyle w:val="Figure"/>
        <w:rPr>
          <w:b w:val="0"/>
        </w:rPr>
      </w:pPr>
      <w:r>
        <w:rPr>
          <w:noProof/>
        </w:rPr>
        <w:drawing>
          <wp:inline distT="0" distB="0" distL="0" distR="0" wp14:anchorId="21F75EAA" wp14:editId="1DE444B0">
            <wp:extent cx="5861304" cy="1984248"/>
            <wp:effectExtent l="0" t="0" r="6350" b="0"/>
            <wp:docPr id="36" name="Picture 36" descr="Figure 21 displays the warning message of an error ifor outdated patient codes." title="Figure 21: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rotWithShape="1">
                    <a:blip r:embed="rId54">
                      <a:extLst>
                        <a:ext uri="{28A0092B-C50C-407E-A947-70E740481C1C}">
                          <a14:useLocalDpi xmlns:a14="http://schemas.microsoft.com/office/drawing/2010/main" val="0"/>
                        </a:ext>
                      </a:extLst>
                    </a:blip>
                    <a:srcRect r="23351"/>
                    <a:stretch/>
                  </pic:blipFill>
                  <pic:spPr bwMode="auto">
                    <a:xfrm>
                      <a:off x="0" y="0"/>
                      <a:ext cx="5861304" cy="1984248"/>
                    </a:xfrm>
                    <a:prstGeom prst="rect">
                      <a:avLst/>
                    </a:prstGeom>
                    <a:noFill/>
                    <a:ln>
                      <a:noFill/>
                    </a:ln>
                    <a:extLst>
                      <a:ext uri="{53640926-AAD7-44D8-BBD7-CCE9431645EC}">
                        <a14:shadowObscured xmlns:a14="http://schemas.microsoft.com/office/drawing/2010/main"/>
                      </a:ext>
                    </a:extLst>
                  </pic:spPr>
                </pic:pic>
              </a:graphicData>
            </a:graphic>
          </wp:inline>
        </w:drawing>
      </w:r>
    </w:p>
    <w:p w14:paraId="21F598EC" w14:textId="2D9C88C9" w:rsidR="00C34ED1" w:rsidRDefault="00A628CE">
      <w:pPr>
        <w:pStyle w:val="FigureCaption"/>
        <w:spacing w:before="0" w:after="120"/>
      </w:pPr>
      <w:bookmarkStart w:id="663" w:name="_Ref440186626"/>
      <w:bookmarkStart w:id="664" w:name="_Toc467272010"/>
      <w:r>
        <w:t xml:space="preserve">Figure </w:t>
      </w:r>
      <w:fldSimple w:instr=" SEQ Figure \* ARABIC ">
        <w:ins w:id="665" w:author="Tohline, Chris" w:date="2016-12-02T15:34:00Z">
          <w:r w:rsidR="00551D04">
            <w:rPr>
              <w:noProof/>
            </w:rPr>
            <w:t>21</w:t>
          </w:r>
        </w:ins>
        <w:del w:id="666" w:author="Tohline, Chris" w:date="2016-12-02T15:34:00Z">
          <w:r w:rsidDel="00551D04">
            <w:rPr>
              <w:noProof/>
            </w:rPr>
            <w:delText>20</w:delText>
          </w:r>
        </w:del>
      </w:fldSimple>
      <w:bookmarkEnd w:id="663"/>
      <w:r>
        <w:t>. Error Message for Outdated Patient Codes</w:t>
      </w:r>
      <w:bookmarkEnd w:id="664"/>
    </w:p>
    <w:p w14:paraId="65F84E14" w14:textId="77777777" w:rsidR="00C34ED1" w:rsidRDefault="00C34ED1"/>
    <w:p w14:paraId="01D845E3" w14:textId="77777777" w:rsidR="00C34ED1" w:rsidRDefault="00C34ED1">
      <w:pPr>
        <w:sectPr w:rsidR="00C34ED1">
          <w:headerReference w:type="first" r:id="rId55"/>
          <w:footerReference w:type="first" r:id="rId56"/>
          <w:pgSz w:w="12240" w:h="15840" w:code="1"/>
          <w:pgMar w:top="1440" w:right="1440" w:bottom="1440" w:left="1440" w:header="504" w:footer="504" w:gutter="0"/>
          <w:cols w:space="720"/>
          <w:titlePg/>
          <w:docGrid w:linePitch="360"/>
        </w:sectPr>
      </w:pPr>
    </w:p>
    <w:p w14:paraId="60FDC92A" w14:textId="77777777" w:rsidR="00C567ED" w:rsidRDefault="00C567ED" w:rsidP="00C567ED">
      <w:pPr>
        <w:pStyle w:val="Heading1"/>
      </w:pPr>
      <w:bookmarkStart w:id="667" w:name="_Ref469068821"/>
      <w:bookmarkStart w:id="668" w:name="_Ref464544845"/>
      <w:bookmarkStart w:id="669" w:name="_Ref464544871"/>
      <w:bookmarkStart w:id="670" w:name="_Toc470193744"/>
      <w:ins w:id="671" w:author="Tohline, Chris" w:date="2016-12-02T15:13:00Z">
        <w:r w:rsidRPr="00C567ED">
          <w:lastRenderedPageBreak/>
          <w:t>Measure History</w:t>
        </w:r>
      </w:ins>
      <w:bookmarkEnd w:id="667"/>
      <w:bookmarkEnd w:id="670"/>
    </w:p>
    <w:p w14:paraId="031B36D7" w14:textId="77777777" w:rsidR="00C567ED" w:rsidRDefault="00C567ED" w:rsidP="00C567ED">
      <w:pPr>
        <w:pStyle w:val="Heading2"/>
        <w:numPr>
          <w:ilvl w:val="1"/>
          <w:numId w:val="1"/>
        </w:numPr>
      </w:pPr>
      <w:bookmarkStart w:id="672" w:name="_Toc459271903"/>
      <w:bookmarkStart w:id="673" w:name="_Toc470193745"/>
      <w:ins w:id="674" w:author="Tohline, Chris" w:date="2016-12-02T15:14:00Z">
        <w:r>
          <w:t>Overview</w:t>
        </w:r>
      </w:ins>
      <w:bookmarkEnd w:id="672"/>
      <w:bookmarkEnd w:id="673"/>
    </w:p>
    <w:p w14:paraId="461393C5" w14:textId="77777777" w:rsidR="00C567ED" w:rsidRDefault="00C567ED" w:rsidP="00C567ED">
      <w:pPr>
        <w:rPr>
          <w:ins w:id="675" w:author="Tohline, Chris" w:date="2016-12-02T15:15:00Z"/>
        </w:rPr>
      </w:pPr>
      <w:ins w:id="676" w:author="Tohline, Chris" w:date="2016-12-02T15:15:00Z">
        <w:r>
          <w:t xml:space="preserve">As measures are updated each year, the logic within each measure changes slightly. An example could be a Diagnosis occurring </w:t>
        </w:r>
        <w:r w:rsidRPr="00C124FD">
          <w:rPr>
            <w:i/>
          </w:rPr>
          <w:t>before the end of the measure period</w:t>
        </w:r>
        <w:r>
          <w:t xml:space="preserve"> vs a Diagnosis </w:t>
        </w:r>
        <w:r>
          <w:rPr>
            <w:i/>
          </w:rPr>
          <w:t>overlapping the measure period</w:t>
        </w:r>
        <w:r>
          <w:t xml:space="preserve">. These changes could impact whether a patient is passing or failing. A patient might have passed on a previous version of a measure, but is now failing with the updated logic. The Measure History allows you to view changes that have occurred to the patients over time. It also displays the exact logic changes between two versions of a measure. </w:t>
        </w:r>
      </w:ins>
    </w:p>
    <w:p w14:paraId="6145B7D4" w14:textId="41EF60D0" w:rsidR="00056F36" w:rsidRDefault="00056F36" w:rsidP="00056F36">
      <w:pPr>
        <w:rPr>
          <w:ins w:id="677" w:author="Tohline, Chris" w:date="2016-12-02T15:20:00Z"/>
        </w:rPr>
      </w:pPr>
      <w:ins w:id="678" w:author="Tohline, Chris" w:date="2016-12-02T15:20:00Z">
        <w:r>
          <w:t>I</w:t>
        </w:r>
        <w:r w:rsidR="00CE6D4A">
          <w:t>tem #1</w:t>
        </w:r>
      </w:ins>
      <w:ins w:id="679" w:author="Tohline, Chris" w:date="2016-12-09T20:04:00Z">
        <w:r w:rsidR="00CE6D4A">
          <w:t>9</w:t>
        </w:r>
      </w:ins>
      <w:ins w:id="680" w:author="Tohline, Chris" w:date="2016-12-02T15:20:00Z">
        <w:r>
          <w:t xml:space="preserve"> in the Measure View (</w:t>
        </w:r>
        <w:r>
          <w:fldChar w:fldCharType="begin"/>
        </w:r>
        <w:r>
          <w:instrText xml:space="preserve"> REF _Ref459100358 </w:instrText>
        </w:r>
        <w:r>
          <w:fldChar w:fldCharType="separate"/>
        </w:r>
      </w:ins>
      <w:ins w:id="681" w:author="Tohline, Chris" w:date="2016-12-02T15:34:00Z">
        <w:r w:rsidR="00551D04">
          <w:t xml:space="preserve">Figure </w:t>
        </w:r>
        <w:r w:rsidR="00551D04">
          <w:rPr>
            <w:noProof/>
          </w:rPr>
          <w:t>10</w:t>
        </w:r>
      </w:ins>
      <w:ins w:id="682" w:author="Tohline, Chris" w:date="2016-12-02T15:20:00Z">
        <w:r>
          <w:fldChar w:fldCharType="end"/>
        </w:r>
        <w:r>
          <w:t>) is a button which opens the following Measure Upload History View</w:t>
        </w:r>
      </w:ins>
      <w:ins w:id="683" w:author="Frohman, Harold L" w:date="2016-12-11T20:01:00Z">
        <w:r w:rsidR="001C7DA8">
          <w:t xml:space="preserve"> as </w:t>
        </w:r>
      </w:ins>
      <w:ins w:id="684" w:author="Frohman, Harold L" w:date="2016-12-11T20:03:00Z">
        <w:r w:rsidR="001C7DA8">
          <w:t>depicted</w:t>
        </w:r>
      </w:ins>
      <w:ins w:id="685" w:author="Frohman, Harold L" w:date="2016-12-11T20:01:00Z">
        <w:r w:rsidR="001C7DA8">
          <w:t xml:space="preserve"> </w:t>
        </w:r>
      </w:ins>
      <w:ins w:id="686" w:author="Frohman, Harold L" w:date="2016-12-11T20:02:00Z">
        <w:r w:rsidR="001C7DA8">
          <w:t>in Figure 22</w:t>
        </w:r>
      </w:ins>
      <w:ins w:id="687" w:author="Tohline, Chris" w:date="2016-12-02T15:20:00Z">
        <w:r>
          <w:t xml:space="preserve">. </w:t>
        </w:r>
      </w:ins>
    </w:p>
    <w:p w14:paraId="4AAA3C2C" w14:textId="68586045" w:rsidR="00056F36" w:rsidRDefault="00097F2B" w:rsidP="00056F36">
      <w:pPr>
        <w:keepNext/>
        <w:rPr>
          <w:ins w:id="688" w:author="Tohline, Chris" w:date="2016-12-02T15:20:00Z"/>
        </w:rPr>
      </w:pPr>
      <w:ins w:id="689" w:author="Tohline, Chris" w:date="2016-12-22T18:01:00Z">
        <w:r>
          <w:rPr>
            <w:noProof/>
          </w:rPr>
          <w:drawing>
            <wp:inline distT="0" distB="0" distL="0" distR="0" wp14:anchorId="6B9D9936" wp14:editId="2F1D407A">
              <wp:extent cx="5943600" cy="3612515"/>
              <wp:effectExtent l="0" t="0" r="0" b="6985"/>
              <wp:docPr id="21" name="Picture 21" descr="Figure 22 depicts a screenshot of viewing patient history as described in the text immediately following the figure." title="Figure 22 Measure Upload History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12515"/>
                      </a:xfrm>
                      <a:prstGeom prst="rect">
                        <a:avLst/>
                      </a:prstGeom>
                    </pic:spPr>
                  </pic:pic>
                </a:graphicData>
              </a:graphic>
            </wp:inline>
          </w:drawing>
        </w:r>
      </w:ins>
    </w:p>
    <w:p w14:paraId="7FD33CFF" w14:textId="032BCC52" w:rsidR="00056F36" w:rsidRDefault="00056F36" w:rsidP="00056F36">
      <w:pPr>
        <w:pStyle w:val="FigureCaption"/>
        <w:rPr>
          <w:ins w:id="690" w:author="Tohline, Chris" w:date="2016-12-02T15:20:00Z"/>
        </w:rPr>
      </w:pPr>
      <w:bookmarkStart w:id="691" w:name="_Ref459111588"/>
      <w:bookmarkStart w:id="692" w:name="_Toc459271937"/>
      <w:ins w:id="693" w:author="Tohline, Chris" w:date="2016-12-02T15:20:00Z">
        <w:r>
          <w:t xml:space="preserve">Figure </w:t>
        </w:r>
        <w:r>
          <w:fldChar w:fldCharType="begin"/>
        </w:r>
        <w:r>
          <w:instrText xml:space="preserve"> SEQ Figure \* ARABIC </w:instrText>
        </w:r>
        <w:r>
          <w:fldChar w:fldCharType="separate"/>
        </w:r>
      </w:ins>
      <w:ins w:id="694" w:author="Tohline, Chris" w:date="2016-12-02T15:34:00Z">
        <w:r w:rsidR="00551D04">
          <w:rPr>
            <w:noProof/>
          </w:rPr>
          <w:t>22</w:t>
        </w:r>
      </w:ins>
      <w:ins w:id="695" w:author="Tohline, Chris" w:date="2016-12-02T15:20:00Z">
        <w:r>
          <w:rPr>
            <w:noProof/>
          </w:rPr>
          <w:fldChar w:fldCharType="end"/>
        </w:r>
        <w:bookmarkEnd w:id="691"/>
        <w:r>
          <w:t>: Measure Upload History View</w:t>
        </w:r>
        <w:bookmarkEnd w:id="692"/>
      </w:ins>
    </w:p>
    <w:p w14:paraId="65D7FABF" w14:textId="60F5910D" w:rsidR="00056F36" w:rsidRDefault="00056F36" w:rsidP="00056F36">
      <w:pPr>
        <w:pStyle w:val="ListParagraph"/>
        <w:numPr>
          <w:ilvl w:val="0"/>
          <w:numId w:val="47"/>
        </w:numPr>
        <w:rPr>
          <w:ins w:id="696" w:author="Tohline, Chris" w:date="2016-12-02T15:20:00Z"/>
        </w:rPr>
      </w:pPr>
      <w:ins w:id="697" w:author="Tohline, Chris" w:date="2016-12-02T15:20:00Z">
        <w:r>
          <w:t>List of Patients – Displays the list of patients that have existed during at least one measure upload. Clicking the Patient Name changes the page to the Patient Builder (</w:t>
        </w:r>
      </w:ins>
      <w:ins w:id="698" w:author="Tohline, Chris" w:date="2016-12-02T16:19:00Z">
        <w:r w:rsidR="00FE4866">
          <w:fldChar w:fldCharType="begin"/>
        </w:r>
        <w:r w:rsidR="00FE4866">
          <w:instrText xml:space="preserve"> REF _Ref468456447 </w:instrText>
        </w:r>
      </w:ins>
      <w:r w:rsidR="00FE4866">
        <w:fldChar w:fldCharType="separate"/>
      </w:r>
      <w:ins w:id="699" w:author="Tohline, Chris" w:date="2016-12-02T16:19:00Z">
        <w:r w:rsidR="00FE4866">
          <w:t xml:space="preserve">Figure </w:t>
        </w:r>
        <w:r w:rsidR="00FE4866">
          <w:rPr>
            <w:noProof/>
          </w:rPr>
          <w:t>16</w:t>
        </w:r>
        <w:r w:rsidR="00FE4866">
          <w:fldChar w:fldCharType="end"/>
        </w:r>
      </w:ins>
      <w:ins w:id="700" w:author="Tohline, Chris" w:date="2016-12-02T15:20:00Z">
        <w:r>
          <w:t>).</w:t>
        </w:r>
      </w:ins>
    </w:p>
    <w:p w14:paraId="29BB51D2" w14:textId="77777777" w:rsidR="00056F36" w:rsidRPr="00347331" w:rsidRDefault="00056F36" w:rsidP="00056F36">
      <w:pPr>
        <w:pStyle w:val="ListParagraph"/>
        <w:numPr>
          <w:ilvl w:val="0"/>
          <w:numId w:val="47"/>
        </w:numPr>
        <w:rPr>
          <w:ins w:id="701" w:author="Tohline, Chris" w:date="2016-12-02T15:20:00Z"/>
        </w:rPr>
      </w:pPr>
      <w:ins w:id="702" w:author="Tohline, Chris" w:date="2016-12-02T15:20:00Z">
        <w:r w:rsidRPr="00347331">
          <w:t xml:space="preserve">Measure Title – </w:t>
        </w:r>
        <w:r>
          <w:t>Displays the version of the Measure, as well as the date and time of its upload.</w:t>
        </w:r>
      </w:ins>
    </w:p>
    <w:p w14:paraId="123EB65D" w14:textId="7BF95B1F" w:rsidR="00056F36" w:rsidRDefault="00056F36" w:rsidP="00056F36">
      <w:pPr>
        <w:pStyle w:val="ListParagraph"/>
        <w:numPr>
          <w:ilvl w:val="0"/>
          <w:numId w:val="47"/>
        </w:numPr>
        <w:rPr>
          <w:ins w:id="703" w:author="Tohline, Chris" w:date="2016-12-02T15:20:00Z"/>
        </w:rPr>
      </w:pPr>
      <w:ins w:id="704" w:author="Tohline, Chris" w:date="2016-12-02T15:20:00Z">
        <w:r>
          <w:t xml:space="preserve">View Changes – Displays the exact </w:t>
        </w:r>
        <w:del w:id="705" w:author="Frohman, Harold L" w:date="2016-12-11T20:03:00Z">
          <w:r w:rsidDel="001C7DA8">
            <w:delText xml:space="preserve"> </w:delText>
          </w:r>
        </w:del>
        <w:r>
          <w:t xml:space="preserve">changes to the measure logic that occurred (see </w:t>
        </w:r>
        <w:r>
          <w:fldChar w:fldCharType="begin"/>
        </w:r>
        <w:r>
          <w:instrText xml:space="preserve"> REF _Ref459110957   \* MERGEFORMAT </w:instrText>
        </w:r>
        <w:r>
          <w:fldChar w:fldCharType="separate"/>
        </w:r>
      </w:ins>
      <w:ins w:id="706" w:author="Tohline, Chris" w:date="2016-12-02T15:34:00Z">
        <w:r w:rsidR="00551D04" w:rsidRPr="000337FD">
          <w:t>Figure 23</w:t>
        </w:r>
      </w:ins>
      <w:ins w:id="707" w:author="Tohline, Chris" w:date="2016-12-02T15:20:00Z">
        <w:r>
          <w:fldChar w:fldCharType="end"/>
        </w:r>
        <w:r>
          <w:t>).</w:t>
        </w:r>
      </w:ins>
    </w:p>
    <w:p w14:paraId="0AE6D5CB" w14:textId="77777777" w:rsidR="00056F36" w:rsidRDefault="00056F36" w:rsidP="00056F36">
      <w:pPr>
        <w:pStyle w:val="ListParagraph"/>
        <w:numPr>
          <w:ilvl w:val="0"/>
          <w:numId w:val="47"/>
        </w:numPr>
        <w:rPr>
          <w:ins w:id="708" w:author="Tohline, Chris" w:date="2016-12-02T15:20:00Z"/>
        </w:rPr>
      </w:pPr>
      <w:ins w:id="709" w:author="Tohline, Chris" w:date="2016-12-02T15:20:00Z">
        <w:r>
          <w:t xml:space="preserve">Before/After Status – Displays the patient’s statuses before and after the measure upload.  Clicking the icons will open a Compare </w:t>
        </w:r>
        <w:commentRangeStart w:id="710"/>
        <w:r>
          <w:t>View</w:t>
        </w:r>
      </w:ins>
      <w:commentRangeEnd w:id="710"/>
      <w:r w:rsidR="00F155DD">
        <w:rPr>
          <w:rStyle w:val="CommentReference"/>
        </w:rPr>
        <w:commentReference w:id="710"/>
      </w:r>
      <w:ins w:id="711" w:author="Tohline, Chris" w:date="2016-12-02T15:20:00Z">
        <w:r>
          <w:t>.</w:t>
        </w:r>
      </w:ins>
    </w:p>
    <w:p w14:paraId="54A49593" w14:textId="77777777" w:rsidR="00056F36" w:rsidRDefault="00056F36" w:rsidP="00056F36">
      <w:pPr>
        <w:rPr>
          <w:ins w:id="712" w:author="Tohline, Chris" w:date="2016-12-02T15:20:00Z"/>
          <w:b/>
        </w:rPr>
      </w:pPr>
    </w:p>
    <w:p w14:paraId="490B1785" w14:textId="77777777" w:rsidR="00056F36" w:rsidRPr="002F585D" w:rsidRDefault="00056F36" w:rsidP="00056F36">
      <w:pPr>
        <w:rPr>
          <w:ins w:id="713" w:author="Tohline, Chris" w:date="2016-12-02T15:20:00Z"/>
        </w:rPr>
      </w:pPr>
      <w:ins w:id="714" w:author="Tohline, Chris" w:date="2016-12-02T15:20:00Z">
        <w:r>
          <w:rPr>
            <w:b/>
          </w:rPr>
          <w:t>Note:</w:t>
        </w:r>
        <w:r>
          <w:t xml:space="preserve"> Only patients that are present at the time of the upload will display in this view.  If a patient is added after the most recent upload it will not display here until the measure is updated again.</w:t>
        </w:r>
      </w:ins>
    </w:p>
    <w:p w14:paraId="49923177" w14:textId="77777777" w:rsidR="00056F36" w:rsidRDefault="00056F36" w:rsidP="00056F36">
      <w:pPr>
        <w:pStyle w:val="Heading3"/>
        <w:numPr>
          <w:ilvl w:val="2"/>
          <w:numId w:val="1"/>
        </w:numPr>
        <w:rPr>
          <w:ins w:id="715" w:author="Tohline, Chris" w:date="2016-12-02T15:20:00Z"/>
        </w:rPr>
      </w:pPr>
      <w:bookmarkStart w:id="716" w:name="_Toc459271904"/>
      <w:bookmarkStart w:id="717" w:name="_Toc470193746"/>
      <w:ins w:id="718" w:author="Tohline, Chris" w:date="2016-12-02T15:20:00Z">
        <w:r>
          <w:t>Viewing Changes</w:t>
        </w:r>
        <w:bookmarkEnd w:id="716"/>
        <w:r>
          <w:t xml:space="preserve"> to the Logic of the Measure</w:t>
        </w:r>
        <w:bookmarkEnd w:id="717"/>
      </w:ins>
    </w:p>
    <w:p w14:paraId="08808E81" w14:textId="3C7FAD61" w:rsidR="00056F36" w:rsidRDefault="00056F36" w:rsidP="00056F36">
      <w:pPr>
        <w:rPr>
          <w:ins w:id="719" w:author="Tohline, Chris" w:date="2016-12-02T15:20:00Z"/>
        </w:rPr>
      </w:pPr>
      <w:ins w:id="720" w:author="Tohline, Chris" w:date="2016-12-02T15:20:00Z">
        <w:r>
          <w:t xml:space="preserve">Upon clicking “View Changes” in </w:t>
        </w:r>
        <w:r>
          <w:fldChar w:fldCharType="begin"/>
        </w:r>
        <w:r>
          <w:instrText xml:space="preserve"> REF _Ref459111588   \* MERGEFORMAT </w:instrText>
        </w:r>
        <w:r>
          <w:fldChar w:fldCharType="separate"/>
        </w:r>
      </w:ins>
      <w:ins w:id="721" w:author="Tohline, Chris" w:date="2016-12-02T15:34:00Z">
        <w:r w:rsidR="00551D04">
          <w:t>Figure 22</w:t>
        </w:r>
      </w:ins>
      <w:ins w:id="722" w:author="Tohline, Chris" w:date="2016-12-02T15:20:00Z">
        <w:r>
          <w:fldChar w:fldCharType="end"/>
        </w:r>
        <w:r>
          <w:t xml:space="preserve">, </w:t>
        </w:r>
        <w:r>
          <w:fldChar w:fldCharType="begin"/>
        </w:r>
        <w:r>
          <w:instrText xml:space="preserve"> REF _Ref459110957   \* MERGEFORMAT </w:instrText>
        </w:r>
        <w:r>
          <w:fldChar w:fldCharType="separate"/>
        </w:r>
      </w:ins>
      <w:ins w:id="723" w:author="Tohline, Chris" w:date="2016-12-02T15:34:00Z">
        <w:r w:rsidR="00551D04" w:rsidRPr="000337FD">
          <w:t>Figure 23</w:t>
        </w:r>
      </w:ins>
      <w:ins w:id="724" w:author="Tohline, Chris" w:date="2016-12-02T15:20:00Z">
        <w:r>
          <w:fldChar w:fldCharType="end"/>
        </w:r>
        <w:r>
          <w:t xml:space="preserve"> is displayed. This view displays the exact changes in logic from one version of a measure to another. The left half of the screen is the logic from the previous version, while the right half is the </w:t>
        </w:r>
        <w:del w:id="725" w:author="Mulcahy, Kristian P." w:date="2016-12-07T11:04:00Z">
          <w:r w:rsidDel="00AB4B16">
            <w:delText>logic that has been added</w:delText>
          </w:r>
        </w:del>
      </w:ins>
      <w:ins w:id="726" w:author="Mulcahy, Kristian P." w:date="2016-12-07T11:04:00Z">
        <w:r w:rsidR="00AB4B16">
          <w:t>new logic for the version that has been upload</w:t>
        </w:r>
      </w:ins>
      <w:ins w:id="727" w:author="Frohman, Harold L" w:date="2016-12-11T20:02:00Z">
        <w:r w:rsidR="001C7DA8">
          <w:t>ed</w:t>
        </w:r>
      </w:ins>
      <w:ins w:id="728" w:author="Mulcahy, Kristian P." w:date="2016-12-07T11:04:00Z">
        <w:r w:rsidR="00AB4B16">
          <w:t>.</w:t>
        </w:r>
      </w:ins>
      <w:ins w:id="729" w:author="Tohline, Chris" w:date="2016-12-02T15:20:00Z">
        <w:del w:id="730" w:author="Mulcahy, Kristian P." w:date="2016-12-07T11:05:00Z">
          <w:r w:rsidDel="00AB4B16">
            <w:delText>.</w:delText>
          </w:r>
        </w:del>
        <w:r>
          <w:t xml:space="preserve"> The highlights help to show exactly which parts of the logic were changed. </w:t>
        </w:r>
      </w:ins>
    </w:p>
    <w:p w14:paraId="27C8C9D6" w14:textId="244B0DEA" w:rsidR="00056F36" w:rsidRDefault="001A1258" w:rsidP="00056F36">
      <w:pPr>
        <w:keepNext/>
        <w:rPr>
          <w:ins w:id="731" w:author="Tohline, Chris" w:date="2016-12-02T15:20:00Z"/>
        </w:rPr>
      </w:pPr>
      <w:ins w:id="732" w:author="Tohline, Chris" w:date="2016-12-09T21:42:00Z">
        <w:r w:rsidRPr="001A1258">
          <w:rPr>
            <w:noProof/>
          </w:rPr>
          <w:drawing>
            <wp:inline distT="0" distB="0" distL="0" distR="0" wp14:anchorId="3D43C397" wp14:editId="41F81CDD">
              <wp:extent cx="5394960" cy="3946505"/>
              <wp:effectExtent l="0" t="0" r="0" b="0"/>
              <wp:docPr id="49" name="Picture 1" title="Figure 23: Logic Changes from an Updated 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8"/>
                      <a:stretch>
                        <a:fillRect/>
                      </a:stretch>
                    </pic:blipFill>
                    <pic:spPr>
                      <a:xfrm>
                        <a:off x="0" y="0"/>
                        <a:ext cx="5394960" cy="3946505"/>
                      </a:xfrm>
                      <a:prstGeom prst="rect">
                        <a:avLst/>
                      </a:prstGeom>
                    </pic:spPr>
                  </pic:pic>
                </a:graphicData>
              </a:graphic>
            </wp:inline>
          </w:drawing>
        </w:r>
      </w:ins>
    </w:p>
    <w:p w14:paraId="5CF3CC2A" w14:textId="11FEE269" w:rsidR="00056F36" w:rsidRDefault="00056F36" w:rsidP="00056F36">
      <w:pPr>
        <w:pStyle w:val="Caption"/>
        <w:jc w:val="center"/>
        <w:rPr>
          <w:ins w:id="733" w:author="Tohline, Chris" w:date="2016-12-02T15:20:00Z"/>
          <w:rFonts w:ascii="Arial Narrow" w:hAnsi="Arial Narrow"/>
          <w:bCs w:val="0"/>
          <w:sz w:val="24"/>
        </w:rPr>
      </w:pPr>
      <w:bookmarkStart w:id="734" w:name="_Ref459110957"/>
      <w:bookmarkStart w:id="735" w:name="_Toc459271938"/>
      <w:ins w:id="736" w:author="Tohline, Chris" w:date="2016-12-02T15:20:00Z">
        <w:r w:rsidRPr="009479BE">
          <w:rPr>
            <w:rFonts w:ascii="Arial Narrow" w:hAnsi="Arial Narrow"/>
            <w:bCs w:val="0"/>
            <w:sz w:val="24"/>
          </w:rPr>
          <w:t xml:space="preserve">Figure </w:t>
        </w:r>
        <w:r w:rsidRPr="009479BE">
          <w:rPr>
            <w:rFonts w:ascii="Arial Narrow" w:hAnsi="Arial Narrow"/>
            <w:bCs w:val="0"/>
            <w:sz w:val="24"/>
          </w:rPr>
          <w:fldChar w:fldCharType="begin"/>
        </w:r>
        <w:r w:rsidRPr="009479BE">
          <w:rPr>
            <w:rFonts w:ascii="Arial Narrow" w:hAnsi="Arial Narrow"/>
            <w:bCs w:val="0"/>
            <w:sz w:val="24"/>
          </w:rPr>
          <w:instrText xml:space="preserve"> SEQ Figure \* ARABIC </w:instrText>
        </w:r>
        <w:r w:rsidRPr="009479BE">
          <w:rPr>
            <w:rFonts w:ascii="Arial Narrow" w:hAnsi="Arial Narrow"/>
            <w:bCs w:val="0"/>
            <w:sz w:val="24"/>
          </w:rPr>
          <w:fldChar w:fldCharType="separate"/>
        </w:r>
      </w:ins>
      <w:ins w:id="737" w:author="Tohline, Chris" w:date="2016-12-02T15:34:00Z">
        <w:r w:rsidR="00551D04">
          <w:rPr>
            <w:rFonts w:ascii="Arial Narrow" w:hAnsi="Arial Narrow"/>
            <w:bCs w:val="0"/>
            <w:noProof/>
            <w:sz w:val="24"/>
          </w:rPr>
          <w:t>23</w:t>
        </w:r>
      </w:ins>
      <w:ins w:id="738" w:author="Tohline, Chris" w:date="2016-12-02T15:20:00Z">
        <w:r w:rsidRPr="009479BE">
          <w:rPr>
            <w:rFonts w:ascii="Arial Narrow" w:hAnsi="Arial Narrow"/>
            <w:bCs w:val="0"/>
            <w:sz w:val="24"/>
          </w:rPr>
          <w:fldChar w:fldCharType="end"/>
        </w:r>
        <w:bookmarkEnd w:id="734"/>
        <w:r w:rsidRPr="009479BE">
          <w:rPr>
            <w:rFonts w:ascii="Arial Narrow" w:hAnsi="Arial Narrow"/>
            <w:bCs w:val="0"/>
            <w:sz w:val="24"/>
          </w:rPr>
          <w:t>: Logic Changes from an Updated Measu</w:t>
        </w:r>
        <w:r>
          <w:rPr>
            <w:rFonts w:ascii="Arial Narrow" w:hAnsi="Arial Narrow"/>
            <w:bCs w:val="0"/>
            <w:sz w:val="24"/>
          </w:rPr>
          <w:t>re</w:t>
        </w:r>
        <w:bookmarkEnd w:id="735"/>
      </w:ins>
    </w:p>
    <w:p w14:paraId="0FEC54A8" w14:textId="2C557FBE" w:rsidR="00056F36" w:rsidRDefault="00056F36" w:rsidP="00056F36">
      <w:pPr>
        <w:pStyle w:val="Heading2"/>
        <w:numPr>
          <w:ilvl w:val="1"/>
          <w:numId w:val="1"/>
        </w:numPr>
        <w:rPr>
          <w:ins w:id="739" w:author="Tohline, Chris" w:date="2016-12-02T15:20:00Z"/>
        </w:rPr>
      </w:pPr>
      <w:bookmarkStart w:id="740" w:name="_Toc459271905"/>
      <w:bookmarkStart w:id="741" w:name="_Ref469075503"/>
      <w:bookmarkStart w:id="742" w:name="_Toc470193747"/>
      <w:ins w:id="743" w:author="Tohline, Chris" w:date="2016-12-02T15:20:00Z">
        <w:r>
          <w:t>Patient Compare View</w:t>
        </w:r>
        <w:bookmarkEnd w:id="740"/>
        <w:bookmarkEnd w:id="741"/>
        <w:bookmarkEnd w:id="742"/>
      </w:ins>
    </w:p>
    <w:p w14:paraId="78786BFF" w14:textId="0CA5B24B" w:rsidR="00056F36" w:rsidRDefault="00056F36" w:rsidP="00056F36">
      <w:pPr>
        <w:rPr>
          <w:ins w:id="744" w:author="Tohline, Chris" w:date="2016-12-02T15:20:00Z"/>
        </w:rPr>
      </w:pPr>
      <w:ins w:id="745" w:author="Tohline, Chris" w:date="2016-12-02T15:20:00Z">
        <w:r>
          <w:t xml:space="preserve">There are two ways to view the impact of measure updates on the patients. </w:t>
        </w:r>
        <w:del w:id="746" w:author="Frohman, Harold L" w:date="2016-12-11T20:03:00Z">
          <w:r w:rsidDel="001C7DA8">
            <w:delText xml:space="preserve"> </w:delText>
          </w:r>
        </w:del>
        <w:r>
          <w:t>The first way is from the Measure History view. Each of the status icons in Figure 2</w:t>
        </w:r>
      </w:ins>
      <w:ins w:id="747" w:author="Lizzie DeYoung" w:date="2016-12-12T10:56:00Z">
        <w:r w:rsidR="00F155DD">
          <w:t>2</w:t>
        </w:r>
      </w:ins>
      <w:ins w:id="748" w:author="Tohline, Chris" w:date="2016-12-02T15:20:00Z">
        <w:del w:id="749" w:author="Lizzie DeYoung" w:date="2016-12-12T10:56:00Z">
          <w:r w:rsidDel="00F155DD">
            <w:delText>1</w:delText>
          </w:r>
        </w:del>
        <w:r>
          <w:t xml:space="preserve"> are clickable links that will </w:t>
        </w:r>
        <w:del w:id="750" w:author="Frohman, Harold L" w:date="2016-12-11T20:05:00Z">
          <w:r w:rsidDel="001C7DA8">
            <w:delText>show</w:delText>
          </w:r>
        </w:del>
      </w:ins>
      <w:ins w:id="751" w:author="Frohman, Harold L" w:date="2016-12-11T20:05:00Z">
        <w:r w:rsidR="001C7DA8">
          <w:t>display</w:t>
        </w:r>
      </w:ins>
      <w:ins w:id="752" w:author="Tohline, Chris" w:date="2016-12-02T15:20:00Z">
        <w:r>
          <w:t xml:space="preserve"> </w:t>
        </w:r>
      </w:ins>
      <w:ins w:id="753" w:author="Frohman, Harold L" w:date="2016-12-11T20:05:00Z">
        <w:r w:rsidR="001C7DA8">
          <w:t xml:space="preserve">the </w:t>
        </w:r>
      </w:ins>
      <w:ins w:id="754" w:author="Tohline, Chris" w:date="2016-12-02T15:20:00Z">
        <w:r>
          <w:t>view in Figure 2</w:t>
        </w:r>
      </w:ins>
      <w:ins w:id="755" w:author="Lizzie DeYoung" w:date="2016-12-12T10:55:00Z">
        <w:r w:rsidR="00F155DD">
          <w:t>4</w:t>
        </w:r>
      </w:ins>
      <w:ins w:id="756" w:author="Tohline, Chris" w:date="2016-12-02T15:20:00Z">
        <w:del w:id="757" w:author="Lizzie DeYoung" w:date="2016-12-12T10:55:00Z">
          <w:r w:rsidDel="00F155DD">
            <w:delText>3</w:delText>
          </w:r>
        </w:del>
        <w:r>
          <w:t>.  In this view</w:t>
        </w:r>
      </w:ins>
      <w:ins w:id="758" w:author="Frohman, Harold L" w:date="2016-12-11T20:05:00Z">
        <w:r w:rsidR="001C7DA8">
          <w:t>,</w:t>
        </w:r>
      </w:ins>
      <w:ins w:id="759" w:author="Tohline, Chris" w:date="2016-12-02T15:20:00Z">
        <w:r>
          <w:t xml:space="preserve"> the left side shows what the patient </w:t>
        </w:r>
        <w:del w:id="760" w:author="Lizzie DeYoung" w:date="2016-12-12T10:56:00Z">
          <w:r w:rsidDel="00F155DD">
            <w:delText>looked like</w:delText>
          </w:r>
        </w:del>
      </w:ins>
      <w:ins w:id="761" w:author="Lizzie DeYoung" w:date="2016-12-12T10:56:00Z">
        <w:r w:rsidR="00F155DD">
          <w:t>calculated</w:t>
        </w:r>
      </w:ins>
      <w:ins w:id="762" w:author="Tohline, Chris" w:date="2016-12-02T15:20:00Z">
        <w:r>
          <w:t xml:space="preserve"> before the measure was updated (uploaded). </w:t>
        </w:r>
        <w:del w:id="763" w:author="Frohman, Harold L" w:date="2016-12-11T20:05:00Z">
          <w:r w:rsidDel="001C7DA8">
            <w:delText xml:space="preserve"> </w:delText>
          </w:r>
        </w:del>
        <w:r>
          <w:t xml:space="preserve">The right side shows </w:t>
        </w:r>
        <w:del w:id="764" w:author="Frohman, Harold L" w:date="2016-12-11T20:05:00Z">
          <w:r w:rsidDel="001C7DA8">
            <w:delText xml:space="preserve">what </w:delText>
          </w:r>
        </w:del>
        <w:r>
          <w:t xml:space="preserve">how the patient </w:t>
        </w:r>
        <w:del w:id="765" w:author="Lizzie DeYoung" w:date="2016-12-12T10:56:00Z">
          <w:r w:rsidDel="00F155DD">
            <w:delText>calculates as a result of the measure update</w:delText>
          </w:r>
        </w:del>
      </w:ins>
      <w:ins w:id="766" w:author="Lizzie DeYoung" w:date="2016-12-12T10:56:00Z">
        <w:r w:rsidR="00F155DD">
          <w:t>calculated after the measure was updated (uploaded)</w:t>
        </w:r>
      </w:ins>
      <w:ins w:id="767" w:author="Tohline, Chris" w:date="2016-12-02T15:20:00Z">
        <w:r>
          <w:t xml:space="preserve">. </w:t>
        </w:r>
        <w:del w:id="768" w:author="Frohman, Harold L" w:date="2016-12-11T20:05:00Z">
          <w:r w:rsidDel="001C7DA8">
            <w:delText xml:space="preserve"> </w:delText>
          </w:r>
        </w:del>
        <w:r>
          <w:t xml:space="preserve">It is important to remember </w:t>
        </w:r>
        <w:del w:id="769" w:author="Frohman, Harold L" w:date="2016-12-11T20:05:00Z">
          <w:r w:rsidDel="001C7DA8">
            <w:delText xml:space="preserve">here </w:delText>
          </w:r>
        </w:del>
        <w:r>
          <w:t xml:space="preserve">that nothing about the patient itself has changed; only the measure logic has changed.  </w:t>
        </w:r>
      </w:ins>
    </w:p>
    <w:p w14:paraId="3ED413F7" w14:textId="0D618F9A" w:rsidR="00056F36" w:rsidRDefault="00056F36" w:rsidP="00056F36">
      <w:pPr>
        <w:rPr>
          <w:ins w:id="770" w:author="Tohline, Chris" w:date="2016-12-02T15:20:00Z"/>
          <w:noProof/>
        </w:rPr>
      </w:pPr>
      <w:ins w:id="771" w:author="Tohline, Chris" w:date="2016-12-02T15:20:00Z">
        <w:r>
          <w:lastRenderedPageBreak/>
          <w:t>The second way to view the Compare View is from the button within the Patient Builder (Icon #7 in</w:t>
        </w:r>
      </w:ins>
      <w:ins w:id="772" w:author="Tohline, Chris" w:date="2016-12-02T16:21:00Z">
        <w:r w:rsidR="00FE4866">
          <w:t xml:space="preserve"> </w:t>
        </w:r>
        <w:r w:rsidR="00FE4866">
          <w:fldChar w:fldCharType="begin"/>
        </w:r>
        <w:r w:rsidR="00FE4866">
          <w:instrText xml:space="preserve"> REF _Ref468456447 </w:instrText>
        </w:r>
      </w:ins>
      <w:r w:rsidR="00FE4866">
        <w:fldChar w:fldCharType="separate"/>
      </w:r>
      <w:ins w:id="773" w:author="Tohline, Chris" w:date="2016-12-02T16:21:00Z">
        <w:r w:rsidR="00FE4866">
          <w:t xml:space="preserve">Figure </w:t>
        </w:r>
        <w:r w:rsidR="00FE4866">
          <w:rPr>
            <w:noProof/>
          </w:rPr>
          <w:t>16</w:t>
        </w:r>
        <w:r w:rsidR="00FE4866">
          <w:fldChar w:fldCharType="end"/>
        </w:r>
      </w:ins>
      <w:ins w:id="774" w:author="Tohline, Chris" w:date="2016-12-02T15:20:00Z">
        <w:r>
          <w:t xml:space="preserve">). When clicked, it displays the </w:t>
        </w:r>
        <w:del w:id="775" w:author="Frohman, Harold L" w:date="2016-12-11T20:05:00Z">
          <w:r w:rsidDel="001C7DA8">
            <w:delText>following</w:delText>
          </w:r>
          <w:r w:rsidRPr="002304D8" w:rsidDel="001C7DA8">
            <w:rPr>
              <w:noProof/>
            </w:rPr>
            <w:delText xml:space="preserve"> </w:delText>
          </w:r>
        </w:del>
        <w:r>
          <w:rPr>
            <w:noProof/>
          </w:rPr>
          <w:t>pop-up window</w:t>
        </w:r>
      </w:ins>
      <w:ins w:id="776" w:author="Frohman, Harold L" w:date="2016-12-11T20:06:00Z">
        <w:r w:rsidR="001C7DA8">
          <w:rPr>
            <w:noProof/>
          </w:rPr>
          <w:t xml:space="preserve"> in Figure 24</w:t>
        </w:r>
      </w:ins>
      <w:ins w:id="777" w:author="Tohline, Chris" w:date="2016-12-02T15:20:00Z">
        <w:r>
          <w:rPr>
            <w:noProof/>
          </w:rPr>
          <w:t xml:space="preserve">. This Compare View shows how the </w:t>
        </w:r>
      </w:ins>
      <w:ins w:id="778" w:author="Lizzie DeYoung" w:date="2016-12-12T10:57:00Z">
        <w:r w:rsidR="00F155DD">
          <w:rPr>
            <w:noProof/>
          </w:rPr>
          <w:t>p</w:t>
        </w:r>
      </w:ins>
      <w:ins w:id="779" w:author="Tohline, Chris" w:date="2016-12-02T15:20:00Z">
        <w:del w:id="780" w:author="Lizzie DeYoung" w:date="2016-12-12T10:57:00Z">
          <w:r w:rsidDel="00F155DD">
            <w:rPr>
              <w:noProof/>
            </w:rPr>
            <w:delText>P</w:delText>
          </w:r>
        </w:del>
        <w:r>
          <w:rPr>
            <w:noProof/>
          </w:rPr>
          <w:t xml:space="preserve">atient calculated after the most recent measure upload compared with how they are calculating currently (as the patient is being edited). </w:t>
        </w:r>
        <w:del w:id="781" w:author="Frohman, Harold L" w:date="2016-12-11T20:06:00Z">
          <w:r w:rsidDel="001C7DA8">
            <w:rPr>
              <w:noProof/>
            </w:rPr>
            <w:delText xml:space="preserve"> </w:delText>
          </w:r>
        </w:del>
        <w:r>
          <w:rPr>
            <w:noProof/>
          </w:rPr>
          <w:t xml:space="preserve">The purpose of this view is to show the user how the realtime edits they are making </w:t>
        </w:r>
      </w:ins>
      <w:ins w:id="782" w:author="Lizzie DeYoung" w:date="2016-12-12T10:58:00Z">
        <w:r w:rsidR="00256F85">
          <w:rPr>
            <w:noProof/>
          </w:rPr>
          <w:t xml:space="preserve">are </w:t>
        </w:r>
      </w:ins>
      <w:ins w:id="783" w:author="Tohline, Chris" w:date="2016-12-02T15:20:00Z">
        <w:del w:id="784" w:author="Frohman, Harold L" w:date="2016-12-11T20:06:00Z">
          <w:r w:rsidDel="001C7DA8">
            <w:rPr>
              <w:noProof/>
            </w:rPr>
            <w:delText xml:space="preserve">are </w:delText>
          </w:r>
        </w:del>
        <w:r>
          <w:rPr>
            <w:noProof/>
          </w:rPr>
          <w:t>chang</w:t>
        </w:r>
      </w:ins>
      <w:ins w:id="785" w:author="Lizzie DeYoung" w:date="2016-12-12T10:58:00Z">
        <w:r w:rsidR="00256F85">
          <w:rPr>
            <w:noProof/>
          </w:rPr>
          <w:t>ing how the patient calculates against the measure</w:t>
        </w:r>
      </w:ins>
      <w:ins w:id="786" w:author="Lizzie DeYoung" w:date="2016-12-12T10:59:00Z">
        <w:r w:rsidR="005C4D43">
          <w:rPr>
            <w:noProof/>
          </w:rPr>
          <w:t xml:space="preserve"> compared to the patient calculation at measure upload.</w:t>
        </w:r>
      </w:ins>
      <w:ins w:id="787" w:author="Frohman, Harold L" w:date="2016-12-11T20:06:00Z">
        <w:del w:id="788" w:author="Lizzie DeYoung" w:date="2016-12-12T10:58:00Z">
          <w:r w:rsidR="001C7DA8" w:rsidDel="00256F85">
            <w:rPr>
              <w:noProof/>
            </w:rPr>
            <w:delText>e</w:delText>
          </w:r>
        </w:del>
      </w:ins>
      <w:ins w:id="789" w:author="Tohline, Chris" w:date="2016-12-02T15:20:00Z">
        <w:del w:id="790" w:author="Frohman, Harold L" w:date="2016-12-11T20:06:00Z">
          <w:r w:rsidDel="001C7DA8">
            <w:rPr>
              <w:noProof/>
            </w:rPr>
            <w:delText>ing</w:delText>
          </w:r>
        </w:del>
        <w:r>
          <w:rPr>
            <w:noProof/>
          </w:rPr>
          <w:t xml:space="preserve"> </w:t>
        </w:r>
        <w:del w:id="791" w:author="Lizzie DeYoung" w:date="2016-12-12T10:59:00Z">
          <w:r w:rsidDel="005C4D43">
            <w:rPr>
              <w:noProof/>
            </w:rPr>
            <w:delText xml:space="preserve">the calculation of the patient as compared to the snapshot of the patient as of the last measure update.  </w:delText>
          </w:r>
        </w:del>
      </w:ins>
    </w:p>
    <w:p w14:paraId="690ECE28" w14:textId="77777777" w:rsidR="00056F36" w:rsidRDefault="00056F36" w:rsidP="00056F36">
      <w:pPr>
        <w:rPr>
          <w:ins w:id="792" w:author="Tohline, Chris" w:date="2016-12-02T15:20:00Z"/>
          <w:noProof/>
        </w:rPr>
      </w:pPr>
      <w:ins w:id="793" w:author="Tohline, Chris" w:date="2016-12-02T15:20:00Z">
        <w:r>
          <w:rPr>
            <w:noProof/>
          </w:rPr>
          <w:t xml:space="preserve">The compare button on the Patient Builder screen is only visible if the patient was present when the measure was last updated. </w:t>
        </w:r>
      </w:ins>
    </w:p>
    <w:p w14:paraId="7807D627" w14:textId="77777777" w:rsidR="00056F36" w:rsidRDefault="00056F36" w:rsidP="00056F36">
      <w:pPr>
        <w:rPr>
          <w:ins w:id="794" w:author="Tohline, Chris" w:date="2016-12-02T15:20:00Z"/>
        </w:rPr>
      </w:pPr>
      <w:ins w:id="795" w:author="Tohline, Chris" w:date="2016-12-02T15:20:00Z">
        <w:r w:rsidRPr="002304D8">
          <w:rPr>
            <w:noProof/>
          </w:rPr>
          <w:drawing>
            <wp:inline distT="0" distB="0" distL="0" distR="0" wp14:anchorId="4046A8E9" wp14:editId="05708EDA">
              <wp:extent cx="5943600" cy="2901950"/>
              <wp:effectExtent l="0" t="0" r="0" b="0"/>
              <wp:docPr id="48" name="Picture 48" descr="Figure 24 displays two columns. On the left we see how the patient compared against the measure logic in the previous version of the measure. On the right we see how the patient compares against the measure logic on the new version of the measure" title="Figure 24: Patient Compa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01950"/>
                      </a:xfrm>
                      <a:prstGeom prst="rect">
                        <a:avLst/>
                      </a:prstGeom>
                    </pic:spPr>
                  </pic:pic>
                </a:graphicData>
              </a:graphic>
            </wp:inline>
          </w:drawing>
        </w:r>
      </w:ins>
    </w:p>
    <w:p w14:paraId="5FAF9F83" w14:textId="2FF8F9B4" w:rsidR="00056F36" w:rsidRPr="006C6BDE" w:rsidRDefault="00056F36" w:rsidP="00056F36">
      <w:pPr>
        <w:pStyle w:val="Caption"/>
        <w:jc w:val="center"/>
        <w:rPr>
          <w:ins w:id="796" w:author="Tohline, Chris" w:date="2016-12-02T15:20:00Z"/>
          <w:rFonts w:ascii="Arial Narrow" w:hAnsi="Arial Narrow"/>
          <w:bCs w:val="0"/>
          <w:sz w:val="24"/>
        </w:rPr>
      </w:pPr>
      <w:bookmarkStart w:id="797" w:name="_Ref459194269"/>
      <w:bookmarkStart w:id="798" w:name="_Toc459271939"/>
      <w:ins w:id="799" w:author="Tohline, Chris" w:date="2016-12-02T15:20:00Z">
        <w:r w:rsidRPr="006C6BDE">
          <w:rPr>
            <w:rFonts w:ascii="Arial Narrow" w:hAnsi="Arial Narrow"/>
            <w:bCs w:val="0"/>
            <w:sz w:val="24"/>
          </w:rPr>
          <w:t xml:space="preserve">Figure </w:t>
        </w:r>
        <w:r w:rsidRPr="006C6BDE">
          <w:rPr>
            <w:rFonts w:ascii="Arial Narrow" w:hAnsi="Arial Narrow"/>
            <w:bCs w:val="0"/>
            <w:sz w:val="24"/>
          </w:rPr>
          <w:fldChar w:fldCharType="begin"/>
        </w:r>
        <w:r w:rsidRPr="006C6BDE">
          <w:rPr>
            <w:rFonts w:ascii="Arial Narrow" w:hAnsi="Arial Narrow"/>
            <w:bCs w:val="0"/>
            <w:sz w:val="24"/>
          </w:rPr>
          <w:instrText xml:space="preserve"> SEQ Figure \* ARABIC </w:instrText>
        </w:r>
        <w:r w:rsidRPr="006C6BDE">
          <w:rPr>
            <w:rFonts w:ascii="Arial Narrow" w:hAnsi="Arial Narrow"/>
            <w:bCs w:val="0"/>
            <w:sz w:val="24"/>
          </w:rPr>
          <w:fldChar w:fldCharType="separate"/>
        </w:r>
      </w:ins>
      <w:ins w:id="800" w:author="Tohline, Chris" w:date="2016-12-02T15:34:00Z">
        <w:r w:rsidR="00551D04">
          <w:rPr>
            <w:rFonts w:ascii="Arial Narrow" w:hAnsi="Arial Narrow"/>
            <w:bCs w:val="0"/>
            <w:noProof/>
            <w:sz w:val="24"/>
          </w:rPr>
          <w:t>24</w:t>
        </w:r>
      </w:ins>
      <w:ins w:id="801" w:author="Tohline, Chris" w:date="2016-12-02T15:20:00Z">
        <w:r w:rsidRPr="006C6BDE">
          <w:rPr>
            <w:rFonts w:ascii="Arial Narrow" w:hAnsi="Arial Narrow"/>
            <w:bCs w:val="0"/>
            <w:sz w:val="24"/>
          </w:rPr>
          <w:fldChar w:fldCharType="end"/>
        </w:r>
        <w:bookmarkEnd w:id="797"/>
        <w:r w:rsidRPr="006C6BDE">
          <w:rPr>
            <w:rFonts w:ascii="Arial Narrow" w:hAnsi="Arial Narrow"/>
            <w:bCs w:val="0"/>
            <w:sz w:val="24"/>
          </w:rPr>
          <w:t>: Patient Compare View</w:t>
        </w:r>
        <w:bookmarkEnd w:id="798"/>
      </w:ins>
    </w:p>
    <w:p w14:paraId="6C51EBFE" w14:textId="77777777" w:rsidR="00C567ED" w:rsidRPr="00C567ED" w:rsidRDefault="00C567ED" w:rsidP="00C567ED"/>
    <w:p w14:paraId="1DD76763" w14:textId="77777777" w:rsidR="00C34ED1" w:rsidRDefault="00A628CE">
      <w:pPr>
        <w:pStyle w:val="Heading1"/>
      </w:pPr>
      <w:bookmarkStart w:id="802" w:name="_Ref469068854"/>
      <w:bookmarkStart w:id="803" w:name="_Toc470193748"/>
      <w:r>
        <w:t>Patient Dashboard</w:t>
      </w:r>
      <w:bookmarkEnd w:id="668"/>
      <w:bookmarkEnd w:id="669"/>
      <w:bookmarkEnd w:id="802"/>
      <w:bookmarkEnd w:id="803"/>
    </w:p>
    <w:p w14:paraId="6BA5FB08" w14:textId="77777777" w:rsidR="00C34ED1" w:rsidRDefault="00A628CE">
      <w:pPr>
        <w:pStyle w:val="Heading2"/>
      </w:pPr>
      <w:bookmarkStart w:id="804" w:name="_Toc470193749"/>
      <w:r>
        <w:t>Overview</w:t>
      </w:r>
      <w:bookmarkEnd w:id="804"/>
    </w:p>
    <w:p w14:paraId="599C5957" w14:textId="40022F6A" w:rsidR="00C34ED1" w:rsidRDefault="00A628CE">
      <w:r>
        <w:t>The Patient Dashboard, shown in</w:t>
      </w:r>
      <w:ins w:id="805" w:author="Tohline, Chris" w:date="2016-12-12T10:39:00Z">
        <w:r w:rsidR="00090AE9">
          <w:t xml:space="preserve"> </w:t>
        </w:r>
      </w:ins>
      <w:del w:id="806" w:author="Tohline, Chris" w:date="2016-12-12T10:38:00Z">
        <w:r w:rsidDel="00090AE9">
          <w:delText xml:space="preserve"> Figure </w:delText>
        </w:r>
        <w:commentRangeStart w:id="807"/>
        <w:commentRangeStart w:id="808"/>
        <w:r w:rsidDel="00090AE9">
          <w:delText>21</w:delText>
        </w:r>
        <w:commentRangeEnd w:id="807"/>
        <w:r w:rsidR="001C7DA8" w:rsidDel="00090AE9">
          <w:rPr>
            <w:rStyle w:val="CommentReference"/>
          </w:rPr>
          <w:commentReference w:id="807"/>
        </w:r>
      </w:del>
      <w:commentRangeEnd w:id="808"/>
      <w:r w:rsidR="00090AE9">
        <w:rPr>
          <w:rStyle w:val="CommentReference"/>
        </w:rPr>
        <w:commentReference w:id="808"/>
      </w:r>
      <w:ins w:id="809" w:author="Tohline, Chris" w:date="2016-12-12T10:39:00Z">
        <w:r w:rsidR="00090AE9">
          <w:fldChar w:fldCharType="begin"/>
        </w:r>
        <w:r w:rsidR="00090AE9">
          <w:instrText xml:space="preserve"> REF _Ref459203837 \h </w:instrText>
        </w:r>
      </w:ins>
      <w:r w:rsidR="00090AE9">
        <w:fldChar w:fldCharType="separate"/>
      </w:r>
      <w:ins w:id="810" w:author="Tohline, Chris" w:date="2016-12-12T10:39:00Z">
        <w:r w:rsidR="00090AE9">
          <w:t xml:space="preserve">Figure </w:t>
        </w:r>
        <w:r w:rsidR="00090AE9">
          <w:rPr>
            <w:noProof/>
          </w:rPr>
          <w:t>25</w:t>
        </w:r>
        <w:r w:rsidR="00090AE9">
          <w:fldChar w:fldCharType="end"/>
        </w:r>
      </w:ins>
      <w:r>
        <w:t>, provides a comprehensive view of patient information and how each patient calculates. The goal of the Patient Dashboard is to support test-deck planning for measure developers. Using the Patient Dashboard, measure developers can sort and filter patients, edit multiple patients at a time using the inline editing feature, and edit data criteria on a patient using the modal pop-up editor.</w:t>
      </w:r>
    </w:p>
    <w:p w14:paraId="5E1C4D20" w14:textId="3DE44FA3" w:rsidR="00C34ED1" w:rsidRDefault="00A628CE">
      <w:r>
        <w:t xml:space="preserve">The Patient Dashboard contains the following UI elements (as indicated by their item numbers in </w:t>
      </w:r>
      <w:r>
        <w:fldChar w:fldCharType="begin"/>
      </w:r>
      <w:r>
        <w:instrText xml:space="preserve"> REF _Ref459203837 \h  \* MERGEFORMAT </w:instrText>
      </w:r>
      <w:r>
        <w:fldChar w:fldCharType="separate"/>
      </w:r>
      <w:ins w:id="811" w:author="Tohline, Chris" w:date="2016-12-02T15:34:00Z">
        <w:r w:rsidR="00551D04">
          <w:t>Figure 25</w:t>
        </w:r>
      </w:ins>
      <w:del w:id="812" w:author="Tohline, Chris" w:date="2016-12-02T15:34:00Z">
        <w:r w:rsidDel="00551D04">
          <w:delText>Figure 21</w:delText>
        </w:r>
      </w:del>
      <w:r>
        <w:fldChar w:fldCharType="end"/>
      </w:r>
      <w:r>
        <w:t>):</w:t>
      </w:r>
    </w:p>
    <w:p w14:paraId="7EC79B63" w14:textId="77777777" w:rsidR="00C34ED1" w:rsidRDefault="00A628CE">
      <w:pPr>
        <w:pStyle w:val="NumberedList"/>
        <w:numPr>
          <w:ilvl w:val="0"/>
          <w:numId w:val="48"/>
        </w:numPr>
      </w:pPr>
      <w:r>
        <w:t>CMS ID – Displays the CMS ID for the measure.</w:t>
      </w:r>
    </w:p>
    <w:p w14:paraId="4AA13234" w14:textId="77777777" w:rsidR="00C34ED1" w:rsidRDefault="00A628CE">
      <w:pPr>
        <w:pStyle w:val="NumberedList"/>
        <w:numPr>
          <w:ilvl w:val="0"/>
          <w:numId w:val="48"/>
        </w:numPr>
      </w:pPr>
      <w:r>
        <w:t>Measure Subpopulations or Stratifications – Allows access to different subpopulations or stratifications in the measure.</w:t>
      </w:r>
    </w:p>
    <w:p w14:paraId="250FDDDE" w14:textId="514FF7A2" w:rsidR="00C34ED1" w:rsidRDefault="00A628CE">
      <w:pPr>
        <w:pStyle w:val="NumberedList"/>
        <w:numPr>
          <w:ilvl w:val="0"/>
          <w:numId w:val="48"/>
        </w:numPr>
      </w:pPr>
      <w:r>
        <w:lastRenderedPageBreak/>
        <w:t>Create Patient – Allows the creation of a new patient in a Patient Builder view (</w:t>
      </w:r>
      <w:ins w:id="813" w:author="Tohline, Chris" w:date="2016-12-02T16:22:00Z">
        <w:r w:rsidR="00FE4866">
          <w:fldChar w:fldCharType="begin"/>
        </w:r>
        <w:r w:rsidR="00FE4866">
          <w:instrText xml:space="preserve"> REF _Ref468456447 </w:instrText>
        </w:r>
      </w:ins>
      <w:r w:rsidR="00FE4866">
        <w:fldChar w:fldCharType="separate"/>
      </w:r>
      <w:ins w:id="814" w:author="Tohline, Chris" w:date="2016-12-02T16:22:00Z">
        <w:r w:rsidR="00FE4866">
          <w:t xml:space="preserve">Figure </w:t>
        </w:r>
        <w:r w:rsidR="00FE4866">
          <w:rPr>
            <w:noProof/>
          </w:rPr>
          <w:t>16</w:t>
        </w:r>
        <w:r w:rsidR="00FE4866">
          <w:fldChar w:fldCharType="end"/>
        </w:r>
      </w:ins>
      <w:del w:id="815" w:author="Tohline, Chris" w:date="2016-12-02T16:22:00Z">
        <w:r w:rsidDel="00FE4866">
          <w:fldChar w:fldCharType="begin"/>
        </w:r>
        <w:r w:rsidDel="00FE4866">
          <w:delInstrText xml:space="preserve"> REF _Ref440364143 \h </w:delInstrText>
        </w:r>
        <w:r w:rsidDel="00FE4866">
          <w:fldChar w:fldCharType="separate"/>
        </w:r>
      </w:del>
      <w:del w:id="816" w:author="Tohline, Chris" w:date="2016-12-02T15:34:00Z">
        <w:r w:rsidDel="00551D04">
          <w:delText>Figure </w:delText>
        </w:r>
        <w:r w:rsidDel="00551D04">
          <w:rPr>
            <w:noProof/>
          </w:rPr>
          <w:delText>15</w:delText>
        </w:r>
      </w:del>
      <w:del w:id="817" w:author="Tohline, Chris" w:date="2016-12-02T16:22:00Z">
        <w:r w:rsidDel="00FE4866">
          <w:fldChar w:fldCharType="end"/>
        </w:r>
      </w:del>
      <w:r>
        <w:t>).</w:t>
      </w:r>
    </w:p>
    <w:p w14:paraId="6CBF537B" w14:textId="77777777" w:rsidR="00C34ED1" w:rsidRDefault="00A628CE">
      <w:pPr>
        <w:pStyle w:val="NumberedList"/>
        <w:numPr>
          <w:ilvl w:val="0"/>
          <w:numId w:val="48"/>
        </w:numPr>
      </w:pPr>
      <w:r>
        <w:t>Population Navigation – Allows a user to jump to a particular population to easily view the logic contained in that population.</w:t>
      </w:r>
    </w:p>
    <w:p w14:paraId="02F27A9E" w14:textId="77777777" w:rsidR="00C34ED1" w:rsidRDefault="00A628CE">
      <w:pPr>
        <w:pStyle w:val="NumberedList"/>
        <w:numPr>
          <w:ilvl w:val="0"/>
          <w:numId w:val="48"/>
        </w:numPr>
      </w:pPr>
      <w:r>
        <w:t>Options – Contains options for the patient, including inline editing, modal editing, and deletion.</w:t>
      </w:r>
    </w:p>
    <w:p w14:paraId="2B56A64A" w14:textId="77777777" w:rsidR="00C34ED1" w:rsidRDefault="00A628CE">
      <w:pPr>
        <w:pStyle w:val="NumberedList"/>
        <w:numPr>
          <w:ilvl w:val="0"/>
          <w:numId w:val="48"/>
        </w:numPr>
      </w:pPr>
      <w:r>
        <w:t>Result – Shows the calculation result for a particular patient.</w:t>
      </w:r>
    </w:p>
    <w:p w14:paraId="363622C7" w14:textId="77777777" w:rsidR="00C34ED1" w:rsidRDefault="00A628CE">
      <w:pPr>
        <w:pStyle w:val="NumberedList"/>
        <w:numPr>
          <w:ilvl w:val="0"/>
          <w:numId w:val="48"/>
        </w:numPr>
      </w:pPr>
      <w:r>
        <w:t>Actual – Shows the actual results for each patient. If there is a discrepancy between the actual result and the expected result, this is highlighted using a red outline.</w:t>
      </w:r>
    </w:p>
    <w:p w14:paraId="55E0F81F" w14:textId="77777777" w:rsidR="00C34ED1" w:rsidRDefault="00A628CE">
      <w:pPr>
        <w:pStyle w:val="NumberedList"/>
        <w:numPr>
          <w:ilvl w:val="0"/>
          <w:numId w:val="48"/>
        </w:numPr>
      </w:pPr>
      <w:r>
        <w:t>Expected – Shows the expected results for each patient.</w:t>
      </w:r>
    </w:p>
    <w:p w14:paraId="329B9035" w14:textId="77777777" w:rsidR="00C34ED1" w:rsidRDefault="00A628CE">
      <w:pPr>
        <w:pStyle w:val="NumberedList"/>
        <w:numPr>
          <w:ilvl w:val="0"/>
          <w:numId w:val="48"/>
        </w:numPr>
      </w:pPr>
      <w:r>
        <w:t>Measure Details – Allows the user to navigate to the Measure View page.</w:t>
      </w:r>
    </w:p>
    <w:p w14:paraId="14F81E05" w14:textId="77777777" w:rsidR="00C34ED1" w:rsidRDefault="00A628CE">
      <w:pPr>
        <w:pStyle w:val="NumberedList"/>
        <w:numPr>
          <w:ilvl w:val="0"/>
          <w:numId w:val="48"/>
        </w:numPr>
      </w:pPr>
      <w:r>
        <w:t>Patient Dashboard – Allows the user to navigate to the Patient Dashboard page.</w:t>
      </w:r>
    </w:p>
    <w:p w14:paraId="0DA4545A" w14:textId="77777777" w:rsidR="00C34ED1" w:rsidRDefault="00A628CE">
      <w:pPr>
        <w:pStyle w:val="NumberedList"/>
        <w:numPr>
          <w:ilvl w:val="0"/>
          <w:numId w:val="48"/>
        </w:numPr>
      </w:pPr>
      <w:r>
        <w:t>View patient table without scrolling features – Shows a 508-compliant version of the table.</w:t>
      </w:r>
    </w:p>
    <w:p w14:paraId="7444AC73" w14:textId="77777777" w:rsidR="00C34ED1" w:rsidRDefault="00A628CE">
      <w:pPr>
        <w:pStyle w:val="NumberedList"/>
        <w:numPr>
          <w:ilvl w:val="0"/>
          <w:numId w:val="48"/>
        </w:numPr>
      </w:pPr>
      <w:r>
        <w:t>Search – Allows a user to filter the list of patients displayed.</w:t>
      </w:r>
    </w:p>
    <w:p w14:paraId="0998BAFB" w14:textId="77777777" w:rsidR="00C34ED1" w:rsidRDefault="00A628CE">
      <w:pPr>
        <w:pStyle w:val="Figure"/>
        <w:rPr>
          <w:b w:val="0"/>
        </w:rPr>
      </w:pPr>
      <w:r>
        <w:rPr>
          <w:noProof/>
        </w:rPr>
        <w:drawing>
          <wp:inline distT="0" distB="0" distL="0" distR="0" wp14:anchorId="12887C38" wp14:editId="1048F54B">
            <wp:extent cx="5943600" cy="3306445"/>
            <wp:effectExtent l="19050" t="19050" r="19050" b="27305"/>
            <wp:docPr id="38" name="Picture 38" descr="This figure shows a screen capture for the Patient Dashboard View, as described in the text immediately preceding the figure." title="Figure 25: Patient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06445"/>
                    </a:xfrm>
                    <a:prstGeom prst="rect">
                      <a:avLst/>
                    </a:prstGeom>
                    <a:ln>
                      <a:solidFill>
                        <a:schemeClr val="tx1"/>
                      </a:solidFill>
                    </a:ln>
                  </pic:spPr>
                </pic:pic>
              </a:graphicData>
            </a:graphic>
          </wp:inline>
        </w:drawing>
      </w:r>
    </w:p>
    <w:p w14:paraId="4349E4C2" w14:textId="1B90B708" w:rsidR="00C34ED1" w:rsidRDefault="00A628CE">
      <w:pPr>
        <w:pStyle w:val="FigureCaption"/>
      </w:pPr>
      <w:bookmarkStart w:id="818" w:name="_Ref459203837"/>
      <w:bookmarkStart w:id="819" w:name="_Toc467272011"/>
      <w:r>
        <w:t xml:space="preserve">Figure </w:t>
      </w:r>
      <w:fldSimple w:instr=" SEQ Figure \* ARABIC ">
        <w:ins w:id="820" w:author="Tohline, Chris" w:date="2016-12-02T15:34:00Z">
          <w:r w:rsidR="00551D04">
            <w:rPr>
              <w:noProof/>
            </w:rPr>
            <w:t>25</w:t>
          </w:r>
        </w:ins>
        <w:del w:id="821" w:author="Tohline, Chris" w:date="2016-12-02T15:34:00Z">
          <w:r w:rsidDel="00551D04">
            <w:rPr>
              <w:noProof/>
            </w:rPr>
            <w:delText>21</w:delText>
          </w:r>
        </w:del>
      </w:fldSimple>
      <w:bookmarkEnd w:id="818"/>
      <w:r>
        <w:rPr>
          <w:bCs/>
        </w:rPr>
        <w:t>.</w:t>
      </w:r>
      <w:r>
        <w:t xml:space="preserve"> Patient Dashboard View</w:t>
      </w:r>
      <w:bookmarkEnd w:id="819"/>
    </w:p>
    <w:p w14:paraId="04D9BB73" w14:textId="6AFE5215" w:rsidR="00C34ED1" w:rsidRDefault="00A628CE">
      <w:r>
        <w:t xml:space="preserve">The Patient Dashboard’s logic sections, as shown in </w:t>
      </w:r>
      <w:r>
        <w:fldChar w:fldCharType="begin"/>
      </w:r>
      <w:r>
        <w:instrText xml:space="preserve"> REF _Ref459206432 \h  \* MERGEFORMAT </w:instrText>
      </w:r>
      <w:r>
        <w:fldChar w:fldCharType="separate"/>
      </w:r>
      <w:ins w:id="822" w:author="Tohline, Chris" w:date="2016-12-02T15:34:00Z">
        <w:r w:rsidR="00551D04">
          <w:t>Figure 26</w:t>
        </w:r>
      </w:ins>
      <w:del w:id="823" w:author="Tohline, Chris" w:date="2016-12-02T15:34:00Z">
        <w:r w:rsidDel="00551D04">
          <w:delText>Figure 22</w:delText>
        </w:r>
      </w:del>
      <w:r>
        <w:fldChar w:fldCharType="end"/>
      </w:r>
      <w:r>
        <w:t>, contain the following UI elements:</w:t>
      </w:r>
    </w:p>
    <w:p w14:paraId="2FF8DD81" w14:textId="77777777" w:rsidR="00C34ED1" w:rsidRDefault="00A628CE">
      <w:pPr>
        <w:pStyle w:val="NumberedList"/>
        <w:numPr>
          <w:ilvl w:val="0"/>
          <w:numId w:val="58"/>
        </w:numPr>
      </w:pPr>
      <w:r>
        <w:t>Population Header – Displays the population name for that section of logic.</w:t>
      </w:r>
    </w:p>
    <w:p w14:paraId="79567693" w14:textId="77777777" w:rsidR="00C34ED1" w:rsidRDefault="00A628CE">
      <w:pPr>
        <w:pStyle w:val="NumberedList"/>
        <w:numPr>
          <w:ilvl w:val="0"/>
          <w:numId w:val="58"/>
        </w:numPr>
      </w:pPr>
      <w:r>
        <w:lastRenderedPageBreak/>
        <w:t>Logic – Displays first-tier logic for a particular population. This will either be a single logic statement, a variable, or a compound logic statement (a logic statement with several sub-logic statements).</w:t>
      </w:r>
    </w:p>
    <w:p w14:paraId="050FE802" w14:textId="77777777" w:rsidR="00C34ED1" w:rsidRDefault="00A628CE">
      <w:pPr>
        <w:pStyle w:val="NumberedList"/>
        <w:numPr>
          <w:ilvl w:val="0"/>
          <w:numId w:val="58"/>
        </w:numPr>
      </w:pPr>
      <w:r>
        <w:t>Logic Scrollbar – Allows a user to scroll to see the complete text of a logic if it is too long.</w:t>
      </w:r>
    </w:p>
    <w:p w14:paraId="4E4438EB" w14:textId="77777777" w:rsidR="00C34ED1" w:rsidRDefault="00A628CE">
      <w:pPr>
        <w:pStyle w:val="NumberedList"/>
        <w:numPr>
          <w:ilvl w:val="0"/>
          <w:numId w:val="58"/>
        </w:numPr>
      </w:pPr>
      <w:r>
        <w:t>Details – Allows a user to see how the patient referenced in the row calculates against the logic referenced in the column. This includes information about the sub-clauses of the referenced logic and also shows the logic included in any variables contained in the referenced logic.</w:t>
      </w:r>
    </w:p>
    <w:p w14:paraId="2A485EF2" w14:textId="77777777" w:rsidR="00C34ED1" w:rsidRDefault="00A628CE">
      <w:pPr>
        <w:pStyle w:val="NumberedList"/>
        <w:numPr>
          <w:ilvl w:val="0"/>
          <w:numId w:val="58"/>
        </w:numPr>
      </w:pPr>
      <w:r>
        <w:t>Detail View – The details displayed in this view are described in item #4.</w:t>
      </w:r>
    </w:p>
    <w:p w14:paraId="356F4002" w14:textId="77777777" w:rsidR="00C34ED1" w:rsidRDefault="00A628CE">
      <w:pPr>
        <w:pStyle w:val="Figure"/>
        <w:rPr>
          <w:b w:val="0"/>
        </w:rPr>
      </w:pPr>
      <w:r>
        <w:rPr>
          <w:noProof/>
        </w:rPr>
        <w:drawing>
          <wp:inline distT="0" distB="0" distL="0" distR="0" wp14:anchorId="690054EE" wp14:editId="00D3D637">
            <wp:extent cx="5669280" cy="3803904"/>
            <wp:effectExtent l="19050" t="19050" r="26670" b="25400"/>
            <wp:docPr id="9" name="Picture 9" descr="This figure shows a screen capture for Patient Dashboard Logic , as described in the text immediately preceding the figure." title="Figure 26: Patient Dashboard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69280" cy="3803904"/>
                    </a:xfrm>
                    <a:prstGeom prst="rect">
                      <a:avLst/>
                    </a:prstGeom>
                    <a:ln>
                      <a:solidFill>
                        <a:schemeClr val="tx1"/>
                      </a:solidFill>
                    </a:ln>
                  </pic:spPr>
                </pic:pic>
              </a:graphicData>
            </a:graphic>
          </wp:inline>
        </w:drawing>
      </w:r>
    </w:p>
    <w:p w14:paraId="07F75B41" w14:textId="6E3EE1C8" w:rsidR="00C34ED1" w:rsidRDefault="00A628CE">
      <w:pPr>
        <w:pStyle w:val="FigureCaption"/>
      </w:pPr>
      <w:bookmarkStart w:id="824" w:name="_Ref459206432"/>
      <w:bookmarkStart w:id="825" w:name="_Toc467272012"/>
      <w:r>
        <w:t xml:space="preserve">Figure </w:t>
      </w:r>
      <w:fldSimple w:instr=" SEQ Figure \* ARABIC ">
        <w:ins w:id="826" w:author="Tohline, Chris" w:date="2016-12-02T15:34:00Z">
          <w:r w:rsidR="00551D04">
            <w:rPr>
              <w:noProof/>
            </w:rPr>
            <w:t>26</w:t>
          </w:r>
        </w:ins>
        <w:del w:id="827" w:author="Tohline, Chris" w:date="2016-12-02T15:34:00Z">
          <w:r w:rsidDel="00551D04">
            <w:rPr>
              <w:noProof/>
            </w:rPr>
            <w:delText>22</w:delText>
          </w:r>
        </w:del>
      </w:fldSimple>
      <w:bookmarkEnd w:id="824"/>
      <w:r>
        <w:rPr>
          <w:bCs/>
        </w:rPr>
        <w:t>.</w:t>
      </w:r>
      <w:r>
        <w:t xml:space="preserve"> Patient Dashboard Logic</w:t>
      </w:r>
      <w:bookmarkEnd w:id="825"/>
    </w:p>
    <w:p w14:paraId="37748DE0" w14:textId="77777777" w:rsidR="00C34ED1" w:rsidRDefault="00A628CE">
      <w:pPr>
        <w:pStyle w:val="Heading2"/>
      </w:pPr>
      <w:bookmarkStart w:id="828" w:name="_Toc470193750"/>
      <w:r>
        <w:t>Adding and Editing Patients</w:t>
      </w:r>
      <w:bookmarkEnd w:id="828"/>
    </w:p>
    <w:p w14:paraId="0D73AC3C" w14:textId="40BEFC0F" w:rsidR="00C34ED1" w:rsidRDefault="00A628CE">
      <w:r>
        <w:t>The Patient Dashboard (</w:t>
      </w:r>
      <w:r>
        <w:fldChar w:fldCharType="begin"/>
      </w:r>
      <w:r>
        <w:instrText xml:space="preserve"> REF _Ref459203837 \h </w:instrText>
      </w:r>
      <w:r>
        <w:fldChar w:fldCharType="separate"/>
      </w:r>
      <w:ins w:id="829" w:author="Tohline, Chris" w:date="2016-12-02T15:34:00Z">
        <w:r w:rsidR="00551D04">
          <w:t xml:space="preserve">Figure </w:t>
        </w:r>
        <w:r w:rsidR="00551D04">
          <w:rPr>
            <w:noProof/>
          </w:rPr>
          <w:t>25</w:t>
        </w:r>
      </w:ins>
      <w:del w:id="830" w:author="Tohline, Chris" w:date="2016-12-02T15:34:00Z">
        <w:r w:rsidDel="00551D04">
          <w:delText xml:space="preserve">Figure </w:delText>
        </w:r>
        <w:r w:rsidDel="00551D04">
          <w:rPr>
            <w:noProof/>
          </w:rPr>
          <w:delText>21</w:delText>
        </w:r>
      </w:del>
      <w:r>
        <w:fldChar w:fldCharType="end"/>
      </w:r>
      <w:r>
        <w:t xml:space="preserve">) makes it easy to add and edit patients directly in the Patient Dashboard view. To add a new patient, click the “Create Patient” button (item #3 in </w:t>
      </w:r>
      <w:r>
        <w:fldChar w:fldCharType="begin"/>
      </w:r>
      <w:r>
        <w:instrText xml:space="preserve"> REF _Ref459203837 \h  \* MERGEFORMAT </w:instrText>
      </w:r>
      <w:r>
        <w:fldChar w:fldCharType="separate"/>
      </w:r>
      <w:ins w:id="831" w:author="Tohline, Chris" w:date="2016-12-02T15:34:00Z">
        <w:r w:rsidR="00551D04">
          <w:t>Figure 25</w:t>
        </w:r>
      </w:ins>
      <w:del w:id="832" w:author="Tohline, Chris" w:date="2016-12-02T15:34:00Z">
        <w:r w:rsidDel="00551D04">
          <w:delText>Figure 21</w:delText>
        </w:r>
      </w:del>
      <w:r>
        <w:fldChar w:fldCharType="end"/>
      </w:r>
      <w:r>
        <w:t xml:space="preserve">). This will display a Patient Builder modal dialog. To create a new patient, follow the steps described in Section </w:t>
      </w:r>
      <w:r>
        <w:fldChar w:fldCharType="begin"/>
      </w:r>
      <w:r>
        <w:instrText xml:space="preserve"> REF _Ref459207741 \r \h </w:instrText>
      </w:r>
      <w:r>
        <w:fldChar w:fldCharType="separate"/>
      </w:r>
      <w:r w:rsidR="00551D04">
        <w:t>5</w:t>
      </w:r>
      <w:r>
        <w:fldChar w:fldCharType="end"/>
      </w:r>
      <w:r>
        <w:t>.</w:t>
      </w:r>
    </w:p>
    <w:p w14:paraId="29A335D1" w14:textId="18203E4F" w:rsidR="00C34ED1" w:rsidRDefault="00A628CE">
      <w:r>
        <w:t xml:space="preserve">To perform inline editing of a patient, click the gear button (item #5 in </w:t>
      </w:r>
      <w:r>
        <w:fldChar w:fldCharType="begin"/>
      </w:r>
      <w:r>
        <w:instrText xml:space="preserve"> REF _Ref459203837 \h  \* MERGEFORMAT </w:instrText>
      </w:r>
      <w:r>
        <w:fldChar w:fldCharType="separate"/>
      </w:r>
      <w:ins w:id="833" w:author="Tohline, Chris" w:date="2016-12-02T15:34:00Z">
        <w:r w:rsidR="00551D04">
          <w:t>Figure 25</w:t>
        </w:r>
      </w:ins>
      <w:del w:id="834" w:author="Tohline, Chris" w:date="2016-12-02T15:34:00Z">
        <w:r w:rsidDel="00551D04">
          <w:delText>Figure 21</w:delText>
        </w:r>
      </w:del>
      <w:r>
        <w:fldChar w:fldCharType="end"/>
      </w:r>
      <w:r>
        <w:t xml:space="preserve">) and then click the “EDIT” button as shown in </w:t>
      </w:r>
      <w:ins w:id="835" w:author="Tohline, Chris" w:date="2016-12-02T16:29:00Z">
        <w:r w:rsidR="00B054AB">
          <w:fldChar w:fldCharType="begin"/>
        </w:r>
        <w:r w:rsidR="00B054AB">
          <w:instrText xml:space="preserve"> REF _Ref468459500 </w:instrText>
        </w:r>
      </w:ins>
      <w:r w:rsidR="00B054AB">
        <w:fldChar w:fldCharType="separate"/>
      </w:r>
      <w:ins w:id="836" w:author="Tohline, Chris" w:date="2016-12-02T16:29:00Z">
        <w:r w:rsidR="00B054AB">
          <w:t xml:space="preserve">Figure </w:t>
        </w:r>
        <w:r w:rsidR="00B054AB">
          <w:rPr>
            <w:noProof/>
          </w:rPr>
          <w:t>27</w:t>
        </w:r>
        <w:r w:rsidR="00B054AB">
          <w:fldChar w:fldCharType="end"/>
        </w:r>
      </w:ins>
      <w:del w:id="837" w:author="Tohline, Chris" w:date="2016-12-02T16:29:00Z">
        <w:r w:rsidDel="00B054AB">
          <w:fldChar w:fldCharType="begin"/>
        </w:r>
        <w:r w:rsidDel="00B054AB">
          <w:delInstrText xml:space="preserve"> REF _Ref464564187 \h </w:delInstrText>
        </w:r>
        <w:r w:rsidDel="00B054AB">
          <w:fldChar w:fldCharType="separate"/>
        </w:r>
      </w:del>
      <w:del w:id="838" w:author="Tohline, Chris" w:date="2016-12-02T15:34:00Z">
        <w:r w:rsidDel="00551D04">
          <w:delText xml:space="preserve">Figure </w:delText>
        </w:r>
        <w:r w:rsidDel="00551D04">
          <w:rPr>
            <w:noProof/>
          </w:rPr>
          <w:delText>23</w:delText>
        </w:r>
      </w:del>
      <w:del w:id="839" w:author="Tohline, Chris" w:date="2016-12-02T16:29:00Z">
        <w:r w:rsidDel="00B054AB">
          <w:fldChar w:fldCharType="end"/>
        </w:r>
      </w:del>
      <w:r>
        <w:t xml:space="preserve">. This action enables the Last Name, First Name, Expected Values, Description, Birthdate, Deathdate, and Gender fields for </w:t>
      </w:r>
      <w:r>
        <w:lastRenderedPageBreak/>
        <w:t xml:space="preserve">easy inline editing. When editing is complete, click the green checkmark button to save the changes or the red “x” button to cancel and not save the changes as shown in </w:t>
      </w:r>
      <w:r>
        <w:fldChar w:fldCharType="begin"/>
      </w:r>
      <w:r>
        <w:instrText xml:space="preserve"> REF _Ref464564304 \h </w:instrText>
      </w:r>
      <w:r>
        <w:fldChar w:fldCharType="separate"/>
      </w:r>
      <w:ins w:id="840" w:author="Tohline, Chris" w:date="2016-12-02T15:34:00Z">
        <w:r w:rsidR="00551D04">
          <w:t xml:space="preserve">Figure </w:t>
        </w:r>
        <w:r w:rsidR="00551D04">
          <w:rPr>
            <w:noProof/>
          </w:rPr>
          <w:t>28</w:t>
        </w:r>
      </w:ins>
      <w:del w:id="841" w:author="Tohline, Chris" w:date="2016-12-02T15:34:00Z">
        <w:r w:rsidDel="00551D04">
          <w:delText xml:space="preserve">Figure </w:delText>
        </w:r>
        <w:r w:rsidDel="00551D04">
          <w:rPr>
            <w:noProof/>
          </w:rPr>
          <w:delText>24</w:delText>
        </w:r>
      </w:del>
      <w:r>
        <w:fldChar w:fldCharType="end"/>
      </w:r>
      <w:r>
        <w:t>.</w:t>
      </w:r>
    </w:p>
    <w:p w14:paraId="7554595B" w14:textId="77777777" w:rsidR="00C34ED1" w:rsidRDefault="00A628CE">
      <w:pPr>
        <w:pStyle w:val="Figure"/>
        <w:rPr>
          <w:b w:val="0"/>
        </w:rPr>
      </w:pPr>
      <w:r>
        <w:rPr>
          <w:noProof/>
        </w:rPr>
        <w:drawing>
          <wp:inline distT="0" distB="0" distL="0" distR="0" wp14:anchorId="10532190" wp14:editId="5FB698FE">
            <wp:extent cx="3060065" cy="437152"/>
            <wp:effectExtent l="0" t="0" r="6985" b="1270"/>
            <wp:docPr id="44" name="Picture 44" descr="This figure shows the beginning of a row in the Patient Builder view. The gear button has been clicked. The following buttons are showing as a result of the gear click: &quot;Edit,&quot; &quot;Open,&quot; &quot;Delete.&quot; The entries for &quot;Last Name&quot; and &quot;First Name&quot; are also shown in this view." title="Figure 27: Patient Dashboa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0173" cy="461453"/>
                    </a:xfrm>
                    <a:prstGeom prst="rect">
                      <a:avLst/>
                    </a:prstGeom>
                  </pic:spPr>
                </pic:pic>
              </a:graphicData>
            </a:graphic>
          </wp:inline>
        </w:drawing>
      </w:r>
    </w:p>
    <w:p w14:paraId="3FF4EE5F" w14:textId="6B0E3A53" w:rsidR="00C34ED1" w:rsidRDefault="00A628CE">
      <w:pPr>
        <w:pStyle w:val="FigureCaption"/>
      </w:pPr>
      <w:bookmarkStart w:id="842" w:name="_Ref468459500"/>
      <w:bookmarkStart w:id="843" w:name="_Toc467272013"/>
      <w:r>
        <w:t xml:space="preserve">Figure </w:t>
      </w:r>
      <w:fldSimple w:instr=" SEQ Figure \* ARABIC ">
        <w:ins w:id="844" w:author="Tohline, Chris" w:date="2016-12-02T15:34:00Z">
          <w:r w:rsidR="00551D04">
            <w:rPr>
              <w:noProof/>
            </w:rPr>
            <w:t>27</w:t>
          </w:r>
        </w:ins>
        <w:del w:id="845" w:author="Tohline, Chris" w:date="2016-12-02T15:34:00Z">
          <w:r w:rsidDel="00551D04">
            <w:rPr>
              <w:noProof/>
            </w:rPr>
            <w:delText>23</w:delText>
          </w:r>
        </w:del>
      </w:fldSimple>
      <w:bookmarkEnd w:id="842"/>
      <w:r>
        <w:rPr>
          <w:noProof/>
        </w:rPr>
        <w:t>.</w:t>
      </w:r>
      <w:r>
        <w:t xml:space="preserve"> Patient Dashboard Options</w:t>
      </w:r>
      <w:bookmarkEnd w:id="843"/>
    </w:p>
    <w:p w14:paraId="32698529" w14:textId="77777777" w:rsidR="00C34ED1" w:rsidRDefault="00A628CE">
      <w:pPr>
        <w:pStyle w:val="Figure"/>
        <w:rPr>
          <w:b w:val="0"/>
        </w:rPr>
      </w:pPr>
      <w:r>
        <w:rPr>
          <w:noProof/>
        </w:rPr>
        <w:drawing>
          <wp:inline distT="0" distB="0" distL="0" distR="0" wp14:anchorId="5D57A4B7" wp14:editId="69133906">
            <wp:extent cx="3085465" cy="445836"/>
            <wp:effectExtent l="0" t="0" r="635" b="0"/>
            <wp:docPr id="15" name="Picture 15" descr="This figure shows the beginning of a row in the Patient Builder view after the &quot;Edit&quot; button has been clicked. Two buttons are now shown. The first is a green button with a checkmark representing a save action. The second is a red button with an &quot;x&quot; representing a cancel action. The entries for &quot;Result,&quot; &quot;Last Name,&quot; and &quot;First Name&quot; are also shown." title="Figure 28: Patient Dashboard Inline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1651" cy="451065"/>
                    </a:xfrm>
                    <a:prstGeom prst="rect">
                      <a:avLst/>
                    </a:prstGeom>
                  </pic:spPr>
                </pic:pic>
              </a:graphicData>
            </a:graphic>
          </wp:inline>
        </w:drawing>
      </w:r>
    </w:p>
    <w:p w14:paraId="152636C9" w14:textId="3B3B422A" w:rsidR="00C34ED1" w:rsidRDefault="00A628CE">
      <w:pPr>
        <w:pStyle w:val="FigureCaption"/>
      </w:pPr>
      <w:bookmarkStart w:id="846" w:name="_Ref464564304"/>
      <w:bookmarkStart w:id="847" w:name="_Toc467272014"/>
      <w:r>
        <w:t xml:space="preserve">Figure </w:t>
      </w:r>
      <w:fldSimple w:instr=" SEQ Figure \* ARABIC ">
        <w:ins w:id="848" w:author="Tohline, Chris" w:date="2016-12-02T15:34:00Z">
          <w:r w:rsidR="00551D04">
            <w:rPr>
              <w:noProof/>
            </w:rPr>
            <w:t>28</w:t>
          </w:r>
        </w:ins>
        <w:del w:id="849" w:author="Tohline, Chris" w:date="2016-12-02T15:34:00Z">
          <w:r w:rsidDel="00551D04">
            <w:rPr>
              <w:noProof/>
            </w:rPr>
            <w:delText>24</w:delText>
          </w:r>
        </w:del>
      </w:fldSimple>
      <w:bookmarkEnd w:id="846"/>
      <w:r>
        <w:rPr>
          <w:noProof/>
        </w:rPr>
        <w:t>.</w:t>
      </w:r>
      <w:r>
        <w:t xml:space="preserve"> Patient Dashboard Inline Edit</w:t>
      </w:r>
      <w:bookmarkEnd w:id="847"/>
    </w:p>
    <w:p w14:paraId="76107C08" w14:textId="7AC781D6" w:rsidR="00C34ED1" w:rsidRDefault="00A628CE">
      <w:r>
        <w:t xml:space="preserve">To access the full Patient Builder editing capabilities for a patient, click the “OPEN” button shown in </w:t>
      </w:r>
      <w:ins w:id="850" w:author="Tohline, Chris" w:date="2016-12-02T16:30:00Z">
        <w:r w:rsidR="00B054AB">
          <w:fldChar w:fldCharType="begin"/>
        </w:r>
        <w:r w:rsidR="00B054AB">
          <w:instrText xml:space="preserve"> REF _Ref468459500 </w:instrText>
        </w:r>
      </w:ins>
      <w:r w:rsidR="00B054AB">
        <w:fldChar w:fldCharType="separate"/>
      </w:r>
      <w:ins w:id="851" w:author="Tohline, Chris" w:date="2016-12-02T16:30:00Z">
        <w:r w:rsidR="00B054AB">
          <w:t xml:space="preserve">Figure </w:t>
        </w:r>
        <w:r w:rsidR="00B054AB">
          <w:rPr>
            <w:noProof/>
          </w:rPr>
          <w:t>27</w:t>
        </w:r>
        <w:r w:rsidR="00B054AB">
          <w:fldChar w:fldCharType="end"/>
        </w:r>
      </w:ins>
      <w:del w:id="852" w:author="Tohline, Chris" w:date="2016-12-02T16:30:00Z">
        <w:r w:rsidDel="00B054AB">
          <w:fldChar w:fldCharType="begin"/>
        </w:r>
        <w:r w:rsidDel="00B054AB">
          <w:delInstrText xml:space="preserve"> REF _Ref464564187 \h </w:delInstrText>
        </w:r>
        <w:r w:rsidDel="00B054AB">
          <w:fldChar w:fldCharType="separate"/>
        </w:r>
      </w:del>
      <w:del w:id="853" w:author="Tohline, Chris" w:date="2016-12-02T15:34:00Z">
        <w:r w:rsidDel="00551D04">
          <w:delText xml:space="preserve">Figure </w:delText>
        </w:r>
        <w:r w:rsidDel="00551D04">
          <w:rPr>
            <w:noProof/>
          </w:rPr>
          <w:delText>23</w:delText>
        </w:r>
      </w:del>
      <w:del w:id="854" w:author="Tohline, Chris" w:date="2016-12-02T16:30:00Z">
        <w:r w:rsidDel="00B054AB">
          <w:fldChar w:fldCharType="end"/>
        </w:r>
      </w:del>
      <w:r>
        <w:t xml:space="preserve">. This opens a modal dialog that contains the Patient Builder. Follow the steps presented in Section </w:t>
      </w:r>
      <w:r>
        <w:fldChar w:fldCharType="begin"/>
      </w:r>
      <w:r>
        <w:instrText xml:space="preserve"> REF _Ref459207741 \r \h </w:instrText>
      </w:r>
      <w:r>
        <w:fldChar w:fldCharType="separate"/>
      </w:r>
      <w:r w:rsidR="00551D04">
        <w:t>5</w:t>
      </w:r>
      <w:r>
        <w:fldChar w:fldCharType="end"/>
      </w:r>
      <w:r>
        <w:t xml:space="preserve"> for editing in this view.</w:t>
      </w:r>
    </w:p>
    <w:p w14:paraId="717335E4" w14:textId="77777777" w:rsidR="00C34ED1" w:rsidRDefault="00C34ED1"/>
    <w:p w14:paraId="6BE756C0" w14:textId="77777777" w:rsidR="00C34ED1" w:rsidRDefault="00C34ED1">
      <w:pPr>
        <w:sectPr w:rsidR="00C34ED1">
          <w:headerReference w:type="first" r:id="rId64"/>
          <w:footerReference w:type="first" r:id="rId65"/>
          <w:pgSz w:w="12240" w:h="15840" w:code="1"/>
          <w:pgMar w:top="1440" w:right="1440" w:bottom="1440" w:left="1440" w:header="504" w:footer="504" w:gutter="0"/>
          <w:cols w:space="720"/>
          <w:titlePg/>
          <w:docGrid w:linePitch="360"/>
        </w:sectPr>
      </w:pPr>
    </w:p>
    <w:p w14:paraId="24F7E562" w14:textId="77777777" w:rsidR="00C34ED1" w:rsidRDefault="00A628CE">
      <w:pPr>
        <w:pStyle w:val="Heading1"/>
      </w:pPr>
      <w:bookmarkStart w:id="855" w:name="_Toc470193751"/>
      <w:r>
        <w:lastRenderedPageBreak/>
        <w:t>CQL Learning Tool</w:t>
      </w:r>
      <w:bookmarkEnd w:id="855"/>
    </w:p>
    <w:p w14:paraId="5527AE27" w14:textId="77777777" w:rsidR="00C34ED1" w:rsidRDefault="00A628CE">
      <w:pPr>
        <w:pStyle w:val="Heading2"/>
      </w:pPr>
      <w:bookmarkStart w:id="856" w:name="_Toc470193752"/>
      <w:r>
        <w:t>Overview</w:t>
      </w:r>
      <w:bookmarkEnd w:id="856"/>
    </w:p>
    <w:p w14:paraId="6E50E7EE" w14:textId="77777777" w:rsidR="00C34ED1" w:rsidRDefault="00A628CE">
      <w:r>
        <w:t>The CQL Learning Tool allows measure developers to copy and paste CQL code into Bonnie and evaluate that code against pre-existing patients. Measure Developers can thus experiment with CQL code snippets to ensure that the CQL represents the logic they expect. The CQL Learning Tool is currently in Beta and only supports QDM 4.2.</w:t>
      </w:r>
    </w:p>
    <w:p w14:paraId="30DE8687" w14:textId="627F46BD" w:rsidR="00C34ED1" w:rsidRDefault="00A628CE">
      <w:pPr>
        <w:spacing w:after="240"/>
      </w:pPr>
      <w:r>
        <w:t xml:space="preserve">To reach the CQL Learning Tool, click the Measure Actions button in the Measure View (item #2 in </w:t>
      </w:r>
      <w:r>
        <w:fldChar w:fldCharType="begin"/>
      </w:r>
      <w:r>
        <w:instrText xml:space="preserve"> REF _Ref459100358 \h  \* MERGEFORMAT </w:instrText>
      </w:r>
      <w:r>
        <w:fldChar w:fldCharType="separate"/>
      </w:r>
      <w:r w:rsidR="00551D04">
        <w:t xml:space="preserve">Figure </w:t>
      </w:r>
      <w:r w:rsidR="00551D04">
        <w:rPr>
          <w:noProof/>
        </w:rPr>
        <w:t>10</w:t>
      </w:r>
      <w:r>
        <w:fldChar w:fldCharType="end"/>
      </w:r>
      <w:r>
        <w:t xml:space="preserve">) and click “Learn CQL” as shown in </w:t>
      </w:r>
      <w:r>
        <w:fldChar w:fldCharType="begin"/>
      </w:r>
      <w:r>
        <w:instrText xml:space="preserve"> REF _Ref464565758 \h  \* MERGEFORMAT </w:instrText>
      </w:r>
      <w:r>
        <w:fldChar w:fldCharType="separate"/>
      </w:r>
      <w:ins w:id="857" w:author="Tohline, Chris" w:date="2016-12-02T15:34:00Z">
        <w:r w:rsidR="00551D04">
          <w:t xml:space="preserve">Figure </w:t>
        </w:r>
        <w:r w:rsidR="00551D04">
          <w:rPr>
            <w:noProof/>
          </w:rPr>
          <w:t>29</w:t>
        </w:r>
      </w:ins>
      <w:del w:id="858" w:author="Tohline, Chris" w:date="2016-12-02T15:34:00Z">
        <w:r w:rsidDel="00551D04">
          <w:delText xml:space="preserve">Figure </w:delText>
        </w:r>
        <w:r w:rsidDel="00551D04">
          <w:rPr>
            <w:noProof/>
          </w:rPr>
          <w:delText>25</w:delText>
        </w:r>
      </w:del>
      <w:r>
        <w:fldChar w:fldCharType="end"/>
      </w:r>
      <w:r>
        <w:t>. This opens a modal view with a CQL editor and a list of patients included in the measure.</w:t>
      </w:r>
    </w:p>
    <w:p w14:paraId="63DBC6A0" w14:textId="77777777" w:rsidR="00C34ED1" w:rsidRDefault="00A628CE">
      <w:pPr>
        <w:pStyle w:val="Figure"/>
        <w:rPr>
          <w:b w:val="0"/>
        </w:rPr>
      </w:pPr>
      <w:r>
        <w:rPr>
          <w:noProof/>
        </w:rPr>
        <w:drawing>
          <wp:inline distT="0" distB="0" distL="0" distR="0" wp14:anchorId="512CBD7B" wp14:editId="4B3C1168">
            <wp:extent cx="4063365" cy="682437"/>
            <wp:effectExtent l="0" t="0" r="0" b="3810"/>
            <wp:docPr id="17" name="Picture 17" descr="This figure shows the Measure Actions available on the Measure View page. The actions listed are &quot;Chords View&quot;, &quot;Learn CQL&quot;, &quot;Update&quot;, and &quot;Delete&quot;." title="Figure 29: Navigating to the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21456" cy="692193"/>
                    </a:xfrm>
                    <a:prstGeom prst="rect">
                      <a:avLst/>
                    </a:prstGeom>
                  </pic:spPr>
                </pic:pic>
              </a:graphicData>
            </a:graphic>
          </wp:inline>
        </w:drawing>
      </w:r>
    </w:p>
    <w:p w14:paraId="015FE350" w14:textId="208B6035" w:rsidR="00C34ED1" w:rsidRDefault="00A628CE">
      <w:pPr>
        <w:pStyle w:val="FigureCaption"/>
      </w:pPr>
      <w:bookmarkStart w:id="859" w:name="_Ref464565758"/>
      <w:bookmarkStart w:id="860" w:name="_Toc467272015"/>
      <w:r>
        <w:t xml:space="preserve">Figure </w:t>
      </w:r>
      <w:fldSimple w:instr=" SEQ Figure \* ARABIC ">
        <w:ins w:id="861" w:author="Tohline, Chris" w:date="2016-12-02T15:34:00Z">
          <w:r w:rsidR="00551D04">
            <w:rPr>
              <w:noProof/>
            </w:rPr>
            <w:t>29</w:t>
          </w:r>
        </w:ins>
        <w:del w:id="862" w:author="Tohline, Chris" w:date="2016-12-02T15:34:00Z">
          <w:r w:rsidDel="00551D04">
            <w:rPr>
              <w:noProof/>
            </w:rPr>
            <w:delText>25</w:delText>
          </w:r>
        </w:del>
      </w:fldSimple>
      <w:bookmarkEnd w:id="859"/>
      <w:r>
        <w:rPr>
          <w:noProof/>
        </w:rPr>
        <w:t>.</w:t>
      </w:r>
      <w:r>
        <w:t xml:space="preserve"> Navigating to the CQL Learning Tool</w:t>
      </w:r>
      <w:bookmarkEnd w:id="860"/>
    </w:p>
    <w:p w14:paraId="56A018DA" w14:textId="32D8D034" w:rsidR="00C34ED1" w:rsidRDefault="00A628CE">
      <w:r>
        <w:t xml:space="preserve">The CQL Learning Tool contains the following UI elements (as indicated by their item numbers in </w:t>
      </w:r>
      <w:r>
        <w:fldChar w:fldCharType="begin"/>
      </w:r>
      <w:r>
        <w:instrText xml:space="preserve"> REF _Ref464566022 \h </w:instrText>
      </w:r>
      <w:r>
        <w:fldChar w:fldCharType="separate"/>
      </w:r>
      <w:ins w:id="863" w:author="Tohline, Chris" w:date="2016-12-02T15:34:00Z">
        <w:r w:rsidR="00551D04">
          <w:t xml:space="preserve">Figure </w:t>
        </w:r>
        <w:r w:rsidR="00551D04">
          <w:rPr>
            <w:noProof/>
          </w:rPr>
          <w:t>30</w:t>
        </w:r>
      </w:ins>
      <w:del w:id="864" w:author="Tohline, Chris" w:date="2016-12-02T15:34:00Z">
        <w:r w:rsidDel="00551D04">
          <w:delText xml:space="preserve">Figure </w:delText>
        </w:r>
        <w:r w:rsidDel="00551D04">
          <w:rPr>
            <w:noProof/>
          </w:rPr>
          <w:delText>26</w:delText>
        </w:r>
      </w:del>
      <w:r>
        <w:fldChar w:fldCharType="end"/>
      </w:r>
      <w:r>
        <w:t>):</w:t>
      </w:r>
    </w:p>
    <w:p w14:paraId="56E64427" w14:textId="77777777" w:rsidR="00C34ED1" w:rsidRDefault="00A628CE">
      <w:pPr>
        <w:pStyle w:val="NumberedList"/>
        <w:numPr>
          <w:ilvl w:val="0"/>
          <w:numId w:val="59"/>
        </w:numPr>
      </w:pPr>
      <w:r>
        <w:t>Library – The library name is automatically generated from the name of the measure from which the CQL Learning Tool was launched.</w:t>
      </w:r>
    </w:p>
    <w:p w14:paraId="5AD1731E" w14:textId="77777777" w:rsidR="00C34ED1" w:rsidRDefault="00A628CE">
      <w:pPr>
        <w:pStyle w:val="NumberedList"/>
      </w:pPr>
      <w:r>
        <w:t>Using QDM – The CQL Learning Tool automatically references the QDM library for use with the CQL code entered into this view.</w:t>
      </w:r>
    </w:p>
    <w:p w14:paraId="303A35C5" w14:textId="77777777" w:rsidR="00C34ED1" w:rsidRDefault="00A628CE">
      <w:pPr>
        <w:pStyle w:val="NumberedList"/>
      </w:pPr>
      <w:r>
        <w:t>Valueset – The CQL Learning Tool automatically generates the value sets that are referenced in the measure to facilitate adding CQL logic into this view.</w:t>
      </w:r>
    </w:p>
    <w:p w14:paraId="442D814F" w14:textId="77777777" w:rsidR="00C34ED1" w:rsidRDefault="00A628CE">
      <w:pPr>
        <w:pStyle w:val="NumberedList"/>
      </w:pPr>
      <w:r>
        <w:t>Parameter Measurement Period – The CQL Learning Tool automatically creates the measurement period to match the measurement period used in Bonnie.</w:t>
      </w:r>
    </w:p>
    <w:p w14:paraId="20C69D20" w14:textId="77777777" w:rsidR="00C34ED1" w:rsidRDefault="00A628CE">
      <w:pPr>
        <w:pStyle w:val="NumberedList"/>
      </w:pPr>
      <w:r>
        <w:t>Context patient – The CQL Learning Tool automatically adds the “context patient” line to ensure the correct context for the copied-in calculation code.</w:t>
      </w:r>
    </w:p>
    <w:p w14:paraId="7E869DE7" w14:textId="77777777" w:rsidR="00C34ED1" w:rsidRDefault="00A628CE">
      <w:pPr>
        <w:pStyle w:val="NumberedList"/>
      </w:pPr>
      <w:r>
        <w:t>Enter CQL Here – Any new CQL code should be copied/pasted below this line.</w:t>
      </w:r>
    </w:p>
    <w:p w14:paraId="0D64997D" w14:textId="77777777" w:rsidR="00C34ED1" w:rsidRDefault="00A628CE">
      <w:pPr>
        <w:pStyle w:val="NumberedList"/>
      </w:pPr>
      <w:r>
        <w:t>Evaluate – This button executes the CQL code against the patients included in the measure.</w:t>
      </w:r>
    </w:p>
    <w:p w14:paraId="6760F98B" w14:textId="589C9DF1" w:rsidR="00C34ED1" w:rsidRDefault="00A628CE">
      <w:pPr>
        <w:pStyle w:val="NumberedList"/>
      </w:pPr>
      <w:r>
        <w:t xml:space="preserve">Patient List – The patients included in the measure are listed on the right-hand side. After the “Evaluate” button is clicked, evaluation results can be seen for each patient (as shown in </w:t>
      </w:r>
      <w:r>
        <w:fldChar w:fldCharType="begin"/>
      </w:r>
      <w:r>
        <w:instrText xml:space="preserve"> REF _Ref464567892 \h  \* MERGEFORMAT </w:instrText>
      </w:r>
      <w:r>
        <w:fldChar w:fldCharType="separate"/>
      </w:r>
      <w:ins w:id="865" w:author="Tohline, Chris" w:date="2016-12-02T15:34:00Z">
        <w:r w:rsidR="00551D04">
          <w:t xml:space="preserve">Figure </w:t>
        </w:r>
        <w:r w:rsidR="00551D04">
          <w:rPr>
            <w:noProof/>
          </w:rPr>
          <w:t>31</w:t>
        </w:r>
      </w:ins>
      <w:del w:id="866" w:author="Tohline, Chris" w:date="2016-12-02T15:34:00Z">
        <w:r w:rsidDel="00551D04">
          <w:delText xml:space="preserve">Figure </w:delText>
        </w:r>
        <w:r w:rsidDel="00551D04">
          <w:rPr>
            <w:noProof/>
          </w:rPr>
          <w:delText>27</w:delText>
        </w:r>
      </w:del>
      <w:r>
        <w:fldChar w:fldCharType="end"/>
      </w:r>
      <w:r>
        <w:t>).</w:t>
      </w:r>
    </w:p>
    <w:p w14:paraId="0E523EFD" w14:textId="77777777" w:rsidR="00C34ED1" w:rsidRDefault="00A628CE">
      <w:pPr>
        <w:pStyle w:val="Figure"/>
        <w:rPr>
          <w:b w:val="0"/>
        </w:rPr>
      </w:pPr>
      <w:r>
        <w:rPr>
          <w:noProof/>
        </w:rPr>
        <w:lastRenderedPageBreak/>
        <w:drawing>
          <wp:inline distT="0" distB="0" distL="0" distR="0" wp14:anchorId="619DCA6D" wp14:editId="30220E79">
            <wp:extent cx="5943600" cy="4165600"/>
            <wp:effectExtent l="0" t="0" r="0" b="6350"/>
            <wp:docPr id="28" name="Picture 28" descr="This figure shows a screen capture for the CQL Learning Tool, as described in the text immediately preceding the figure." title="Figure 30.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65600"/>
                    </a:xfrm>
                    <a:prstGeom prst="rect">
                      <a:avLst/>
                    </a:prstGeom>
                  </pic:spPr>
                </pic:pic>
              </a:graphicData>
            </a:graphic>
          </wp:inline>
        </w:drawing>
      </w:r>
    </w:p>
    <w:p w14:paraId="04471C32" w14:textId="58921039" w:rsidR="00C34ED1" w:rsidRDefault="00A628CE">
      <w:pPr>
        <w:pStyle w:val="FigureCaption"/>
      </w:pPr>
      <w:bookmarkStart w:id="867" w:name="_Ref464566022"/>
      <w:bookmarkStart w:id="868" w:name="_Toc467272016"/>
      <w:r>
        <w:t xml:space="preserve">Figure </w:t>
      </w:r>
      <w:fldSimple w:instr=" SEQ Figure \* ARABIC ">
        <w:ins w:id="869" w:author="Tohline, Chris" w:date="2016-12-02T15:34:00Z">
          <w:r w:rsidR="00551D04">
            <w:rPr>
              <w:noProof/>
            </w:rPr>
            <w:t>30</w:t>
          </w:r>
        </w:ins>
        <w:del w:id="870" w:author="Tohline, Chris" w:date="2016-12-02T15:34:00Z">
          <w:r w:rsidDel="00551D04">
            <w:rPr>
              <w:noProof/>
            </w:rPr>
            <w:delText>26</w:delText>
          </w:r>
        </w:del>
      </w:fldSimple>
      <w:bookmarkEnd w:id="867"/>
      <w:r>
        <w:rPr>
          <w:noProof/>
        </w:rPr>
        <w:t>.</w:t>
      </w:r>
      <w:r>
        <w:t xml:space="preserve"> CQL Learning Tool</w:t>
      </w:r>
      <w:bookmarkEnd w:id="868"/>
    </w:p>
    <w:p w14:paraId="37116B0E" w14:textId="37275B91" w:rsidR="00C34ED1" w:rsidRDefault="00A628CE">
      <w:r>
        <w:t xml:space="preserve">After CQL logic has been added to the CQL Learning Tool and the Evaluate button has been clicked, the following UI elements are displayed (as indicated by their item numbers in </w:t>
      </w:r>
      <w:r>
        <w:fldChar w:fldCharType="begin"/>
      </w:r>
      <w:r>
        <w:instrText xml:space="preserve"> REF _Ref464567892 \h  \* MERGEFORMAT </w:instrText>
      </w:r>
      <w:r>
        <w:fldChar w:fldCharType="separate"/>
      </w:r>
      <w:ins w:id="871" w:author="Tohline, Chris" w:date="2016-12-02T15:34:00Z">
        <w:r w:rsidR="00551D04">
          <w:t xml:space="preserve">Figure </w:t>
        </w:r>
        <w:r w:rsidR="00551D04">
          <w:rPr>
            <w:noProof/>
          </w:rPr>
          <w:t>31</w:t>
        </w:r>
      </w:ins>
      <w:del w:id="872" w:author="Tohline, Chris" w:date="2016-12-02T15:34:00Z">
        <w:r w:rsidDel="00551D04">
          <w:delText>Figure </w:delText>
        </w:r>
        <w:r w:rsidDel="00551D04">
          <w:rPr>
            <w:noProof/>
          </w:rPr>
          <w:delText>27</w:delText>
        </w:r>
      </w:del>
      <w:r>
        <w:fldChar w:fldCharType="end"/>
      </w:r>
      <w:r>
        <w:t>):</w:t>
      </w:r>
    </w:p>
    <w:p w14:paraId="3244B71A" w14:textId="77777777" w:rsidR="00C34ED1" w:rsidRDefault="00A628CE">
      <w:pPr>
        <w:pStyle w:val="NumberedList"/>
        <w:numPr>
          <w:ilvl w:val="0"/>
          <w:numId w:val="60"/>
        </w:numPr>
      </w:pPr>
      <w:r>
        <w:t>CQL Logic – CQL logic that was added into the CQL Learning Tool.</w:t>
      </w:r>
    </w:p>
    <w:p w14:paraId="11313112" w14:textId="77777777" w:rsidR="00C34ED1" w:rsidRDefault="00A628CE">
      <w:pPr>
        <w:pStyle w:val="NumberedList"/>
      </w:pPr>
      <w:r>
        <w:t>Patient Header – After evaluation, each patient header is expandable to show how the patient evaluates against each defined logic statement.</w:t>
      </w:r>
    </w:p>
    <w:p w14:paraId="2734441A" w14:textId="77777777" w:rsidR="00C34ED1" w:rsidRDefault="00A628CE">
      <w:pPr>
        <w:pStyle w:val="NumberedList"/>
      </w:pPr>
      <w:r>
        <w:t>Boolean Evaluation – “In Demographic” is a Boolean logic statement. Its evaluation result is shown as a green check mark to indicate that it evaluated to true, or a red “x” to indicate that it evaluated to false.</w:t>
      </w:r>
    </w:p>
    <w:p w14:paraId="1B2554A4" w14:textId="77777777" w:rsidR="00C34ED1" w:rsidRDefault="00A628CE">
      <w:pPr>
        <w:pStyle w:val="NumberedList"/>
      </w:pPr>
      <w:r>
        <w:t>Set Evaluation – “Encounter” is a set calculation and returns all the data criteria associated with the patient that evaluate against the logic statement. They are displayed in this view as icons, where each icon represents a data criteria element that conformed to the measure logic. Hovering the cursor over the data criteria will display more information about those criteria.</w:t>
      </w:r>
    </w:p>
    <w:p w14:paraId="022CDE17" w14:textId="77777777" w:rsidR="00C34ED1" w:rsidRDefault="00A628CE">
      <w:pPr>
        <w:pStyle w:val="NumberedList"/>
      </w:pPr>
      <w:r>
        <w:t>Logic Error – Errors in the CQL logic are shown in the CQL editor with a red “x” symbol. Hovering the cursor over this symbol will display an error message.</w:t>
      </w:r>
    </w:p>
    <w:p w14:paraId="0E50C8EA" w14:textId="77777777" w:rsidR="00C34ED1" w:rsidRDefault="00A628CE">
      <w:pPr>
        <w:pStyle w:val="Figure"/>
        <w:rPr>
          <w:b w:val="0"/>
        </w:rPr>
      </w:pPr>
      <w:r>
        <w:rPr>
          <w:noProof/>
        </w:rPr>
        <w:lastRenderedPageBreak/>
        <w:drawing>
          <wp:inline distT="0" distB="0" distL="0" distR="0" wp14:anchorId="26074136" wp14:editId="5EE083C1">
            <wp:extent cx="5943600" cy="3785235"/>
            <wp:effectExtent l="0" t="0" r="0" b="5715"/>
            <wp:docPr id="41" name="Picture 41" descr="This figure shows a screen capture for the CQL Learning Tool after evaluation, as described in the text immediately preceding the figure." title="Figure 31. CQL Learning Tool after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85235"/>
                    </a:xfrm>
                    <a:prstGeom prst="rect">
                      <a:avLst/>
                    </a:prstGeom>
                  </pic:spPr>
                </pic:pic>
              </a:graphicData>
            </a:graphic>
          </wp:inline>
        </w:drawing>
      </w:r>
    </w:p>
    <w:p w14:paraId="4C386119" w14:textId="4645F727" w:rsidR="00C34ED1" w:rsidRDefault="00A628CE">
      <w:pPr>
        <w:pStyle w:val="FigureCaption"/>
      </w:pPr>
      <w:bookmarkStart w:id="873" w:name="_Ref464567892"/>
      <w:bookmarkStart w:id="874" w:name="_Toc467272017"/>
      <w:r>
        <w:t xml:space="preserve">Figure </w:t>
      </w:r>
      <w:fldSimple w:instr=" SEQ Figure \* ARABIC ">
        <w:ins w:id="875" w:author="Tohline, Chris" w:date="2016-12-02T15:34:00Z">
          <w:r w:rsidR="00551D04">
            <w:rPr>
              <w:noProof/>
            </w:rPr>
            <w:t>31</w:t>
          </w:r>
        </w:ins>
        <w:del w:id="876" w:author="Tohline, Chris" w:date="2016-12-02T15:34:00Z">
          <w:r w:rsidDel="00551D04">
            <w:rPr>
              <w:noProof/>
            </w:rPr>
            <w:delText>27</w:delText>
          </w:r>
        </w:del>
      </w:fldSimple>
      <w:bookmarkEnd w:id="873"/>
      <w:r>
        <w:rPr>
          <w:noProof/>
        </w:rPr>
        <w:t>.</w:t>
      </w:r>
      <w:r>
        <w:t xml:space="preserve"> CQL Learning Tool after Evaluation</w:t>
      </w:r>
      <w:bookmarkEnd w:id="874"/>
    </w:p>
    <w:p w14:paraId="29F1CD62" w14:textId="77777777" w:rsidR="00C34ED1" w:rsidRDefault="00C34ED1"/>
    <w:p w14:paraId="3C60DF26" w14:textId="77777777" w:rsidR="00C34ED1" w:rsidRDefault="00C34ED1">
      <w:pPr>
        <w:sectPr w:rsidR="00C34ED1">
          <w:headerReference w:type="first" r:id="rId69"/>
          <w:footerReference w:type="first" r:id="rId70"/>
          <w:pgSz w:w="12240" w:h="15840" w:code="1"/>
          <w:pgMar w:top="1440" w:right="1440" w:bottom="1440" w:left="1440" w:header="504" w:footer="504" w:gutter="0"/>
          <w:cols w:space="720"/>
          <w:titlePg/>
          <w:docGrid w:linePitch="360"/>
        </w:sectPr>
      </w:pPr>
    </w:p>
    <w:p w14:paraId="6B5D97A2" w14:textId="77777777" w:rsidR="00C34ED1" w:rsidRDefault="00A628CE">
      <w:pPr>
        <w:pStyle w:val="Heading1"/>
      </w:pPr>
      <w:bookmarkStart w:id="877" w:name="_Toc465345893"/>
      <w:bookmarkStart w:id="878" w:name="_Ref459208058"/>
      <w:bookmarkStart w:id="879" w:name="_Ref459208091"/>
      <w:bookmarkStart w:id="880" w:name="_Toc470193753"/>
      <w:bookmarkEnd w:id="877"/>
      <w:r>
        <w:lastRenderedPageBreak/>
        <w:t>Importing Patients from the Patient Bank</w:t>
      </w:r>
      <w:bookmarkEnd w:id="878"/>
      <w:bookmarkEnd w:id="879"/>
      <w:bookmarkEnd w:id="880"/>
    </w:p>
    <w:p w14:paraId="008F1219" w14:textId="77777777" w:rsidR="00C34ED1" w:rsidRDefault="00A628CE">
      <w:pPr>
        <w:pStyle w:val="Heading2"/>
      </w:pPr>
      <w:bookmarkStart w:id="881" w:name="_Toc470193754"/>
      <w:r>
        <w:t>Overview</w:t>
      </w:r>
      <w:bookmarkEnd w:id="881"/>
    </w:p>
    <w:p w14:paraId="0BB60075" w14:textId="77777777" w:rsidR="00C34ED1" w:rsidRDefault="00A628CE">
      <w:r>
        <w:t>The Patient Bank allows sharing test patients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14:paraId="603C44E5" w14:textId="7AA76570" w:rsidR="00C34ED1" w:rsidRDefault="00A628CE">
      <w:r>
        <w:t xml:space="preserve">The Patient Bank shown in </w:t>
      </w:r>
      <w:ins w:id="882" w:author="Tohline, Chris" w:date="2016-12-12T10:41:00Z">
        <w:r w:rsidR="00D038D7">
          <w:fldChar w:fldCharType="begin"/>
        </w:r>
        <w:r w:rsidR="00D038D7">
          <w:instrText xml:space="preserve"> REF _Ref440368872 \h </w:instrText>
        </w:r>
      </w:ins>
      <w:r w:rsidR="00D038D7">
        <w:fldChar w:fldCharType="separate"/>
      </w:r>
      <w:ins w:id="883" w:author="Tohline, Chris" w:date="2016-12-12T10:41:00Z">
        <w:r w:rsidR="00D038D7">
          <w:t xml:space="preserve">Figure </w:t>
        </w:r>
        <w:r w:rsidR="00D038D7">
          <w:rPr>
            <w:noProof/>
          </w:rPr>
          <w:t>32</w:t>
        </w:r>
        <w:r w:rsidR="00D038D7">
          <w:fldChar w:fldCharType="end"/>
        </w:r>
        <w:r w:rsidR="00D038D7">
          <w:t xml:space="preserve"> </w:t>
        </w:r>
      </w:ins>
      <w:del w:id="884" w:author="Tohline, Chris" w:date="2016-12-12T10:40:00Z">
        <w:r w:rsidDel="00D038D7">
          <w:delText xml:space="preserve">Figure </w:delText>
        </w:r>
        <w:commentRangeStart w:id="885"/>
        <w:commentRangeStart w:id="886"/>
        <w:r w:rsidDel="00D038D7">
          <w:delText>28</w:delText>
        </w:r>
        <w:commentRangeEnd w:id="885"/>
        <w:r w:rsidR="0079563A" w:rsidDel="00D038D7">
          <w:rPr>
            <w:rStyle w:val="CommentReference"/>
          </w:rPr>
          <w:commentReference w:id="885"/>
        </w:r>
        <w:commentRangeEnd w:id="886"/>
        <w:r w:rsidR="00D038D7" w:rsidDel="00D038D7">
          <w:rPr>
            <w:rStyle w:val="CommentReference"/>
          </w:rPr>
          <w:commentReference w:id="886"/>
        </w:r>
        <w:r w:rsidDel="00D038D7">
          <w:delText xml:space="preserve"> </w:delText>
        </w:r>
      </w:del>
      <w:r>
        <w:t xml:space="preserve">displays all patients who have been shared across the Bonnie application. The Patient Bank View employs the following UI elements (as indicated by their item numbers in </w:t>
      </w:r>
      <w:fldSimple w:instr=" REF _Ref440368872  ">
        <w:ins w:id="887" w:author="Tohline, Chris" w:date="2016-12-02T15:34:00Z">
          <w:r w:rsidR="00551D04">
            <w:t xml:space="preserve">Figure </w:t>
          </w:r>
          <w:r w:rsidR="00551D04">
            <w:rPr>
              <w:noProof/>
            </w:rPr>
            <w:t>32</w:t>
          </w:r>
        </w:ins>
        <w:del w:id="888" w:author="Tohline, Chris" w:date="2016-12-02T15:34:00Z">
          <w:r w:rsidDel="00551D04">
            <w:delText xml:space="preserve">Figure </w:delText>
          </w:r>
          <w:r w:rsidDel="00551D04">
            <w:rPr>
              <w:noProof/>
            </w:rPr>
            <w:delText>28</w:delText>
          </w:r>
        </w:del>
      </w:fldSimple>
      <w:r>
        <w:t>):</w:t>
      </w:r>
    </w:p>
    <w:p w14:paraId="032BF9F9" w14:textId="77777777" w:rsidR="00C34ED1" w:rsidRDefault="00A628CE">
      <w:pPr>
        <w:pStyle w:val="NumberedList"/>
        <w:numPr>
          <w:ilvl w:val="0"/>
          <w:numId w:val="45"/>
        </w:numPr>
      </w:pPr>
      <w:r>
        <w:t>Measure Information – Shows the name and description of the measure.</w:t>
      </w:r>
    </w:p>
    <w:p w14:paraId="4921691F" w14:textId="77777777" w:rsidR="00C34ED1" w:rsidRDefault="00A628CE">
      <w:pPr>
        <w:pStyle w:val="NumberedList"/>
        <w:numPr>
          <w:ilvl w:val="0"/>
          <w:numId w:val="45"/>
        </w:numPr>
      </w:pPr>
      <w:r>
        <w:t>Measure Patient Count – Shows the number of patients in the measure.</w:t>
      </w:r>
    </w:p>
    <w:p w14:paraId="21CAB5CA" w14:textId="77777777" w:rsidR="00C34ED1" w:rsidRDefault="00A628CE">
      <w:pPr>
        <w:pStyle w:val="NumberedList"/>
        <w:numPr>
          <w:ilvl w:val="0"/>
          <w:numId w:val="45"/>
        </w:numPr>
      </w:pPr>
      <w:r>
        <w:t>Measure Logic – Shows the coverage of logic.</w:t>
      </w:r>
    </w:p>
    <w:p w14:paraId="78ACC399" w14:textId="77777777" w:rsidR="00C34ED1" w:rsidRDefault="00A628CE">
      <w:pPr>
        <w:pStyle w:val="NumberedList"/>
        <w:numPr>
          <w:ilvl w:val="0"/>
          <w:numId w:val="45"/>
        </w:numPr>
      </w:pPr>
      <w:r>
        <w:t>Filters – Allows filtering on the patient results.</w:t>
      </w:r>
    </w:p>
    <w:p w14:paraId="16D8ADC9" w14:textId="77777777" w:rsidR="00C34ED1" w:rsidRDefault="00A628CE">
      <w:pPr>
        <w:pStyle w:val="NumberedList"/>
        <w:numPr>
          <w:ilvl w:val="0"/>
          <w:numId w:val="45"/>
        </w:numPr>
      </w:pPr>
      <w:r>
        <w:t>Result Count – Shows the number of shared patients.</w:t>
      </w:r>
    </w:p>
    <w:p w14:paraId="118FAC66" w14:textId="77777777" w:rsidR="00C34ED1" w:rsidRDefault="00A628CE">
      <w:pPr>
        <w:pStyle w:val="NumberedList"/>
        <w:numPr>
          <w:ilvl w:val="0"/>
          <w:numId w:val="45"/>
        </w:numPr>
      </w:pPr>
      <w:r>
        <w:t>Patient Indicator – Indicates whether the patient is already in your measure.</w:t>
      </w:r>
    </w:p>
    <w:p w14:paraId="4FD57742" w14:textId="77777777" w:rsidR="00C34ED1" w:rsidRDefault="00A628CE">
      <w:pPr>
        <w:pStyle w:val="NumberedList"/>
        <w:numPr>
          <w:ilvl w:val="0"/>
          <w:numId w:val="45"/>
        </w:numPr>
      </w:pPr>
      <w:r>
        <w:t>Patient Calculation Result – Indicates how the patient calculates against the measure.</w:t>
      </w:r>
    </w:p>
    <w:p w14:paraId="4B4CED47" w14:textId="77777777" w:rsidR="00C34ED1" w:rsidRDefault="00A628CE">
      <w:pPr>
        <w:pStyle w:val="NumberedList"/>
        <w:numPr>
          <w:ilvl w:val="0"/>
          <w:numId w:val="45"/>
        </w:numPr>
      </w:pPr>
      <w:r>
        <w:t>Selected Patient Count – Shows the number of patients selected by the user.</w:t>
      </w:r>
    </w:p>
    <w:p w14:paraId="61378F83" w14:textId="77777777" w:rsidR="00C34ED1" w:rsidRDefault="00A628CE">
      <w:pPr>
        <w:pStyle w:val="NumberedList"/>
        <w:numPr>
          <w:ilvl w:val="0"/>
          <w:numId w:val="45"/>
        </w:numPr>
      </w:pPr>
      <w:r>
        <w:t>Patient Bank Actions – Allows exporting or cloning of selected patients.</w:t>
      </w:r>
    </w:p>
    <w:p w14:paraId="2B8982D0" w14:textId="685057D9" w:rsidR="00C34ED1" w:rsidRDefault="00A628CE">
      <w:pPr>
        <w:spacing w:before="240"/>
      </w:pPr>
      <w:r>
        <w:t xml:space="preserve">To use the Patient Bank, the user must first navigate to a measure as shown in </w:t>
      </w:r>
      <w:fldSimple w:instr=" REF _Ref440368872 ">
        <w:ins w:id="889" w:author="Tohline, Chris" w:date="2016-12-02T15:34:00Z">
          <w:r w:rsidR="00551D04">
            <w:t xml:space="preserve">Figure </w:t>
          </w:r>
          <w:r w:rsidR="00551D04">
            <w:rPr>
              <w:noProof/>
            </w:rPr>
            <w:t>32</w:t>
          </w:r>
        </w:ins>
        <w:del w:id="890" w:author="Tohline, Chris" w:date="2016-12-02T15:34:00Z">
          <w:r w:rsidDel="00551D04">
            <w:delText xml:space="preserve">Figure </w:delText>
          </w:r>
          <w:r w:rsidDel="00551D04">
            <w:rPr>
              <w:noProof/>
            </w:rPr>
            <w:delText>28</w:delText>
          </w:r>
        </w:del>
      </w:fldSimple>
      <w:r>
        <w:t xml:space="preserve">. From the Measure View (shown in </w:t>
      </w:r>
      <w:fldSimple w:instr=" REF _Ref459100358 ">
        <w:r w:rsidR="00551D04">
          <w:t xml:space="preserve">Figure </w:t>
        </w:r>
        <w:r w:rsidR="00551D04">
          <w:rPr>
            <w:noProof/>
          </w:rPr>
          <w:t>10</w:t>
        </w:r>
      </w:fldSimple>
      <w:r>
        <w:t xml:space="preserve">), the user can click the “Patient Actions” button (the gear icon on the upper right, marked as item #7 in </w:t>
      </w:r>
      <w:fldSimple w:instr=" REF _Ref459100358  ">
        <w:r w:rsidR="00551D04">
          <w:t xml:space="preserve">Figure </w:t>
        </w:r>
        <w:r w:rsidR="00551D04">
          <w:rPr>
            <w:noProof/>
          </w:rPr>
          <w:t>10</w:t>
        </w:r>
      </w:fldSimple>
      <w:r>
        <w:t>) and then click the “Add Patient Button” icon to access the Patient Bank.</w:t>
      </w:r>
    </w:p>
    <w:p w14:paraId="556C2075" w14:textId="77777777" w:rsidR="00C34ED1" w:rsidRDefault="00A628CE">
      <w:pPr>
        <w:pStyle w:val="Figure"/>
        <w:rPr>
          <w:b w:val="0"/>
        </w:rPr>
      </w:pPr>
      <w:r>
        <w:rPr>
          <w:noProof/>
        </w:rPr>
        <w:lastRenderedPageBreak/>
        <w:drawing>
          <wp:inline distT="0" distB="0" distL="0" distR="0" wp14:anchorId="3F29DE7A" wp14:editId="2843FDCB">
            <wp:extent cx="5751576" cy="4370832"/>
            <wp:effectExtent l="19050" t="19050" r="20955" b="10795"/>
            <wp:docPr id="33" name="Picture 33" descr="This figure presents the Patient Bank View as described in the text immediately preceding the figure." title="Figure 32.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14:paraId="3025F981" w14:textId="5BA1DF3C" w:rsidR="00C34ED1" w:rsidRDefault="00A628CE">
      <w:pPr>
        <w:pStyle w:val="FigureCaption"/>
      </w:pPr>
      <w:bookmarkStart w:id="891" w:name="_Ref440368872"/>
      <w:bookmarkStart w:id="892" w:name="_Toc467272018"/>
      <w:r>
        <w:t xml:space="preserve">Figure </w:t>
      </w:r>
      <w:fldSimple w:instr=" SEQ Figure \* ARABIC ">
        <w:ins w:id="893" w:author="Tohline, Chris" w:date="2016-12-02T15:34:00Z">
          <w:r w:rsidR="00551D04">
            <w:rPr>
              <w:noProof/>
            </w:rPr>
            <w:t>32</w:t>
          </w:r>
        </w:ins>
        <w:del w:id="894" w:author="Tohline, Chris" w:date="2016-12-02T15:34:00Z">
          <w:r w:rsidDel="00551D04">
            <w:rPr>
              <w:noProof/>
            </w:rPr>
            <w:delText>28</w:delText>
          </w:r>
        </w:del>
      </w:fldSimple>
      <w:bookmarkEnd w:id="891"/>
      <w:r>
        <w:t xml:space="preserve">. </w:t>
      </w:r>
      <w:bookmarkStart w:id="895" w:name="_Toc439154849"/>
      <w:r>
        <w:t>Patient Bank View</w:t>
      </w:r>
      <w:bookmarkEnd w:id="892"/>
      <w:bookmarkEnd w:id="895"/>
    </w:p>
    <w:p w14:paraId="3BE18AE7" w14:textId="17767B9B" w:rsidR="00C34ED1" w:rsidRDefault="00A628CE">
      <w:r>
        <w:t xml:space="preserve">Note that the Patient Calculation Result (item </w:t>
      </w:r>
      <w:r>
        <w:rPr>
          <w:rStyle w:val="numberreference"/>
          <w:rFonts w:ascii="Times New Roman" w:hAnsi="Times New Roman"/>
          <w:b w:val="0"/>
          <w:color w:val="auto"/>
        </w:rPr>
        <w:t xml:space="preserve">#7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_Ref440368872  </w:instrText>
      </w:r>
      <w:r>
        <w:rPr>
          <w:rStyle w:val="numberreference"/>
          <w:rFonts w:ascii="Times New Roman" w:hAnsi="Times New Roman"/>
          <w:b w:val="0"/>
          <w:color w:val="auto"/>
        </w:rPr>
        <w:fldChar w:fldCharType="separate"/>
      </w:r>
      <w:ins w:id="896" w:author="Tohline, Chris" w:date="2016-12-02T15:34:00Z">
        <w:r w:rsidR="00551D04">
          <w:t xml:space="preserve">Figure </w:t>
        </w:r>
        <w:r w:rsidR="00551D04">
          <w:rPr>
            <w:noProof/>
          </w:rPr>
          <w:t>32</w:t>
        </w:r>
      </w:ins>
      <w:del w:id="897" w:author="Tohline, Chris" w:date="2016-12-02T15:34:00Z">
        <w:r w:rsidDel="00551D04">
          <w:delText xml:space="preserve">Figure </w:delText>
        </w:r>
        <w:r w:rsidDel="00551D04">
          <w:rPr>
            <w:noProof/>
          </w:rPr>
          <w:delText>28</w:delText>
        </w:r>
      </w:del>
      <w:r>
        <w:rPr>
          <w:rStyle w:val="numberreference"/>
          <w:rFonts w:ascii="Times New Roman" w:hAnsi="Times New Roman"/>
          <w:b w:val="0"/>
          <w:color w:val="auto"/>
        </w:rPr>
        <w:fldChar w:fldCharType="end"/>
      </w:r>
      <w:r>
        <w:t>) will display “N/A” rather than pass or fail if that patient was constructed for a different measure (i.e., this patient has no expectations set for this measure).</w:t>
      </w:r>
    </w:p>
    <w:p w14:paraId="569A8CDE" w14:textId="09581B5E" w:rsidR="00C34ED1" w:rsidRDefault="00A628CE">
      <w:pPr>
        <w:spacing w:after="240"/>
      </w:pPr>
      <w:r>
        <w:t xml:space="preserve">The Patient Indicator will highlight patients already in that measure with an enclosed icon as shown by the example, “Rockland Johnny,” in </w:t>
      </w:r>
      <w:fldSimple w:instr=" REF _Ref440369057  ">
        <w:ins w:id="898" w:author="Tohline, Chris" w:date="2016-12-02T15:34:00Z">
          <w:r w:rsidR="00551D04">
            <w:t xml:space="preserve">Figure </w:t>
          </w:r>
          <w:r w:rsidR="00551D04">
            <w:rPr>
              <w:noProof/>
            </w:rPr>
            <w:t>33</w:t>
          </w:r>
        </w:ins>
        <w:del w:id="899" w:author="Tohline, Chris" w:date="2016-12-02T15:34:00Z">
          <w:r w:rsidDel="00551D04">
            <w:delText xml:space="preserve">Figure </w:delText>
          </w:r>
          <w:r w:rsidDel="00551D04">
            <w:rPr>
              <w:noProof/>
            </w:rPr>
            <w:delText>29</w:delText>
          </w:r>
        </w:del>
      </w:fldSimple>
      <w:r>
        <w:rPr>
          <w:noProof/>
        </w:rPr>
        <w:t>,</w:t>
      </w:r>
      <w:r>
        <w:t xml:space="preserve"> which already belongs to the user.</w:t>
      </w:r>
    </w:p>
    <w:p w14:paraId="021B0F66" w14:textId="77777777" w:rsidR="00C34ED1" w:rsidRDefault="00A628CE">
      <w:pPr>
        <w:pStyle w:val="Figure"/>
        <w:rPr>
          <w:b w:val="0"/>
        </w:rPr>
      </w:pPr>
      <w:r>
        <w:rPr>
          <w:noProof/>
        </w:rPr>
        <w:drawing>
          <wp:inline distT="0" distB="0" distL="0" distR="0" wp14:anchorId="3403434C" wp14:editId="73DEF290">
            <wp:extent cx="2752105" cy="1119500"/>
            <wp:effectExtent l="19050" t="19050" r="10160" b="24130"/>
            <wp:docPr id="4" name="Picture 2" descr="This figure presents a screenshot of the  Patient Indicator that highlights patients already in that measure with a gray enclosed icon. An example is shown, with the last patient (&quot;Rockland Johnny&quot;) already belonging to the user." title="Figure 33.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14:paraId="632A5B00" w14:textId="4464C25D" w:rsidR="00C34ED1" w:rsidRDefault="00A628CE">
      <w:pPr>
        <w:pStyle w:val="FigureCaption"/>
      </w:pPr>
      <w:bookmarkStart w:id="900" w:name="_Ref440369057"/>
      <w:bookmarkStart w:id="901" w:name="_Toc467272019"/>
      <w:r>
        <w:t xml:space="preserve">Figure </w:t>
      </w:r>
      <w:fldSimple w:instr=" SEQ Figure \* ARABIC ">
        <w:ins w:id="902" w:author="Tohline, Chris" w:date="2016-12-02T15:34:00Z">
          <w:r w:rsidR="00551D04">
            <w:rPr>
              <w:noProof/>
            </w:rPr>
            <w:t>33</w:t>
          </w:r>
        </w:ins>
        <w:del w:id="903" w:author="Tohline, Chris" w:date="2016-12-02T15:34:00Z">
          <w:r w:rsidDel="00551D04">
            <w:rPr>
              <w:noProof/>
            </w:rPr>
            <w:delText>29</w:delText>
          </w:r>
        </w:del>
      </w:fldSimple>
      <w:bookmarkEnd w:id="900"/>
      <w:r>
        <w:t>. Patient Listing Example</w:t>
      </w:r>
      <w:bookmarkEnd w:id="901"/>
    </w:p>
    <w:p w14:paraId="6AF1E983" w14:textId="77777777" w:rsidR="00C34ED1" w:rsidRDefault="00A628CE">
      <w:pPr>
        <w:pStyle w:val="Heading2"/>
      </w:pPr>
      <w:bookmarkStart w:id="904" w:name="_Toc470193755"/>
      <w:r>
        <w:lastRenderedPageBreak/>
        <w:t>Filtering Patient Results</w:t>
      </w:r>
      <w:bookmarkEnd w:id="904"/>
    </w:p>
    <w:p w14:paraId="5D98479D" w14:textId="77777777" w:rsidR="00C34ED1" w:rsidRDefault="00A628CE">
      <w:r>
        <w:t>The Patient Bank includes powerful filtering capability to help the user find specific test patients. There is no limit to the number of filters; however, the results returned only contain test patients satisfying all the filters applied. It is recommended to set all desired filters before selecting test patients. The user can filter the results by population, measure, and associated user account as follows:</w:t>
      </w:r>
    </w:p>
    <w:p w14:paraId="36004A25" w14:textId="77777777" w:rsidR="00C34ED1" w:rsidRDefault="00A628CE">
      <w:pPr>
        <w:pStyle w:val="NumberedList"/>
        <w:numPr>
          <w:ilvl w:val="0"/>
          <w:numId w:val="46"/>
        </w:numPr>
      </w:pPr>
      <w:r>
        <w:t>Population – Allows filtering results by whether the patient passes for a selected population for the currently displayed stratification.</w:t>
      </w:r>
    </w:p>
    <w:p w14:paraId="44294DCD" w14:textId="77777777" w:rsidR="00C34ED1" w:rsidRDefault="00A628CE">
      <w:pPr>
        <w:pStyle w:val="NumberedList"/>
        <w:numPr>
          <w:ilvl w:val="0"/>
          <w:numId w:val="46"/>
        </w:numPr>
      </w:pPr>
      <w:r>
        <w:t>Measure – Allows filtering results by measure. The user can enter all or part of a measure code (for example, “CMS142v2” or “142” will both work).</w:t>
      </w:r>
    </w:p>
    <w:p w14:paraId="7F9A7B93" w14:textId="77777777" w:rsidR="00C34ED1" w:rsidRDefault="00A628CE">
      <w:pPr>
        <w:pStyle w:val="NumberedList"/>
        <w:numPr>
          <w:ilvl w:val="0"/>
          <w:numId w:val="46"/>
        </w:numPr>
      </w:pPr>
      <w:r>
        <w:t>Associated User Account – Allows filtering results by user. The user can enter all or part of an email address associated with a Bonnie user account.</w:t>
      </w:r>
    </w:p>
    <w:p w14:paraId="6483A8E4" w14:textId="78F3A208" w:rsidR="00C34ED1" w:rsidRDefault="00C24DD3">
      <w:pPr>
        <w:spacing w:before="240" w:after="240"/>
      </w:pPr>
      <w:fldSimple w:instr=" REF _Ref459098959  ">
        <w:ins w:id="905" w:author="Tohline, Chris" w:date="2016-12-02T15:34:00Z">
          <w:r w:rsidR="00551D04">
            <w:t xml:space="preserve">Figure </w:t>
          </w:r>
          <w:r w:rsidR="00551D04">
            <w:rPr>
              <w:noProof/>
            </w:rPr>
            <w:t>34</w:t>
          </w:r>
        </w:ins>
        <w:del w:id="906" w:author="Tohline, Chris" w:date="2016-12-02T15:34:00Z">
          <w:r w:rsidR="00A628CE" w:rsidDel="00551D04">
            <w:delText xml:space="preserve">Figure </w:delText>
          </w:r>
          <w:r w:rsidR="00A628CE" w:rsidDel="00551D04">
            <w:rPr>
              <w:noProof/>
            </w:rPr>
            <w:delText>30</w:delText>
          </w:r>
        </w:del>
      </w:fldSimple>
      <w:r w:rsidR="00A628CE">
        <w:t xml:space="preserve"> shows the Patient Bank filtered by whether the patient passes for the measure’s numerator for the stratification named “Population 1.” This example has one result.</w:t>
      </w:r>
    </w:p>
    <w:p w14:paraId="29F321A6" w14:textId="77777777" w:rsidR="00C34ED1" w:rsidRDefault="00A628CE">
      <w:pPr>
        <w:pStyle w:val="Figure"/>
        <w:rPr>
          <w:b w:val="0"/>
        </w:rPr>
      </w:pPr>
      <w:r>
        <w:rPr>
          <w:noProof/>
        </w:rPr>
        <w:drawing>
          <wp:inline distT="0" distB="0" distL="0" distR="0" wp14:anchorId="451B32D1" wp14:editId="17D43C88">
            <wp:extent cx="5358384" cy="2121408"/>
            <wp:effectExtent l="19050" t="19050" r="13970" b="12700"/>
            <wp:docPr id="6" name="Picture 6" descr="This figure depicts an example of filter usage as described in the text preceding the figure." title="Figure 34.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73"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F5EA994" w14:textId="70A3A318" w:rsidR="00C34ED1" w:rsidRDefault="00A628CE">
      <w:pPr>
        <w:pStyle w:val="FigureCaption"/>
      </w:pPr>
      <w:bookmarkStart w:id="907" w:name="_Ref459098959"/>
      <w:bookmarkStart w:id="908" w:name="_Toc467272020"/>
      <w:r>
        <w:t xml:space="preserve">Figure </w:t>
      </w:r>
      <w:fldSimple w:instr=" SEQ Figure \* ARABIC ">
        <w:ins w:id="909" w:author="Tohline, Chris" w:date="2016-12-02T15:34:00Z">
          <w:r w:rsidR="00551D04">
            <w:rPr>
              <w:noProof/>
            </w:rPr>
            <w:t>34</w:t>
          </w:r>
        </w:ins>
        <w:del w:id="910" w:author="Tohline, Chris" w:date="2016-12-02T15:34:00Z">
          <w:r w:rsidDel="00551D04">
            <w:rPr>
              <w:noProof/>
            </w:rPr>
            <w:delText>30</w:delText>
          </w:r>
        </w:del>
      </w:fldSimple>
      <w:bookmarkEnd w:id="907"/>
      <w:r>
        <w:t xml:space="preserve">. </w:t>
      </w:r>
      <w:bookmarkStart w:id="911" w:name="_Toc439154850"/>
      <w:r>
        <w:t>Example Filter Usage</w:t>
      </w:r>
      <w:bookmarkEnd w:id="908"/>
      <w:bookmarkEnd w:id="911"/>
    </w:p>
    <w:p w14:paraId="1D9C8F86" w14:textId="77777777" w:rsidR="00C34ED1" w:rsidRDefault="00A628CE">
      <w:pPr>
        <w:pStyle w:val="Heading2"/>
      </w:pPr>
      <w:bookmarkStart w:id="912" w:name="_Toc470193756"/>
      <w:r>
        <w:t>Using Test Patients</w:t>
      </w:r>
      <w:bookmarkEnd w:id="912"/>
    </w:p>
    <w:p w14:paraId="1A3ACBCB" w14:textId="40EF4202" w:rsidR="00C34ED1" w:rsidRDefault="00A628CE">
      <w:r>
        <w:t xml:space="preserve">Each test patient result can be expanded to show further details on that patient. </w:t>
      </w:r>
      <w:fldSimple w:instr=" REF _Ref440380190  ">
        <w:ins w:id="913" w:author="Tohline, Chris" w:date="2016-12-02T15:34:00Z">
          <w:r w:rsidR="00551D04">
            <w:t xml:space="preserve">Figure </w:t>
          </w:r>
          <w:r w:rsidR="00551D04">
            <w:rPr>
              <w:noProof/>
            </w:rPr>
            <w:t>35</w:t>
          </w:r>
        </w:ins>
        <w:del w:id="914" w:author="Tohline, Chris" w:date="2016-12-02T15:34:00Z">
          <w:r w:rsidDel="00551D04">
            <w:delText xml:space="preserve">Figure </w:delText>
          </w:r>
          <w:r w:rsidDel="00551D04">
            <w:rPr>
              <w:noProof/>
            </w:rPr>
            <w:delText>31</w:delText>
          </w:r>
        </w:del>
      </w:fldSimple>
      <w:r>
        <w:t xml:space="preserve"> shows the patient summary and the calculated results for that patient.</w:t>
      </w:r>
    </w:p>
    <w:p w14:paraId="5CA8E27E" w14:textId="77777777" w:rsidR="00C34ED1" w:rsidRDefault="00A628CE">
      <w:pPr>
        <w:pStyle w:val="Figure"/>
        <w:rPr>
          <w:b w:val="0"/>
        </w:rPr>
      </w:pPr>
      <w:r>
        <w:rPr>
          <w:noProof/>
        </w:rPr>
        <w:lastRenderedPageBreak/>
        <w:drawing>
          <wp:inline distT="0" distB="0" distL="0" distR="0" wp14:anchorId="2B272589" wp14:editId="38509D7F">
            <wp:extent cx="5120640" cy="2898648"/>
            <wp:effectExtent l="19050" t="19050" r="22860" b="16510"/>
            <wp:docPr id="7" name="Picture 7" descr="This figure shows the details of a Patient Result using the Chords View. The coloration (blue, red, or green) and the hover text over each chord match the logic clauses in the Text View." title="Figure 35.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74"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605DB02" w14:textId="7EED7989" w:rsidR="00C34ED1" w:rsidRDefault="00A628CE">
      <w:pPr>
        <w:pStyle w:val="FigureCaption"/>
      </w:pPr>
      <w:bookmarkStart w:id="915" w:name="_Ref440380190"/>
      <w:bookmarkStart w:id="916" w:name="_Toc467272021"/>
      <w:r>
        <w:t xml:space="preserve">Figure </w:t>
      </w:r>
      <w:fldSimple w:instr=" SEQ Figure \* ARABIC ">
        <w:ins w:id="917" w:author="Tohline, Chris" w:date="2016-12-02T15:34:00Z">
          <w:r w:rsidR="00551D04">
            <w:rPr>
              <w:noProof/>
            </w:rPr>
            <w:t>35</w:t>
          </w:r>
        </w:ins>
        <w:del w:id="918" w:author="Tohline, Chris" w:date="2016-12-02T15:34:00Z">
          <w:r w:rsidDel="00551D04">
            <w:rPr>
              <w:noProof/>
            </w:rPr>
            <w:delText>31</w:delText>
          </w:r>
        </w:del>
      </w:fldSimple>
      <w:bookmarkEnd w:id="915"/>
      <w:r>
        <w:t>. Patient Result Details</w:t>
      </w:r>
      <w:bookmarkEnd w:id="916"/>
    </w:p>
    <w:p w14:paraId="39AFB065" w14:textId="64DEBAC8" w:rsidR="00C34ED1" w:rsidRDefault="00A628CE">
      <w:r>
        <w:t xml:space="preserve">When the patient result is expanded, the measure logic view updates to show how the patient meets the data criteria. In the measure logic view shown in </w:t>
      </w:r>
      <w:fldSimple w:instr=" REF _Ref440380190 ">
        <w:ins w:id="919" w:author="Tohline, Chris" w:date="2016-12-02T15:34:00Z">
          <w:r w:rsidR="00551D04">
            <w:t xml:space="preserve">Figure </w:t>
          </w:r>
          <w:r w:rsidR="00551D04">
            <w:rPr>
              <w:noProof/>
            </w:rPr>
            <w:t>35</w:t>
          </w:r>
        </w:ins>
        <w:del w:id="920" w:author="Tohline, Chris" w:date="2016-12-02T15:34:00Z">
          <w:r w:rsidDel="00551D04">
            <w:delText>Figure 31</w:delText>
          </w:r>
        </w:del>
      </w:fldSimple>
      <w:r>
        <w:t>, the patient has data criteria that meet the green lines of logic.</w:t>
      </w:r>
    </w:p>
    <w:p w14:paraId="240EF646" w14:textId="34581C00" w:rsidR="00C34ED1" w:rsidRDefault="00A628CE">
      <w:pPr>
        <w:spacing w:after="240"/>
      </w:pPr>
      <w:r>
        <w:t xml:space="preserve">The user can select one or more patients by clicking the checkbox associated with each patient as depicted in </w:t>
      </w:r>
      <w:fldSimple w:instr=" REF _Ref440380307 ">
        <w:ins w:id="921" w:author="Tohline, Chris" w:date="2016-12-02T15:34:00Z">
          <w:r w:rsidR="00551D04">
            <w:t xml:space="preserve">Figure </w:t>
          </w:r>
          <w:r w:rsidR="00551D04">
            <w:rPr>
              <w:noProof/>
            </w:rPr>
            <w:t>36</w:t>
          </w:r>
        </w:ins>
        <w:del w:id="922" w:author="Tohline, Chris" w:date="2016-12-02T15:34:00Z">
          <w:r w:rsidDel="00551D04">
            <w:delText xml:space="preserve">Figure </w:delText>
          </w:r>
          <w:r w:rsidDel="00551D04">
            <w:rPr>
              <w:noProof/>
            </w:rPr>
            <w:delText>32</w:delText>
          </w:r>
        </w:del>
      </w:fldSimple>
      <w:r>
        <w:t>.</w:t>
      </w:r>
    </w:p>
    <w:p w14:paraId="6D0A9E43" w14:textId="77777777" w:rsidR="00C34ED1" w:rsidRDefault="00A628CE">
      <w:pPr>
        <w:pStyle w:val="Figure"/>
        <w:rPr>
          <w:b w:val="0"/>
        </w:rPr>
      </w:pPr>
      <w:r>
        <w:rPr>
          <w:noProof/>
        </w:rPr>
        <w:drawing>
          <wp:inline distT="0" distB="0" distL="0" distR="0" wp14:anchorId="49C9699C" wp14:editId="3F36C34E">
            <wp:extent cx="5733288" cy="2350008"/>
            <wp:effectExtent l="19050" t="19050" r="20320" b="12700"/>
            <wp:docPr id="10" name="Picture 10" descr="This figure shows the patients selected as described in the text.  It also shows the blue chords,indicating which measure logic is covered as described in the text." title="Figure 36.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75"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4B667171" w14:textId="18CFC456" w:rsidR="00C34ED1" w:rsidRDefault="00A628CE">
      <w:pPr>
        <w:pStyle w:val="FigureCaption"/>
      </w:pPr>
      <w:bookmarkStart w:id="923" w:name="_Ref440380307"/>
      <w:bookmarkStart w:id="924" w:name="_Toc467272022"/>
      <w:r>
        <w:t xml:space="preserve">Figure </w:t>
      </w:r>
      <w:fldSimple w:instr=" SEQ Figure \* ARABIC ">
        <w:ins w:id="925" w:author="Tohline, Chris" w:date="2016-12-02T15:34:00Z">
          <w:r w:rsidR="00551D04">
            <w:rPr>
              <w:noProof/>
            </w:rPr>
            <w:t>36</w:t>
          </w:r>
        </w:ins>
        <w:del w:id="926" w:author="Tohline, Chris" w:date="2016-12-02T15:34:00Z">
          <w:r w:rsidDel="00551D04">
            <w:rPr>
              <w:noProof/>
            </w:rPr>
            <w:delText>32</w:delText>
          </w:r>
        </w:del>
      </w:fldSimple>
      <w:bookmarkEnd w:id="923"/>
      <w:r>
        <w:t xml:space="preserve">. </w:t>
      </w:r>
      <w:bookmarkStart w:id="927" w:name="_Toc439154851"/>
      <w:r>
        <w:t>Selected Patients</w:t>
      </w:r>
      <w:bookmarkEnd w:id="924"/>
      <w:bookmarkEnd w:id="927"/>
    </w:p>
    <w:p w14:paraId="341AD4B1" w14:textId="77777777" w:rsidR="00C34ED1" w:rsidRDefault="00A628CE">
      <w:r>
        <w:t xml:space="preserve">Selecting patients will highlight those records with a darker background color and a blue icon. The selected patients will also be reflected in the measure logic view at the left: the blue marking indicating the sections are measure logic covered by the set of selected patients. The display </w:t>
      </w:r>
      <w:r>
        <w:lastRenderedPageBreak/>
        <w:t>shows the number of patients selected; the user can unselect all patients at once by clicking the “x” icon.</w:t>
      </w:r>
    </w:p>
    <w:p w14:paraId="045E5F93" w14:textId="77777777" w:rsidR="00C34ED1" w:rsidRDefault="00A628CE">
      <w:r>
        <w:t>Once patients have been selected, the user can either clone these patients into the measure or export these patients in Quality Reporting Document Architecture (QRDA) and Hypertext Markup Language (HTML) formats.</w:t>
      </w:r>
    </w:p>
    <w:p w14:paraId="338532A4" w14:textId="77777777" w:rsidR="00C34ED1" w:rsidRDefault="00C34ED1"/>
    <w:p w14:paraId="17F485D0" w14:textId="77777777" w:rsidR="00C34ED1" w:rsidRDefault="00C34ED1">
      <w:pPr>
        <w:sectPr w:rsidR="00C34ED1">
          <w:headerReference w:type="first" r:id="rId76"/>
          <w:footerReference w:type="first" r:id="rId77"/>
          <w:pgSz w:w="12240" w:h="15840" w:code="1"/>
          <w:pgMar w:top="1440" w:right="1440" w:bottom="1440" w:left="1440" w:header="504" w:footer="504" w:gutter="0"/>
          <w:cols w:space="720"/>
          <w:titlePg/>
          <w:docGrid w:linePitch="360"/>
        </w:sectPr>
      </w:pPr>
    </w:p>
    <w:p w14:paraId="1ABE33F0" w14:textId="77777777" w:rsidR="00C34ED1" w:rsidRDefault="00A628CE">
      <w:pPr>
        <w:pStyle w:val="Heading1"/>
      </w:pPr>
      <w:bookmarkStart w:id="928" w:name="_Toc470193757"/>
      <w:r>
        <w:lastRenderedPageBreak/>
        <w:t>Additional Tools</w:t>
      </w:r>
      <w:bookmarkEnd w:id="928"/>
    </w:p>
    <w:p w14:paraId="0DDB3A95" w14:textId="659F3333" w:rsidR="00C34ED1" w:rsidRDefault="00A628CE">
      <w:r>
        <w:t xml:space="preserve">Bonnie features additional tools that may be activated on a per-account basis by sending an email to the Bonnie feedback list </w:t>
      </w:r>
      <w:hyperlink r:id="rId78" w:history="1">
        <w:r>
          <w:rPr>
            <w:rStyle w:val="Hyperlink"/>
          </w:rPr>
          <w:t>bonnie-feedback-list@lists.mitre.org</w:t>
        </w:r>
      </w:hyperlink>
      <w:r>
        <w:t>.</w:t>
      </w:r>
    </w:p>
    <w:p w14:paraId="2E63290B" w14:textId="77777777" w:rsidR="00C34ED1" w:rsidRDefault="00A628CE">
      <w:pPr>
        <w:pStyle w:val="Heading2"/>
      </w:pPr>
      <w:bookmarkStart w:id="929" w:name="_Toc290531591"/>
      <w:bookmarkStart w:id="930" w:name="_Toc470193758"/>
      <w:r>
        <w:t>Complexity and Change Dashboard</w:t>
      </w:r>
      <w:bookmarkEnd w:id="929"/>
      <w:bookmarkEnd w:id="930"/>
    </w:p>
    <w:p w14:paraId="2D2A4657" w14:textId="30752F8F" w:rsidR="00C34ED1" w:rsidRDefault="00A628CE">
      <w:pPr>
        <w:spacing w:after="240"/>
      </w:pPr>
      <w:r>
        <w:t xml:space="preserve">The Complexity and Change Dashboard is available to explore how measures change between releases. Users can access activated feature from the “Complexity” link on the navigation bar as shown in </w:t>
      </w:r>
      <w:fldSimple w:instr=" REF _Ref440380401 ">
        <w:ins w:id="931" w:author="Tohline, Chris" w:date="2016-12-02T15:34:00Z">
          <w:r w:rsidR="00551D04">
            <w:t xml:space="preserve">Figure </w:t>
          </w:r>
          <w:r w:rsidR="00551D04">
            <w:rPr>
              <w:noProof/>
            </w:rPr>
            <w:t>37</w:t>
          </w:r>
        </w:ins>
        <w:del w:id="932" w:author="Tohline, Chris" w:date="2016-12-02T15:34:00Z">
          <w:r w:rsidDel="00551D04">
            <w:delText xml:space="preserve">Figure </w:delText>
          </w:r>
          <w:r w:rsidDel="00551D04">
            <w:rPr>
              <w:noProof/>
            </w:rPr>
            <w:delText>33</w:delText>
          </w:r>
        </w:del>
      </w:fldSimple>
      <w:r>
        <w:t xml:space="preserve">. The initial page invites the user to select two sets of measures for comparison before proceeding. </w:t>
      </w:r>
      <w:fldSimple w:instr=" REF _Ref440380475 ">
        <w:ins w:id="933" w:author="Tohline, Chris" w:date="2016-12-02T15:34:00Z">
          <w:r w:rsidR="00551D04">
            <w:t xml:space="preserve">Figure </w:t>
          </w:r>
          <w:r w:rsidR="00551D04">
            <w:rPr>
              <w:noProof/>
            </w:rPr>
            <w:t>38</w:t>
          </w:r>
        </w:ins>
        <w:del w:id="934" w:author="Tohline, Chris" w:date="2016-12-02T15:34:00Z">
          <w:r w:rsidDel="00551D04">
            <w:delText xml:space="preserve">Figure </w:delText>
          </w:r>
          <w:r w:rsidDel="00551D04">
            <w:rPr>
              <w:noProof/>
            </w:rPr>
            <w:delText>34</w:delText>
          </w:r>
        </w:del>
      </w:fldSimple>
      <w:r>
        <w:t xml:space="preserve"> provides a screenshot of the complexity graph produced and </w:t>
      </w:r>
      <w:fldSimple w:instr=" REF _Ref440380517 ">
        <w:ins w:id="935" w:author="Tohline, Chris" w:date="2016-12-02T15:34:00Z">
          <w:r w:rsidR="00551D04">
            <w:t xml:space="preserve">Figure </w:t>
          </w:r>
          <w:r w:rsidR="00551D04">
            <w:rPr>
              <w:noProof/>
            </w:rPr>
            <w:t>39</w:t>
          </w:r>
        </w:ins>
        <w:del w:id="936" w:author="Tohline, Chris" w:date="2016-12-02T15:34:00Z">
          <w:r w:rsidDel="00551D04">
            <w:delText xml:space="preserve">Figure </w:delText>
          </w:r>
          <w:r w:rsidDel="00551D04">
            <w:rPr>
              <w:noProof/>
            </w:rPr>
            <w:delText>35</w:delText>
          </w:r>
        </w:del>
      </w:fldSimple>
      <w:r>
        <w:t xml:space="preserve"> shows the complexity grid available from this screen.</w:t>
      </w:r>
    </w:p>
    <w:p w14:paraId="49D94C0D" w14:textId="77777777" w:rsidR="00C34ED1" w:rsidRDefault="00A628CE">
      <w:pPr>
        <w:pStyle w:val="Figure"/>
        <w:rPr>
          <w:b w:val="0"/>
        </w:rPr>
      </w:pPr>
      <w:r>
        <w:rPr>
          <w:noProof/>
        </w:rPr>
        <w:drawing>
          <wp:inline distT="0" distB="0" distL="0" distR="0" wp14:anchorId="4E2C91AE" wp14:editId="3F68843B">
            <wp:extent cx="5486400" cy="1645920"/>
            <wp:effectExtent l="19050" t="19050" r="19050" b="11430"/>
            <wp:docPr id="12" name="Picture 12" descr="This figure shows how to select sets of measure to compare from the &quot;Complexity&quot; option in the navigation bar." title="Figure 37.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79"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14:paraId="30475D66" w14:textId="6D941DEA" w:rsidR="00C34ED1" w:rsidRDefault="00A628CE">
      <w:pPr>
        <w:pStyle w:val="FigureCaption"/>
      </w:pPr>
      <w:bookmarkStart w:id="937" w:name="_Ref440380401"/>
      <w:bookmarkStart w:id="938" w:name="_Toc467272023"/>
      <w:r>
        <w:t xml:space="preserve">Figure </w:t>
      </w:r>
      <w:fldSimple w:instr=" SEQ Figure \* ARABIC ">
        <w:ins w:id="939" w:author="Tohline, Chris" w:date="2016-12-02T15:34:00Z">
          <w:r w:rsidR="00551D04">
            <w:rPr>
              <w:noProof/>
            </w:rPr>
            <w:t>37</w:t>
          </w:r>
        </w:ins>
        <w:del w:id="940" w:author="Tohline, Chris" w:date="2016-12-02T15:34:00Z">
          <w:r w:rsidDel="00551D04">
            <w:rPr>
              <w:noProof/>
            </w:rPr>
            <w:delText>33</w:delText>
          </w:r>
        </w:del>
      </w:fldSimple>
      <w:bookmarkEnd w:id="937"/>
      <w:r>
        <w:t>. Selecting Sets of Measures to Compare</w:t>
      </w:r>
      <w:bookmarkEnd w:id="938"/>
    </w:p>
    <w:p w14:paraId="3CD6E141" w14:textId="77777777" w:rsidR="00C34ED1" w:rsidRDefault="00A628CE">
      <w:pPr>
        <w:pStyle w:val="Figure"/>
        <w:rPr>
          <w:b w:val="0"/>
        </w:rPr>
      </w:pPr>
      <w:r>
        <w:rPr>
          <w:noProof/>
        </w:rPr>
        <w:drawing>
          <wp:inline distT="0" distB="0" distL="0" distR="0" wp14:anchorId="350D062C" wp14:editId="3193A5A7">
            <wp:extent cx="4837176" cy="3310128"/>
            <wp:effectExtent l="19050" t="19050" r="20955" b="24130"/>
            <wp:docPr id="23" name="Picture 23" descr="This figure presents a complexity graph produced as described in the text immediately preceding the figure." title="Figure 38.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80" cstate="screen">
                      <a:extLst>
                        <a:ext uri="{28A0092B-C50C-407E-A947-70E740481C1C}">
                          <a14:useLocalDpi xmlns:a14="http://schemas.microsoft.com/office/drawing/2010/main"/>
                        </a:ext>
                      </a:extLst>
                    </a:blip>
                    <a:srcRect/>
                    <a:stretch/>
                  </pic:blipFill>
                  <pic:spPr bwMode="auto">
                    <a:xfrm>
                      <a:off x="0" y="0"/>
                      <a:ext cx="4837176" cy="3310128"/>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A8C543B" w14:textId="37A2F63D" w:rsidR="00C34ED1" w:rsidRDefault="00A628CE">
      <w:pPr>
        <w:pStyle w:val="FigureCaption"/>
      </w:pPr>
      <w:bookmarkStart w:id="941" w:name="_Ref440380475"/>
      <w:bookmarkStart w:id="942" w:name="_Toc467272024"/>
      <w:r>
        <w:t xml:space="preserve">Figure </w:t>
      </w:r>
      <w:fldSimple w:instr=" SEQ Figure \* ARABIC ">
        <w:ins w:id="943" w:author="Tohline, Chris" w:date="2016-12-02T15:34:00Z">
          <w:r w:rsidR="00551D04">
            <w:rPr>
              <w:noProof/>
            </w:rPr>
            <w:t>38</w:t>
          </w:r>
        </w:ins>
        <w:del w:id="944" w:author="Tohline, Chris" w:date="2016-12-02T15:34:00Z">
          <w:r w:rsidDel="00551D04">
            <w:rPr>
              <w:noProof/>
            </w:rPr>
            <w:delText>34</w:delText>
          </w:r>
        </w:del>
      </w:fldSimple>
      <w:bookmarkEnd w:id="941"/>
      <w:r>
        <w:t xml:space="preserve">. </w:t>
      </w:r>
      <w:bookmarkStart w:id="945" w:name="_Toc439154852"/>
      <w:r>
        <w:t>Complexity Graph</w:t>
      </w:r>
      <w:bookmarkEnd w:id="942"/>
      <w:bookmarkEnd w:id="945"/>
    </w:p>
    <w:p w14:paraId="14881834" w14:textId="77777777" w:rsidR="00C34ED1" w:rsidRDefault="00A628CE">
      <w:pPr>
        <w:pStyle w:val="Figure"/>
        <w:rPr>
          <w:b w:val="0"/>
        </w:rPr>
      </w:pPr>
      <w:r>
        <w:rPr>
          <w:noProof/>
        </w:rPr>
        <w:lastRenderedPageBreak/>
        <w:drawing>
          <wp:inline distT="0" distB="0" distL="0" distR="0" wp14:anchorId="13342D1F" wp14:editId="5FFB7CE5">
            <wp:extent cx="5788152" cy="3099816"/>
            <wp:effectExtent l="19050" t="19050" r="22225" b="24765"/>
            <wp:docPr id="22" name="Picture 22" descr="This figure presents a screenshot of a complexity grid as described in the text immediately preceding the figure." title="Figure 39.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81"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44154248" w14:textId="73BE965A" w:rsidR="00C34ED1" w:rsidRDefault="00A628CE">
      <w:pPr>
        <w:pStyle w:val="FigureCaption"/>
      </w:pPr>
      <w:bookmarkStart w:id="946" w:name="_Ref440380517"/>
      <w:bookmarkStart w:id="947" w:name="_Toc467272025"/>
      <w:r>
        <w:t xml:space="preserve">Figure </w:t>
      </w:r>
      <w:fldSimple w:instr=" SEQ Figure \* ARABIC ">
        <w:ins w:id="948" w:author="Tohline, Chris" w:date="2016-12-02T15:34:00Z">
          <w:r w:rsidR="00551D04">
            <w:rPr>
              <w:noProof/>
            </w:rPr>
            <w:t>39</w:t>
          </w:r>
        </w:ins>
        <w:del w:id="949" w:author="Tohline, Chris" w:date="2016-12-02T15:34:00Z">
          <w:r w:rsidDel="00551D04">
            <w:rPr>
              <w:noProof/>
            </w:rPr>
            <w:delText>35</w:delText>
          </w:r>
        </w:del>
      </w:fldSimple>
      <w:bookmarkEnd w:id="946"/>
      <w:r>
        <w:t>. Complexity Grid</w:t>
      </w:r>
      <w:bookmarkEnd w:id="947"/>
    </w:p>
    <w:p w14:paraId="7E9C9141" w14:textId="1C8A2868" w:rsidR="00C34ED1" w:rsidRDefault="00A628CE">
      <w:pPr>
        <w:spacing w:after="240"/>
      </w:pPr>
      <w:r>
        <w:t xml:space="preserve">On either view, hovering the cursor over the displayed circles on either view will reveal a popup with more details on how that measure has changed. In </w:t>
      </w:r>
      <w:fldSimple w:instr=" REF _Ref440380614 ">
        <w:ins w:id="950" w:author="Tohline, Chris" w:date="2016-12-02T15:34:00Z">
          <w:r w:rsidR="00551D04">
            <w:t xml:space="preserve">Figure </w:t>
          </w:r>
          <w:r w:rsidR="00551D04">
            <w:rPr>
              <w:noProof/>
            </w:rPr>
            <w:t>40</w:t>
          </w:r>
        </w:ins>
        <w:del w:id="951" w:author="Tohline, Chris" w:date="2016-12-02T15:34:00Z">
          <w:r w:rsidDel="00551D04">
            <w:delText xml:space="preserve">Figure </w:delText>
          </w:r>
          <w:r w:rsidDel="00551D04">
            <w:rPr>
              <w:noProof/>
            </w:rPr>
            <w:delText>36</w:delText>
          </w:r>
        </w:del>
      </w:fldSimple>
      <w:r>
        <w:rPr>
          <w:noProof/>
        </w:rPr>
        <w:t>,</w:t>
      </w:r>
      <w:r>
        <w:t xml:space="preserve"> the measure popup shows a change from a slightly complex denominator to a simple one.</w:t>
      </w:r>
    </w:p>
    <w:p w14:paraId="577D674B" w14:textId="77777777" w:rsidR="00C34ED1" w:rsidRDefault="00A628CE">
      <w:pPr>
        <w:pStyle w:val="Figure"/>
        <w:rPr>
          <w:b w:val="0"/>
        </w:rPr>
      </w:pPr>
      <w:r>
        <w:rPr>
          <w:noProof/>
        </w:rPr>
        <w:drawing>
          <wp:inline distT="0" distB="0" distL="0" distR="0" wp14:anchorId="2EBF3C75" wp14:editId="5DF60EB9">
            <wp:extent cx="2540751" cy="1913742"/>
            <wp:effectExtent l="19050" t="19050" r="12065" b="10795"/>
            <wp:docPr id="14" name="Picture 14" descr="This figure is a screenshot of the change details in measure complexity as described in the text immediately preceding the figure." title="Figure 40.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82"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14:paraId="00F08BAE" w14:textId="23513175" w:rsidR="00C34ED1" w:rsidRDefault="00A628CE">
      <w:pPr>
        <w:pStyle w:val="FigureCaption"/>
      </w:pPr>
      <w:bookmarkStart w:id="952" w:name="_Ref440380614"/>
      <w:bookmarkStart w:id="953" w:name="_Toc467272026"/>
      <w:r>
        <w:t xml:space="preserve">Figure </w:t>
      </w:r>
      <w:fldSimple w:instr=" SEQ Figure \* ARABIC ">
        <w:ins w:id="954" w:author="Tohline, Chris" w:date="2016-12-02T15:34:00Z">
          <w:r w:rsidR="00551D04">
            <w:rPr>
              <w:noProof/>
            </w:rPr>
            <w:t>40</w:t>
          </w:r>
        </w:ins>
        <w:del w:id="955" w:author="Tohline, Chris" w:date="2016-12-02T15:34:00Z">
          <w:r w:rsidDel="00551D04">
            <w:rPr>
              <w:noProof/>
            </w:rPr>
            <w:delText>36</w:delText>
          </w:r>
        </w:del>
      </w:fldSimple>
      <w:bookmarkEnd w:id="952"/>
      <w:r>
        <w:t xml:space="preserve">. </w:t>
      </w:r>
      <w:bookmarkStart w:id="956" w:name="_Toc439154853"/>
      <w:r>
        <w:t>Measure Complexity Change Details</w:t>
      </w:r>
      <w:bookmarkEnd w:id="953"/>
      <w:bookmarkEnd w:id="956"/>
    </w:p>
    <w:p w14:paraId="272B471D" w14:textId="343446F9" w:rsidR="00C34ED1" w:rsidRDefault="00A628CE">
      <w:pPr>
        <w:spacing w:after="240"/>
      </w:pPr>
      <w:r>
        <w:t xml:space="preserve">Alternatively, the changes in measures can be viewed more granularly by clicking “Difference Sorted by Size” or “Difference Sorted by Amount.” Each view illustrates a measure as a set of lines and highlights those lines that have been added, removed, or unchanged between the two sets. </w:t>
      </w:r>
      <w:fldSimple w:instr=" REF _Ref440380718 ">
        <w:ins w:id="957" w:author="Tohline, Chris" w:date="2016-12-02T15:34:00Z">
          <w:r w:rsidR="00551D04">
            <w:t xml:space="preserve">Figure </w:t>
          </w:r>
          <w:r w:rsidR="00551D04">
            <w:rPr>
              <w:noProof/>
            </w:rPr>
            <w:t>41</w:t>
          </w:r>
        </w:ins>
        <w:del w:id="958" w:author="Tohline, Chris" w:date="2016-12-02T15:34:00Z">
          <w:r w:rsidDel="00551D04">
            <w:delText xml:space="preserve">Figure </w:delText>
          </w:r>
          <w:r w:rsidDel="00551D04">
            <w:rPr>
              <w:noProof/>
            </w:rPr>
            <w:delText>37</w:delText>
          </w:r>
        </w:del>
      </w:fldSimple>
      <w:r>
        <w:t xml:space="preserve"> shows the measure difference sorted by size.</w:t>
      </w:r>
    </w:p>
    <w:p w14:paraId="4253E027" w14:textId="77777777" w:rsidR="00C34ED1" w:rsidRDefault="00A628CE">
      <w:pPr>
        <w:pStyle w:val="Figure"/>
        <w:rPr>
          <w:b w:val="0"/>
        </w:rPr>
      </w:pPr>
      <w:r>
        <w:rPr>
          <w:noProof/>
        </w:rPr>
        <w:lastRenderedPageBreak/>
        <w:drawing>
          <wp:inline distT="0" distB="0" distL="0" distR="0" wp14:anchorId="1AAF6ADB" wp14:editId="1EC25A6A">
            <wp:extent cx="5760720" cy="2322576"/>
            <wp:effectExtent l="19050" t="19050" r="11430" b="20955"/>
            <wp:docPr id="24" name="Picture 24" descr="This figure shows the measure difference sorted by size as described in the text immediately preceding the figure." title="Figure 41.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83"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26CB1B7D" w14:textId="33E21F88" w:rsidR="00C34ED1" w:rsidRDefault="00A628CE">
      <w:pPr>
        <w:pStyle w:val="FigureCaption"/>
      </w:pPr>
      <w:bookmarkStart w:id="959" w:name="_Ref440380718"/>
      <w:bookmarkStart w:id="960" w:name="_Toc467272027"/>
      <w:r>
        <w:t xml:space="preserve">Figure </w:t>
      </w:r>
      <w:fldSimple w:instr=" SEQ Figure \* ARABIC ">
        <w:ins w:id="961" w:author="Tohline, Chris" w:date="2016-12-02T15:34:00Z">
          <w:r w:rsidR="00551D04">
            <w:rPr>
              <w:noProof/>
            </w:rPr>
            <w:t>41</w:t>
          </w:r>
        </w:ins>
        <w:del w:id="962" w:author="Tohline, Chris" w:date="2016-12-02T15:34:00Z">
          <w:r w:rsidDel="00551D04">
            <w:rPr>
              <w:noProof/>
            </w:rPr>
            <w:delText>37</w:delText>
          </w:r>
        </w:del>
      </w:fldSimple>
      <w:bookmarkEnd w:id="959"/>
      <w:r>
        <w:t>. Measure Difference Sorted by Size</w:t>
      </w:r>
      <w:bookmarkEnd w:id="960"/>
    </w:p>
    <w:p w14:paraId="58EA4800" w14:textId="77777777" w:rsidR="00C34ED1" w:rsidRDefault="00C34ED1"/>
    <w:p w14:paraId="2ED90DAE" w14:textId="77777777" w:rsidR="00C34ED1" w:rsidRDefault="00C34ED1">
      <w:pPr>
        <w:sectPr w:rsidR="00C34ED1">
          <w:headerReference w:type="first" r:id="rId84"/>
          <w:footerReference w:type="first" r:id="rId85"/>
          <w:pgSz w:w="12240" w:h="15840" w:code="1"/>
          <w:pgMar w:top="1440" w:right="1440" w:bottom="1440" w:left="1440" w:header="504" w:footer="504" w:gutter="0"/>
          <w:cols w:space="720"/>
          <w:titlePg/>
          <w:docGrid w:linePitch="360"/>
        </w:sectPr>
      </w:pPr>
    </w:p>
    <w:p w14:paraId="57EE9258" w14:textId="77777777" w:rsidR="00C34ED1" w:rsidRDefault="00A628CE">
      <w:pPr>
        <w:pStyle w:val="Heading1"/>
      </w:pPr>
      <w:bookmarkStart w:id="963" w:name="_Toc470193759"/>
      <w:r>
        <w:lastRenderedPageBreak/>
        <w:t>Feedback and Support</w:t>
      </w:r>
      <w:bookmarkEnd w:id="963"/>
    </w:p>
    <w:p w14:paraId="76711467" w14:textId="1EC481AE" w:rsidR="00C34ED1" w:rsidRDefault="00A628CE">
      <w:r>
        <w:t xml:space="preserve">An issue tracker and feedback email list are available to support the resolution of issues and to answer questions related to the Bonnie application. The Bonnie issue tracker is available on the ONC Jira system at: </w:t>
      </w:r>
      <w:hyperlink r:id="rId86" w:history="1">
        <w:r>
          <w:rPr>
            <w:rStyle w:val="Hyperlink"/>
          </w:rPr>
          <w:t>http://jira.oncprojectracking.org/browse/BONNIE</w:t>
        </w:r>
      </w:hyperlink>
    </w:p>
    <w:p w14:paraId="6B28BCD6" w14:textId="73AFB358" w:rsidR="00C34ED1" w:rsidRDefault="00A628CE">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hyperlink r:id="rId87" w:history="1">
        <w:r>
          <w:rPr>
            <w:rStyle w:val="Hyperlink"/>
          </w:rPr>
          <w:t>bonnie-feedback-list@lists.mitre.org</w:t>
        </w:r>
      </w:hyperlink>
      <w:r>
        <w:t>. The Bonnie feedback list email can be accessed using the “Contact” link in the main Bonnie navigation menu at the top of every page.</w:t>
      </w:r>
    </w:p>
    <w:p w14:paraId="14E13CAE" w14:textId="5B0CD9B0" w:rsidR="00C34ED1" w:rsidRDefault="00A628CE">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fldSimple w:instr=" REF _Ref459099283 ">
        <w:ins w:id="964" w:author="Tohline, Chris" w:date="2016-12-02T15:34:00Z">
          <w:r w:rsidR="00551D04">
            <w:t xml:space="preserve">Figure </w:t>
          </w:r>
          <w:r w:rsidR="00551D04">
            <w:rPr>
              <w:noProof/>
            </w:rPr>
            <w:t>42</w:t>
          </w:r>
        </w:ins>
        <w:del w:id="965" w:author="Tohline, Chris" w:date="2016-12-02T15:34:00Z">
          <w:r w:rsidDel="00551D04">
            <w:delText xml:space="preserve">Figure </w:delText>
          </w:r>
          <w:r w:rsidDel="00551D04">
            <w:rPr>
              <w:noProof/>
            </w:rPr>
            <w:delText>38</w:delText>
          </w:r>
        </w:del>
      </w:fldSimple>
      <w:r>
        <w:t xml:space="preserve"> or the User Group option in the Help menu in the application header shown in </w:t>
      </w:r>
      <w:fldSimple w:instr=" REF _Ref459099293 ">
        <w:ins w:id="966" w:author="Tohline, Chris" w:date="2016-12-02T15:34:00Z">
          <w:r w:rsidR="00551D04">
            <w:t xml:space="preserve">Figure </w:t>
          </w:r>
          <w:r w:rsidR="00551D04">
            <w:rPr>
              <w:noProof/>
            </w:rPr>
            <w:t>43</w:t>
          </w:r>
        </w:ins>
        <w:del w:id="967" w:author="Tohline, Chris" w:date="2016-12-02T15:34:00Z">
          <w:r w:rsidDel="00551D04">
            <w:delText xml:space="preserve">Figure </w:delText>
          </w:r>
          <w:r w:rsidDel="00551D04">
            <w:rPr>
              <w:noProof/>
            </w:rPr>
            <w:delText>39</w:delText>
          </w:r>
        </w:del>
      </w:fldSimple>
      <w:r>
        <w:t>.</w:t>
      </w:r>
    </w:p>
    <w:p w14:paraId="1FE19815" w14:textId="77777777" w:rsidR="00C34ED1" w:rsidRDefault="00A628CE">
      <w:pPr>
        <w:pStyle w:val="Figure"/>
        <w:rPr>
          <w:b w:val="0"/>
        </w:rPr>
      </w:pPr>
      <w:r>
        <w:rPr>
          <w:noProof/>
        </w:rPr>
        <w:drawing>
          <wp:inline distT="0" distB="0" distL="0" distR="0" wp14:anchorId="4A5F92C4" wp14:editId="22414542">
            <wp:extent cx="4178808" cy="2039112"/>
            <wp:effectExtent l="0" t="0" r="0" b="0"/>
            <wp:docPr id="5" name="Picture 5" descr="This figure presents the Bonnie splash page as described in the text immediately preceding the figure." title="Figure 42.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2C94324D" w14:textId="2BDD484A" w:rsidR="00C34ED1" w:rsidRDefault="00A628CE">
      <w:pPr>
        <w:pStyle w:val="FigureCaption"/>
      </w:pPr>
      <w:bookmarkStart w:id="968" w:name="_Ref459099283"/>
      <w:bookmarkStart w:id="969" w:name="_Toc467272028"/>
      <w:r>
        <w:t xml:space="preserve">Figure </w:t>
      </w:r>
      <w:fldSimple w:instr=" SEQ Figure \* ARABIC ">
        <w:ins w:id="970" w:author="Tohline, Chris" w:date="2016-12-02T15:34:00Z">
          <w:r w:rsidR="00551D04">
            <w:rPr>
              <w:noProof/>
            </w:rPr>
            <w:t>42</w:t>
          </w:r>
        </w:ins>
        <w:del w:id="971" w:author="Tohline, Chris" w:date="2016-12-02T15:34:00Z">
          <w:r w:rsidDel="00551D04">
            <w:rPr>
              <w:noProof/>
            </w:rPr>
            <w:delText>38</w:delText>
          </w:r>
        </w:del>
      </w:fldSimple>
      <w:bookmarkEnd w:id="968"/>
      <w:r>
        <w:t>. User Group Link on Bonnie Splash Page</w:t>
      </w:r>
      <w:bookmarkEnd w:id="969"/>
    </w:p>
    <w:p w14:paraId="4C5A7130" w14:textId="77777777" w:rsidR="00C34ED1" w:rsidRDefault="00A628CE">
      <w:pPr>
        <w:pStyle w:val="Figure"/>
        <w:rPr>
          <w:b w:val="0"/>
        </w:rPr>
      </w:pPr>
      <w:r>
        <w:rPr>
          <w:noProof/>
        </w:rPr>
        <w:drawing>
          <wp:inline distT="0" distB="0" distL="0" distR="0" wp14:anchorId="1E5B9DEE" wp14:editId="2D976B7F">
            <wp:extent cx="4133088" cy="1289304"/>
            <wp:effectExtent l="0" t="0" r="1270" b="6350"/>
            <wp:docPr id="8" name="Picture 8" descr="This figure shows the User Group Link in the application header view." title="Figure 43.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44B527A3" w14:textId="6B88D1A5" w:rsidR="00C34ED1" w:rsidRDefault="00A628CE">
      <w:pPr>
        <w:pStyle w:val="FigureCaption"/>
      </w:pPr>
      <w:bookmarkStart w:id="972" w:name="_Ref459099293"/>
      <w:bookmarkStart w:id="973" w:name="_Toc467272029"/>
      <w:r>
        <w:t xml:space="preserve">Figure </w:t>
      </w:r>
      <w:fldSimple w:instr=" SEQ Figure \* ARABIC ">
        <w:ins w:id="974" w:author="Tohline, Chris" w:date="2016-12-02T15:34:00Z">
          <w:r w:rsidR="00551D04">
            <w:rPr>
              <w:noProof/>
            </w:rPr>
            <w:t>43</w:t>
          </w:r>
        </w:ins>
        <w:del w:id="975" w:author="Tohline, Chris" w:date="2016-12-02T15:34:00Z">
          <w:r w:rsidDel="00551D04">
            <w:rPr>
              <w:noProof/>
            </w:rPr>
            <w:delText>39</w:delText>
          </w:r>
        </w:del>
      </w:fldSimple>
      <w:bookmarkEnd w:id="972"/>
      <w:r>
        <w:t>. User Group Link in the Application Header</w:t>
      </w:r>
      <w:bookmarkEnd w:id="973"/>
    </w:p>
    <w:p w14:paraId="74BE72F3" w14:textId="77777777" w:rsidR="00C34ED1" w:rsidRDefault="00C34ED1"/>
    <w:p w14:paraId="494CD335" w14:textId="77777777" w:rsidR="00C34ED1" w:rsidRDefault="00C34ED1">
      <w:pPr>
        <w:sectPr w:rsidR="00C34ED1">
          <w:pgSz w:w="12240" w:h="15840" w:code="1"/>
          <w:pgMar w:top="1440" w:right="1440" w:bottom="1440" w:left="1440" w:header="504" w:footer="504" w:gutter="0"/>
          <w:cols w:space="720"/>
          <w:titlePg/>
          <w:docGrid w:linePitch="360"/>
        </w:sectPr>
      </w:pPr>
    </w:p>
    <w:p w14:paraId="234F66B5" w14:textId="77777777" w:rsidR="00C34ED1" w:rsidRDefault="00A628CE">
      <w:pPr>
        <w:pStyle w:val="Heading1"/>
      </w:pPr>
      <w:bookmarkStart w:id="976" w:name="_Toc470193760"/>
      <w:r>
        <w:lastRenderedPageBreak/>
        <w:t>Frequently Asked Questions</w:t>
      </w:r>
      <w:bookmarkEnd w:id="976"/>
    </w:p>
    <w:p w14:paraId="3823E80D" w14:textId="77777777" w:rsidR="00C34ED1" w:rsidRDefault="00A628CE">
      <w:pPr>
        <w:pStyle w:val="FAQ"/>
      </w:pPr>
      <w:r>
        <w:t>Does Bonnie replace Cypress or is it an alternative to Cypress for certification?</w:t>
      </w:r>
    </w:p>
    <w:p w14:paraId="5489FA56" w14:textId="77777777" w:rsidR="00C34ED1" w:rsidRDefault="00A628CE">
      <w:r>
        <w:t>No. Bonnie is a testing tool for measure developers to test measures as they are being authored, while Cypress is the Meaningful Use certification tool. Bonnie cannot be used for Meaningful Use certification for vendors.</w:t>
      </w:r>
    </w:p>
    <w:p w14:paraId="4C55973F" w14:textId="77777777" w:rsidR="00C34ED1" w:rsidRDefault="00A628CE">
      <w:r>
        <w:t>Bonnie provides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14:paraId="0A983C35" w14:textId="77777777" w:rsidR="00C34ED1" w:rsidRDefault="00A628CE">
      <w:pPr>
        <w:pStyle w:val="FAQ"/>
      </w:pPr>
      <w:r>
        <w:t>Can I export patient records from Bonnie?</w:t>
      </w:r>
    </w:p>
    <w:p w14:paraId="0D4A7B73" w14:textId="77777777" w:rsidR="00C34ED1" w:rsidRDefault="00A628CE">
      <w:r>
        <w:t>Users can export test patients constructed using Bonnie in a human-readable (HTML) format and in the QRDA Category 1 format.</w:t>
      </w:r>
    </w:p>
    <w:p w14:paraId="7D6E951C" w14:textId="77777777" w:rsidR="00C34ED1" w:rsidRDefault="00A628CE">
      <w:pPr>
        <w:pStyle w:val="FAQ"/>
      </w:pPr>
      <w:r>
        <w:t>Can I load patient records into Bonnie?</w:t>
      </w:r>
    </w:p>
    <w:p w14:paraId="165B4511" w14:textId="77777777" w:rsidR="00C34ED1" w:rsidRDefault="00A628CE">
      <w:r>
        <w:t>Currently, Bonnie does not support loading patient records into the tool. If you would like to calculate clinical quality measures using existing patients, the popHealth tool may be a better solution.</w:t>
      </w:r>
    </w:p>
    <w:p w14:paraId="4675543F" w14:textId="77777777" w:rsidR="00C34ED1" w:rsidRDefault="00A628CE">
      <w:pPr>
        <w:pStyle w:val="FAQ"/>
      </w:pPr>
      <w:r>
        <w:t>Does Bonnie automatically generate patient records?</w:t>
      </w:r>
    </w:p>
    <w:p w14:paraId="1E2DE222" w14:textId="77777777" w:rsidR="00C34ED1" w:rsidRDefault="00A628CE">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 with the measure logic as written, but if there were issues in the measure logic, these patients might not align with the intent of the measure.</w:t>
      </w:r>
    </w:p>
    <w:p w14:paraId="614905BF" w14:textId="77777777" w:rsidR="00C34ED1" w:rsidRDefault="00A628CE">
      <w:pPr>
        <w:pStyle w:val="FAQ"/>
      </w:pPr>
      <w:r>
        <w:t>My patient does not match the logic of the Initial Population. Why is the patient passing?</w:t>
      </w:r>
    </w:p>
    <w:p w14:paraId="496E5098" w14:textId="77777777" w:rsidR="00C34ED1" w:rsidRDefault="00A628CE">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14:paraId="2816B9C0" w14:textId="77777777" w:rsidR="00C34ED1" w:rsidRDefault="00A628CE">
      <w:r>
        <w:t>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with the expectation set of not aligning with any of the measure populations and that patient calculates into the Initial Patient Population, that test will fail.</w:t>
      </w:r>
    </w:p>
    <w:p w14:paraId="0AE0CF1F" w14:textId="77777777" w:rsidR="00C34ED1" w:rsidRDefault="00A628CE">
      <w:pPr>
        <w:pStyle w:val="FAQ"/>
      </w:pPr>
      <w:r>
        <w:lastRenderedPageBreak/>
        <w:t>Can I use patients that I’ve built in one measure for another measure?</w:t>
      </w:r>
    </w:p>
    <w:p w14:paraId="6D769FF7" w14:textId="77777777" w:rsidR="00C34ED1" w:rsidRDefault="00A628CE">
      <w:r>
        <w:t>Bonnie allows patient records built for one measure to be copied to another measure using the Patient Bank. The Patient Bank allows patient records to be copied between measures in the same account or in different accounts. Once a patient test record is copied from one measure to another, modifications to the patient record in one measure will not modify the copied patient record.</w:t>
      </w:r>
    </w:p>
    <w:p w14:paraId="7AE3C069" w14:textId="77777777" w:rsidR="00C34ED1" w:rsidRDefault="00A628CE">
      <w:pPr>
        <w:pStyle w:val="FAQ"/>
      </w:pPr>
      <w:r>
        <w:t>Where can I get help with Bonnie?</w:t>
      </w:r>
    </w:p>
    <w:p w14:paraId="0E597BC0" w14:textId="77777777" w:rsidR="00C34ED1" w:rsidRDefault="00A628CE">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14:paraId="19ED351E" w14:textId="77777777" w:rsidR="00C34ED1" w:rsidRDefault="00A628CE">
      <w:pPr>
        <w:pStyle w:val="FAQ"/>
      </w:pPr>
      <w:r>
        <w:t>What measure formats can I load into the Bonnie tool?</w:t>
      </w:r>
    </w:p>
    <w:p w14:paraId="3C1B7480" w14:textId="77777777" w:rsidR="00C34ED1" w:rsidRDefault="00A628CE">
      <w:r>
        <w:t>The Bonnie application can currently load Health Quality Measures Format (HQMF) release 1 and release 2. HQMF can be loaded directly using an HQMF xml file or it can be loaded using a Measure Authoring Tool export zip file containing an HQMF xml file. Bonnie can also load measures defined in the MAT SimpleXML format either directly using the XML file or through a MAT zip file export. Note that when loading a SimpleXML or HQMF file, you will need a National Library of Medicine (NLM) Value Set Authority Center (VSAC) account to download the value sets associated with the measure.</w:t>
      </w:r>
    </w:p>
    <w:p w14:paraId="0451199C" w14:textId="77777777" w:rsidR="00C34ED1" w:rsidRDefault="00A628CE">
      <w:pPr>
        <w:pStyle w:val="FAQ"/>
      </w:pPr>
      <w:r>
        <w:t>Do I have to be a measure developer to use the Bonnie tool?</w:t>
      </w:r>
    </w:p>
    <w:p w14:paraId="3650379C" w14:textId="77777777" w:rsidR="00C34ED1" w:rsidRDefault="00A628CE">
      <w:r>
        <w:t>No. Anyone can sign up for a Bonnie account using the register link on the login page.</w:t>
      </w:r>
    </w:p>
    <w:p w14:paraId="3E722F84" w14:textId="77777777" w:rsidR="00C34ED1" w:rsidRDefault="00A628CE">
      <w:pPr>
        <w:pStyle w:val="FAQ"/>
      </w:pPr>
      <w:r>
        <w:t>Do I need to be a Measure Authoring Tool user to use the Bonnie tool?</w:t>
      </w:r>
    </w:p>
    <w:p w14:paraId="3D95BE9C" w14:textId="77777777" w:rsidR="00C34ED1" w:rsidRDefault="00A628CE">
      <w:r>
        <w:t>No. 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(eCQM) Library page on the CMS website.</w:t>
      </w:r>
    </w:p>
    <w:p w14:paraId="34BE307A" w14:textId="77777777" w:rsidR="00C34ED1" w:rsidRDefault="00A628CE">
      <w:pPr>
        <w:pStyle w:val="FAQ"/>
      </w:pPr>
      <w:r>
        <w:t>Can Bonnie be used to calculate the results for a large number of patient records?</w:t>
      </w:r>
    </w:p>
    <w:p w14:paraId="7F568EEF" w14:textId="77777777" w:rsidR="00C34ED1" w:rsidRDefault="00A628CE">
      <w:pPr>
        <w:pStyle w:val="Reference"/>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360"/>
      <w:bookmarkEnd w:id="361"/>
      <w:bookmarkEnd w:id="362"/>
      <w:bookmarkEnd w:id="363"/>
      <w:bookmarkEnd w:id="364"/>
      <w:bookmarkEnd w:id="369"/>
    </w:p>
    <w:p w14:paraId="36B66621" w14:textId="77777777" w:rsidR="00C34ED1" w:rsidRDefault="00C34ED1"/>
    <w:p w14:paraId="0E78CAD8" w14:textId="77777777" w:rsidR="00C34ED1" w:rsidRDefault="00C34ED1">
      <w:pPr>
        <w:pStyle w:val="Reference"/>
        <w:sectPr w:rsidR="00C34ED1">
          <w:pgSz w:w="12240" w:h="15840" w:code="1"/>
          <w:pgMar w:top="1440" w:right="1440" w:bottom="1440" w:left="1440" w:header="504" w:footer="504" w:gutter="0"/>
          <w:cols w:space="720"/>
          <w:titlePg/>
          <w:docGrid w:linePitch="360"/>
        </w:sectPr>
      </w:pPr>
    </w:p>
    <w:p w14:paraId="4B0A858D" w14:textId="77777777" w:rsidR="00C34ED1" w:rsidRDefault="00A628CE">
      <w:pPr>
        <w:pStyle w:val="BackMatterHeading"/>
        <w:spacing w:after="120"/>
      </w:pPr>
      <w:bookmarkStart w:id="977" w:name="_Toc470193761"/>
      <w:r>
        <w:lastRenderedPageBreak/>
        <w:t>Acronyms</w:t>
      </w:r>
      <w:bookmarkEnd w:id="977"/>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C34ED1" w14:paraId="677A2EFA" w14:textId="77777777">
        <w:trPr>
          <w:cantSplit/>
          <w:tblHeader/>
        </w:trPr>
        <w:tc>
          <w:tcPr>
            <w:tcW w:w="1305" w:type="dxa"/>
          </w:tcPr>
          <w:p w14:paraId="6DB25E31" w14:textId="77777777" w:rsidR="00C34ED1" w:rsidRDefault="00A628CE">
            <w:pPr>
              <w:pStyle w:val="TableColumnHeading"/>
              <w:spacing w:before="0" w:after="120"/>
              <w:rPr>
                <w:color w:val="FFFFFF" w:themeColor="background1"/>
              </w:rPr>
            </w:pPr>
            <w:r>
              <w:rPr>
                <w:color w:val="FFFFFF" w:themeColor="background1"/>
              </w:rPr>
              <w:t>Term</w:t>
            </w:r>
          </w:p>
        </w:tc>
        <w:tc>
          <w:tcPr>
            <w:tcW w:w="8055" w:type="dxa"/>
          </w:tcPr>
          <w:p w14:paraId="6ED4742F" w14:textId="77777777" w:rsidR="00C34ED1" w:rsidRDefault="00A628CE">
            <w:pPr>
              <w:pStyle w:val="TableColumnHeading"/>
              <w:spacing w:before="0" w:after="120"/>
              <w:rPr>
                <w:color w:val="FFFFFF" w:themeColor="background1"/>
              </w:rPr>
            </w:pPr>
            <w:r>
              <w:rPr>
                <w:color w:val="FFFFFF" w:themeColor="background1"/>
              </w:rPr>
              <w:t>Definition</w:t>
            </w:r>
          </w:p>
        </w:tc>
      </w:tr>
      <w:tr w:rsidR="00C34ED1" w14:paraId="7D19C910" w14:textId="77777777">
        <w:tc>
          <w:tcPr>
            <w:tcW w:w="1305" w:type="dxa"/>
          </w:tcPr>
          <w:p w14:paraId="5569090E" w14:textId="77777777" w:rsidR="00C34ED1" w:rsidRDefault="00A628CE">
            <w:pPr>
              <w:pStyle w:val="AcronymTerm"/>
              <w:spacing w:before="0" w:after="120"/>
            </w:pPr>
            <w:r>
              <w:t>CMD</w:t>
            </w:r>
          </w:p>
        </w:tc>
        <w:tc>
          <w:tcPr>
            <w:tcW w:w="8055" w:type="dxa"/>
          </w:tcPr>
          <w:p w14:paraId="398D4EEE" w14:textId="77777777" w:rsidR="00C34ED1" w:rsidRDefault="00A628CE">
            <w:pPr>
              <w:pStyle w:val="AcronymDefinition"/>
              <w:spacing w:before="0" w:after="120"/>
            </w:pPr>
            <w:r>
              <w:t>Cumulative Medication Duration</w:t>
            </w:r>
          </w:p>
        </w:tc>
      </w:tr>
      <w:tr w:rsidR="00C34ED1" w14:paraId="0D219879" w14:textId="77777777">
        <w:tc>
          <w:tcPr>
            <w:tcW w:w="1305" w:type="dxa"/>
          </w:tcPr>
          <w:p w14:paraId="61436B63" w14:textId="77777777" w:rsidR="00C34ED1" w:rsidRDefault="00A628CE">
            <w:pPr>
              <w:pStyle w:val="AcronymTerm"/>
              <w:spacing w:before="0" w:after="120"/>
            </w:pPr>
            <w:r>
              <w:t>CMS</w:t>
            </w:r>
          </w:p>
        </w:tc>
        <w:tc>
          <w:tcPr>
            <w:tcW w:w="8055" w:type="dxa"/>
          </w:tcPr>
          <w:p w14:paraId="727BA97A" w14:textId="77777777" w:rsidR="00C34ED1" w:rsidRDefault="00A628CE">
            <w:pPr>
              <w:pStyle w:val="AcronymDefinition"/>
              <w:spacing w:before="0" w:after="120"/>
            </w:pPr>
            <w:r>
              <w:t>Centers for Medicare &amp; Medicaid Services</w:t>
            </w:r>
          </w:p>
        </w:tc>
      </w:tr>
      <w:tr w:rsidR="00C34ED1" w14:paraId="72A11A05" w14:textId="77777777">
        <w:tc>
          <w:tcPr>
            <w:tcW w:w="1305" w:type="dxa"/>
          </w:tcPr>
          <w:p w14:paraId="5CE303D7" w14:textId="77777777" w:rsidR="00C34ED1" w:rsidRDefault="00A628CE">
            <w:pPr>
              <w:pStyle w:val="AcronymTerm"/>
              <w:spacing w:before="0" w:after="120"/>
            </w:pPr>
            <w:r>
              <w:t>CQL</w:t>
            </w:r>
          </w:p>
        </w:tc>
        <w:tc>
          <w:tcPr>
            <w:tcW w:w="8055" w:type="dxa"/>
          </w:tcPr>
          <w:p w14:paraId="0C173D8E" w14:textId="77777777" w:rsidR="00C34ED1" w:rsidRDefault="00A628CE">
            <w:pPr>
              <w:pStyle w:val="AcronymDefinition"/>
              <w:spacing w:before="0" w:after="120"/>
            </w:pPr>
            <w:r>
              <w:t>Clinical Quality Language</w:t>
            </w:r>
          </w:p>
        </w:tc>
      </w:tr>
      <w:tr w:rsidR="00C34ED1" w14:paraId="36BD74BE" w14:textId="77777777">
        <w:tc>
          <w:tcPr>
            <w:tcW w:w="1305" w:type="dxa"/>
          </w:tcPr>
          <w:p w14:paraId="29701CD1" w14:textId="77777777" w:rsidR="00C34ED1" w:rsidRDefault="00A628CE">
            <w:pPr>
              <w:pStyle w:val="AcronymTerm"/>
              <w:spacing w:before="0" w:after="120"/>
            </w:pPr>
            <w:r>
              <w:t>CQM</w:t>
            </w:r>
          </w:p>
        </w:tc>
        <w:tc>
          <w:tcPr>
            <w:tcW w:w="8055" w:type="dxa"/>
          </w:tcPr>
          <w:p w14:paraId="4D0E4016" w14:textId="77777777" w:rsidR="00C34ED1" w:rsidRDefault="00A628CE">
            <w:pPr>
              <w:pStyle w:val="AcronymDefinition"/>
              <w:spacing w:before="0" w:after="120"/>
            </w:pPr>
            <w:r>
              <w:t>Clinical Quality Measure</w:t>
            </w:r>
          </w:p>
        </w:tc>
      </w:tr>
      <w:tr w:rsidR="00C34ED1" w14:paraId="5A4FF91C" w14:textId="77777777">
        <w:tc>
          <w:tcPr>
            <w:tcW w:w="1305" w:type="dxa"/>
          </w:tcPr>
          <w:p w14:paraId="1D347451" w14:textId="77777777" w:rsidR="00C34ED1" w:rsidRDefault="00A628CE">
            <w:pPr>
              <w:pStyle w:val="AcronymTerm"/>
              <w:spacing w:before="0" w:after="120"/>
            </w:pPr>
            <w:r>
              <w:t>eCQM</w:t>
            </w:r>
          </w:p>
        </w:tc>
        <w:tc>
          <w:tcPr>
            <w:tcW w:w="8055" w:type="dxa"/>
          </w:tcPr>
          <w:p w14:paraId="005F125C" w14:textId="77777777" w:rsidR="00C34ED1" w:rsidRDefault="00A628CE">
            <w:pPr>
              <w:pStyle w:val="AcronymDefinition"/>
              <w:spacing w:before="0" w:after="120"/>
            </w:pPr>
            <w:r>
              <w:t>electronic Clinical Quality Measure</w:t>
            </w:r>
          </w:p>
        </w:tc>
      </w:tr>
      <w:tr w:rsidR="00C34ED1" w14:paraId="3A014FF4" w14:textId="77777777">
        <w:tc>
          <w:tcPr>
            <w:tcW w:w="1305" w:type="dxa"/>
          </w:tcPr>
          <w:p w14:paraId="49148F06" w14:textId="77777777" w:rsidR="00C34ED1" w:rsidRDefault="00A628CE">
            <w:pPr>
              <w:pStyle w:val="AcronymTerm"/>
              <w:spacing w:before="0" w:after="120"/>
            </w:pPr>
            <w:r>
              <w:t>ED</w:t>
            </w:r>
          </w:p>
        </w:tc>
        <w:tc>
          <w:tcPr>
            <w:tcW w:w="8055" w:type="dxa"/>
          </w:tcPr>
          <w:p w14:paraId="34BFB7F7" w14:textId="77777777" w:rsidR="00C34ED1" w:rsidRDefault="00A628CE">
            <w:pPr>
              <w:pStyle w:val="AcronymDefinition"/>
              <w:spacing w:before="0" w:after="120"/>
            </w:pPr>
            <w:r>
              <w:t>Emergency Department</w:t>
            </w:r>
          </w:p>
        </w:tc>
      </w:tr>
      <w:tr w:rsidR="00C34ED1" w14:paraId="6273FF22" w14:textId="77777777">
        <w:tc>
          <w:tcPr>
            <w:tcW w:w="1305" w:type="dxa"/>
          </w:tcPr>
          <w:p w14:paraId="5F651995" w14:textId="77777777" w:rsidR="00C34ED1" w:rsidRDefault="00A628CE">
            <w:pPr>
              <w:pStyle w:val="AcronymTerm"/>
              <w:spacing w:before="0" w:after="120"/>
            </w:pPr>
            <w:r>
              <w:t>EH</w:t>
            </w:r>
          </w:p>
        </w:tc>
        <w:tc>
          <w:tcPr>
            <w:tcW w:w="8055" w:type="dxa"/>
          </w:tcPr>
          <w:p w14:paraId="44935015" w14:textId="77777777" w:rsidR="00C34ED1" w:rsidRDefault="00A628CE">
            <w:pPr>
              <w:pStyle w:val="AcronymDefinition"/>
              <w:spacing w:before="0" w:after="120"/>
            </w:pPr>
            <w:r>
              <w:t>Eligible Hospital</w:t>
            </w:r>
          </w:p>
        </w:tc>
      </w:tr>
      <w:tr w:rsidR="00C34ED1" w14:paraId="7F72FCBD" w14:textId="77777777">
        <w:tc>
          <w:tcPr>
            <w:tcW w:w="1305" w:type="dxa"/>
          </w:tcPr>
          <w:p w14:paraId="170F9C76" w14:textId="77777777" w:rsidR="00C34ED1" w:rsidRDefault="00A628CE">
            <w:pPr>
              <w:pStyle w:val="AcronymTerm"/>
              <w:spacing w:before="0" w:after="120"/>
            </w:pPr>
            <w:r>
              <w:t>EP</w:t>
            </w:r>
          </w:p>
        </w:tc>
        <w:tc>
          <w:tcPr>
            <w:tcW w:w="8055" w:type="dxa"/>
          </w:tcPr>
          <w:p w14:paraId="4CF21DED" w14:textId="77777777" w:rsidR="00C34ED1" w:rsidRDefault="00A628CE">
            <w:pPr>
              <w:pStyle w:val="AcronymDefinition"/>
              <w:spacing w:before="0" w:after="120"/>
            </w:pPr>
            <w:r>
              <w:t>Eligible Professional</w:t>
            </w:r>
          </w:p>
        </w:tc>
      </w:tr>
      <w:tr w:rsidR="00C34ED1" w14:paraId="6F69493C" w14:textId="77777777">
        <w:tc>
          <w:tcPr>
            <w:tcW w:w="1305" w:type="dxa"/>
          </w:tcPr>
          <w:p w14:paraId="7956D139" w14:textId="77777777" w:rsidR="00C34ED1" w:rsidRDefault="00A628CE">
            <w:pPr>
              <w:pStyle w:val="AcronymTerm"/>
              <w:spacing w:before="0" w:after="120"/>
            </w:pPr>
            <w:r>
              <w:t>HHS</w:t>
            </w:r>
          </w:p>
        </w:tc>
        <w:tc>
          <w:tcPr>
            <w:tcW w:w="8055" w:type="dxa"/>
          </w:tcPr>
          <w:p w14:paraId="12A56D93" w14:textId="77777777" w:rsidR="00C34ED1" w:rsidRDefault="00A628CE">
            <w:pPr>
              <w:pStyle w:val="AcronymDefinition"/>
              <w:spacing w:before="0" w:after="120"/>
            </w:pPr>
            <w:r>
              <w:t>Department of Health and Human Services</w:t>
            </w:r>
          </w:p>
        </w:tc>
      </w:tr>
      <w:tr w:rsidR="00C34ED1" w14:paraId="26E22A34" w14:textId="77777777">
        <w:tc>
          <w:tcPr>
            <w:tcW w:w="1305" w:type="dxa"/>
          </w:tcPr>
          <w:p w14:paraId="352B82C6" w14:textId="77777777" w:rsidR="00C34ED1" w:rsidRDefault="00A628CE">
            <w:pPr>
              <w:pStyle w:val="AcronymTerm"/>
              <w:spacing w:before="0" w:after="120"/>
            </w:pPr>
            <w:r>
              <w:t>HQMF</w:t>
            </w:r>
          </w:p>
        </w:tc>
        <w:tc>
          <w:tcPr>
            <w:tcW w:w="8055" w:type="dxa"/>
          </w:tcPr>
          <w:p w14:paraId="6144C90F" w14:textId="77777777" w:rsidR="00C34ED1" w:rsidRDefault="00A628CE">
            <w:pPr>
              <w:pStyle w:val="AcronymDefinition"/>
              <w:spacing w:before="0" w:after="120"/>
            </w:pPr>
            <w:r>
              <w:t>Health Quality Measure Format</w:t>
            </w:r>
          </w:p>
        </w:tc>
      </w:tr>
      <w:tr w:rsidR="00C34ED1" w14:paraId="3BA57349" w14:textId="77777777">
        <w:tc>
          <w:tcPr>
            <w:tcW w:w="1305" w:type="dxa"/>
          </w:tcPr>
          <w:p w14:paraId="4D79D9FE" w14:textId="77777777" w:rsidR="00C34ED1" w:rsidRDefault="00A628CE">
            <w:pPr>
              <w:pStyle w:val="AcronymTerm"/>
              <w:spacing w:before="0" w:after="120"/>
            </w:pPr>
            <w:r>
              <w:t>HTML</w:t>
            </w:r>
          </w:p>
        </w:tc>
        <w:tc>
          <w:tcPr>
            <w:tcW w:w="8055" w:type="dxa"/>
          </w:tcPr>
          <w:p w14:paraId="56ACBB97" w14:textId="77777777" w:rsidR="00C34ED1" w:rsidRDefault="00A628CE">
            <w:pPr>
              <w:pStyle w:val="AcronymDefinition"/>
              <w:spacing w:before="0" w:after="120"/>
            </w:pPr>
            <w:r>
              <w:t>Hypertext Markup Language</w:t>
            </w:r>
          </w:p>
        </w:tc>
      </w:tr>
      <w:tr w:rsidR="00C34ED1" w14:paraId="56D97608" w14:textId="77777777">
        <w:tc>
          <w:tcPr>
            <w:tcW w:w="1305" w:type="dxa"/>
          </w:tcPr>
          <w:p w14:paraId="554492C8" w14:textId="77777777" w:rsidR="00C34ED1" w:rsidRDefault="00A628CE">
            <w:pPr>
              <w:pStyle w:val="AcronymTerm"/>
              <w:spacing w:before="0" w:after="120"/>
            </w:pPr>
            <w:r>
              <w:t>MAT</w:t>
            </w:r>
          </w:p>
        </w:tc>
        <w:tc>
          <w:tcPr>
            <w:tcW w:w="8055" w:type="dxa"/>
          </w:tcPr>
          <w:p w14:paraId="42BFE5A3" w14:textId="77777777" w:rsidR="00C34ED1" w:rsidRDefault="00A628CE">
            <w:pPr>
              <w:pStyle w:val="AcronymDefinition"/>
              <w:spacing w:before="0" w:after="120"/>
            </w:pPr>
            <w:r>
              <w:t>Measure Authoring Tool</w:t>
            </w:r>
          </w:p>
        </w:tc>
      </w:tr>
      <w:tr w:rsidR="00C34ED1" w14:paraId="30B50E8D" w14:textId="77777777">
        <w:tc>
          <w:tcPr>
            <w:tcW w:w="1305" w:type="dxa"/>
          </w:tcPr>
          <w:p w14:paraId="6F91E63F" w14:textId="77777777" w:rsidR="00C34ED1" w:rsidRDefault="00A628CE">
            <w:pPr>
              <w:pStyle w:val="AcronymTerm"/>
              <w:spacing w:before="0" w:after="120"/>
            </w:pPr>
            <w:r>
              <w:t>MU</w:t>
            </w:r>
          </w:p>
        </w:tc>
        <w:tc>
          <w:tcPr>
            <w:tcW w:w="8055" w:type="dxa"/>
          </w:tcPr>
          <w:p w14:paraId="4B3AFAD1" w14:textId="77777777" w:rsidR="00C34ED1" w:rsidRDefault="00A628CE">
            <w:pPr>
              <w:pStyle w:val="AcronymDefinition"/>
              <w:spacing w:before="0" w:after="120"/>
            </w:pPr>
            <w:r>
              <w:t>Meaningful Use</w:t>
            </w:r>
          </w:p>
        </w:tc>
      </w:tr>
      <w:tr w:rsidR="00C34ED1" w14:paraId="6B497DD8" w14:textId="77777777">
        <w:tc>
          <w:tcPr>
            <w:tcW w:w="1305" w:type="dxa"/>
          </w:tcPr>
          <w:p w14:paraId="2CFBFCE8" w14:textId="77777777" w:rsidR="00C34ED1" w:rsidRDefault="00A628CE">
            <w:pPr>
              <w:pStyle w:val="AcronymTerm"/>
              <w:spacing w:before="0" w:after="120"/>
            </w:pPr>
            <w:r>
              <w:t>NLM</w:t>
            </w:r>
          </w:p>
        </w:tc>
        <w:tc>
          <w:tcPr>
            <w:tcW w:w="8055" w:type="dxa"/>
          </w:tcPr>
          <w:p w14:paraId="5A222746" w14:textId="77777777" w:rsidR="00C34ED1" w:rsidRDefault="00A628CE">
            <w:pPr>
              <w:pStyle w:val="AcronymDefinition"/>
              <w:spacing w:before="0" w:after="120"/>
            </w:pPr>
            <w:r>
              <w:t>National Library of Medicine</w:t>
            </w:r>
          </w:p>
        </w:tc>
      </w:tr>
      <w:tr w:rsidR="00C34ED1" w14:paraId="34AE12EE" w14:textId="77777777">
        <w:tc>
          <w:tcPr>
            <w:tcW w:w="1305" w:type="dxa"/>
          </w:tcPr>
          <w:p w14:paraId="7D6DCA5D" w14:textId="77777777" w:rsidR="00C34ED1" w:rsidRDefault="00A628CE">
            <w:pPr>
              <w:pStyle w:val="AcronymTerm"/>
              <w:spacing w:before="0" w:after="120"/>
            </w:pPr>
            <w:r>
              <w:t>ONC</w:t>
            </w:r>
          </w:p>
        </w:tc>
        <w:tc>
          <w:tcPr>
            <w:tcW w:w="8055" w:type="dxa"/>
          </w:tcPr>
          <w:p w14:paraId="77F95E93" w14:textId="77777777" w:rsidR="00C34ED1" w:rsidRDefault="00A628CE">
            <w:pPr>
              <w:pStyle w:val="AcronymDefinition"/>
              <w:spacing w:before="0" w:after="120"/>
            </w:pPr>
            <w:r>
              <w:t>Office of National Coordinator for Health Information Technology</w:t>
            </w:r>
          </w:p>
        </w:tc>
      </w:tr>
      <w:tr w:rsidR="00C34ED1" w14:paraId="241D1956" w14:textId="77777777">
        <w:tc>
          <w:tcPr>
            <w:tcW w:w="1305" w:type="dxa"/>
          </w:tcPr>
          <w:p w14:paraId="15191319" w14:textId="77777777" w:rsidR="00C34ED1" w:rsidRDefault="00A628CE">
            <w:pPr>
              <w:pStyle w:val="AcronymTerm"/>
              <w:spacing w:before="0" w:after="120"/>
            </w:pPr>
            <w:r>
              <w:t>QDM</w:t>
            </w:r>
          </w:p>
        </w:tc>
        <w:tc>
          <w:tcPr>
            <w:tcW w:w="8055" w:type="dxa"/>
          </w:tcPr>
          <w:p w14:paraId="7DFE695D" w14:textId="77777777" w:rsidR="00C34ED1" w:rsidRDefault="00A628CE">
            <w:pPr>
              <w:pStyle w:val="AcronymDefinition"/>
              <w:spacing w:before="0" w:after="120"/>
            </w:pPr>
            <w:r>
              <w:t>Quality Data Model</w:t>
            </w:r>
          </w:p>
        </w:tc>
      </w:tr>
      <w:tr w:rsidR="00C34ED1" w14:paraId="193BE232" w14:textId="77777777">
        <w:tc>
          <w:tcPr>
            <w:tcW w:w="1305" w:type="dxa"/>
          </w:tcPr>
          <w:p w14:paraId="0B61B829" w14:textId="77777777" w:rsidR="00C34ED1" w:rsidRDefault="00A628CE">
            <w:pPr>
              <w:pStyle w:val="AcronymTerm"/>
              <w:spacing w:before="0" w:after="120"/>
            </w:pPr>
            <w:r>
              <w:t>QRDA</w:t>
            </w:r>
          </w:p>
        </w:tc>
        <w:tc>
          <w:tcPr>
            <w:tcW w:w="8055" w:type="dxa"/>
          </w:tcPr>
          <w:p w14:paraId="3EE2AE0C" w14:textId="77777777" w:rsidR="00C34ED1" w:rsidRDefault="00A628CE">
            <w:pPr>
              <w:pStyle w:val="AcronymDefinition"/>
              <w:spacing w:before="0" w:after="120"/>
            </w:pPr>
            <w:r>
              <w:t>Quality Reporting Document Architecture</w:t>
            </w:r>
          </w:p>
        </w:tc>
      </w:tr>
      <w:tr w:rsidR="00C34ED1" w14:paraId="024270D2" w14:textId="77777777">
        <w:tc>
          <w:tcPr>
            <w:tcW w:w="1305" w:type="dxa"/>
          </w:tcPr>
          <w:p w14:paraId="296157DB" w14:textId="77777777" w:rsidR="00C34ED1" w:rsidRDefault="00A628CE">
            <w:pPr>
              <w:pStyle w:val="AcronymTerm"/>
              <w:spacing w:before="0" w:after="120"/>
            </w:pPr>
            <w:r>
              <w:t>UI</w:t>
            </w:r>
          </w:p>
        </w:tc>
        <w:tc>
          <w:tcPr>
            <w:tcW w:w="8055" w:type="dxa"/>
          </w:tcPr>
          <w:p w14:paraId="16742F2C" w14:textId="77777777" w:rsidR="00C34ED1" w:rsidRDefault="00A628CE">
            <w:pPr>
              <w:pStyle w:val="AcronymDefinition"/>
              <w:spacing w:before="0" w:after="120"/>
            </w:pPr>
            <w:r>
              <w:t>User Interface</w:t>
            </w:r>
          </w:p>
        </w:tc>
      </w:tr>
      <w:tr w:rsidR="00C34ED1" w14:paraId="46901C96" w14:textId="77777777">
        <w:tc>
          <w:tcPr>
            <w:tcW w:w="1305" w:type="dxa"/>
          </w:tcPr>
          <w:p w14:paraId="49EEE6DB" w14:textId="77777777" w:rsidR="00C34ED1" w:rsidRDefault="00A628CE">
            <w:pPr>
              <w:pStyle w:val="AcronymTerm"/>
              <w:spacing w:before="0" w:after="120"/>
            </w:pPr>
            <w:r>
              <w:t>VSAC</w:t>
            </w:r>
          </w:p>
        </w:tc>
        <w:tc>
          <w:tcPr>
            <w:tcW w:w="8055" w:type="dxa"/>
          </w:tcPr>
          <w:p w14:paraId="6D1B2CBC" w14:textId="77777777" w:rsidR="00C34ED1" w:rsidRDefault="00A628CE">
            <w:pPr>
              <w:pStyle w:val="AcronymDefinition"/>
              <w:spacing w:before="0" w:after="120"/>
            </w:pPr>
            <w:r>
              <w:t>Value Set Authority Center</w:t>
            </w:r>
          </w:p>
        </w:tc>
      </w:tr>
      <w:tr w:rsidR="00C34ED1" w14:paraId="2BBC35DD" w14:textId="77777777">
        <w:tc>
          <w:tcPr>
            <w:tcW w:w="1305" w:type="dxa"/>
          </w:tcPr>
          <w:p w14:paraId="21A57CBD" w14:textId="77777777" w:rsidR="00C34ED1" w:rsidRDefault="00A628CE">
            <w:pPr>
              <w:pStyle w:val="AcronymTerm"/>
              <w:spacing w:before="0" w:after="120"/>
            </w:pPr>
            <w:r>
              <w:t>XML</w:t>
            </w:r>
          </w:p>
        </w:tc>
        <w:tc>
          <w:tcPr>
            <w:tcW w:w="8055" w:type="dxa"/>
          </w:tcPr>
          <w:p w14:paraId="64AF14C2" w14:textId="77777777" w:rsidR="00C34ED1" w:rsidRDefault="00A628CE">
            <w:pPr>
              <w:pStyle w:val="AcronymDefinition"/>
              <w:spacing w:before="0" w:after="120"/>
            </w:pPr>
            <w:r>
              <w:t>Extensible Markup Language</w:t>
            </w:r>
          </w:p>
        </w:tc>
      </w:tr>
    </w:tbl>
    <w:p w14:paraId="6E6B1B86" w14:textId="77777777" w:rsidR="00C34ED1" w:rsidRDefault="00C34ED1"/>
    <w:sectPr w:rsidR="00C34ED1">
      <w:pgSz w:w="12240" w:h="15840" w:code="1"/>
      <w:pgMar w:top="1440" w:right="1440" w:bottom="1440" w:left="1440" w:header="504" w:footer="50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Lizzie DeYoung" w:date="2016-12-12T11:01:00Z" w:initials="LDY">
    <w:p w14:paraId="624346EA" w14:textId="5B0A7AF0" w:rsidR="00097F2B" w:rsidRDefault="00097F2B">
      <w:pPr>
        <w:pStyle w:val="CommentText"/>
      </w:pPr>
      <w:r>
        <w:rPr>
          <w:rStyle w:val="CommentReference"/>
        </w:rPr>
        <w:annotationRef/>
      </w:r>
      <w:r>
        <w:t>Record of changes needs to be updated.</w:t>
      </w:r>
    </w:p>
    <w:p w14:paraId="23F3CCF4" w14:textId="77777777" w:rsidR="00097F2B" w:rsidRDefault="00097F2B">
      <w:pPr>
        <w:pStyle w:val="CommentText"/>
      </w:pPr>
    </w:p>
    <w:p w14:paraId="3C1B4246" w14:textId="5119361F" w:rsidR="00097F2B" w:rsidRDefault="00097F2B">
      <w:pPr>
        <w:pStyle w:val="CommentText"/>
      </w:pPr>
      <w:r>
        <w:t>We’re going from v1.5.3 to v1.5.4.</w:t>
      </w:r>
    </w:p>
    <w:p w14:paraId="75F84919" w14:textId="77777777" w:rsidR="00097F2B" w:rsidRDefault="00097F2B">
      <w:pPr>
        <w:pStyle w:val="CommentText"/>
      </w:pPr>
    </w:p>
    <w:p w14:paraId="4F3E2EC9" w14:textId="772DABFE" w:rsidR="00097F2B" w:rsidRDefault="00097F2B">
      <w:pPr>
        <w:pStyle w:val="CommentText"/>
      </w:pPr>
      <w:r>
        <w:t>How should this be reflected? Or do we want to go to v1.6 of Bonnie as we’re adding a major feature?</w:t>
      </w:r>
    </w:p>
  </w:comment>
  <w:comment w:id="4" w:author="Tohline, Chris" w:date="2016-12-12T11:09:00Z" w:initials="TC">
    <w:p w14:paraId="3E498C9A" w14:textId="732610DC" w:rsidR="00097F2B" w:rsidRDefault="00097F2B">
      <w:pPr>
        <w:pStyle w:val="CommentText"/>
      </w:pPr>
      <w:r>
        <w:rPr>
          <w:rStyle w:val="CommentReference"/>
        </w:rPr>
        <w:annotationRef/>
      </w:r>
      <w:r>
        <w:t>We decided to go to 1.6. Added a new line.</w:t>
      </w:r>
    </w:p>
  </w:comment>
  <w:comment w:id="10" w:author="Lizzie DeYoung" w:date="2016-12-12T11:00:00Z" w:initials="LDY">
    <w:p w14:paraId="0FA9FFF1" w14:textId="48C5AB23" w:rsidR="00097F2B" w:rsidRDefault="00097F2B">
      <w:pPr>
        <w:pStyle w:val="CommentText"/>
      </w:pPr>
      <w:r>
        <w:rPr>
          <w:rStyle w:val="CommentReference"/>
        </w:rPr>
        <w:annotationRef/>
      </w:r>
      <w:r>
        <w:t>Needs updating</w:t>
      </w:r>
    </w:p>
  </w:comment>
  <w:comment w:id="11" w:author="Tohline, Chris" w:date="2016-12-22T18:13:00Z" w:initials="TC">
    <w:p w14:paraId="5094DBE3" w14:textId="7994F974" w:rsidR="00692F55" w:rsidRDefault="00692F55">
      <w:pPr>
        <w:pStyle w:val="CommentText"/>
      </w:pPr>
      <w:r>
        <w:rPr>
          <w:rStyle w:val="CommentReference"/>
        </w:rPr>
        <w:annotationRef/>
      </w:r>
      <w:r>
        <w:t>Updated after all other changes were completed.</w:t>
      </w:r>
      <w:bookmarkStart w:id="12" w:name="_GoBack"/>
      <w:bookmarkEnd w:id="12"/>
    </w:p>
  </w:comment>
  <w:comment w:id="562" w:author="Tohline, Chris" w:date="2016-12-09T17:58:00Z" w:initials="TC">
    <w:p w14:paraId="3310E752" w14:textId="1FCAB26F" w:rsidR="00097F2B" w:rsidRDefault="00097F2B">
      <w:pPr>
        <w:pStyle w:val="CommentText"/>
      </w:pPr>
      <w:r>
        <w:rPr>
          <w:rStyle w:val="CommentReference"/>
        </w:rPr>
        <w:annotationRef/>
      </w:r>
      <w:r>
        <w:t>As of 9 Dec 2016 this UI is still being changed</w:t>
      </w:r>
    </w:p>
  </w:comment>
  <w:comment w:id="569" w:author="Frohman, Harold L" w:date="2016-12-11T20:15:00Z" w:initials="FHL">
    <w:p w14:paraId="4A267AA8" w14:textId="5B6DCBFB" w:rsidR="00097F2B" w:rsidRDefault="00097F2B">
      <w:pPr>
        <w:pStyle w:val="CommentText"/>
      </w:pPr>
      <w:r>
        <w:rPr>
          <w:rStyle w:val="CommentReference"/>
        </w:rPr>
        <w:annotationRef/>
      </w:r>
      <w:r>
        <w:t>Needs Alt-Txt entry</w:t>
      </w:r>
    </w:p>
  </w:comment>
  <w:comment w:id="570" w:author="Tohline, Chris" w:date="2016-12-12T10:30:00Z" w:initials="TC">
    <w:p w14:paraId="75EF1B45" w14:textId="261F9051" w:rsidR="00097F2B" w:rsidRDefault="00097F2B">
      <w:pPr>
        <w:pStyle w:val="CommentText"/>
      </w:pPr>
      <w:r>
        <w:rPr>
          <w:rStyle w:val="CommentReference"/>
        </w:rPr>
        <w:annotationRef/>
      </w:r>
      <w:r>
        <w:t>I have added appropriate alt-text now.</w:t>
      </w:r>
    </w:p>
  </w:comment>
  <w:comment w:id="608" w:author="Frohman, Harold L" w:date="2016-12-11T19:59:00Z" w:initials="FHL">
    <w:p w14:paraId="53D92287" w14:textId="01283E74" w:rsidR="00097F2B" w:rsidRDefault="00097F2B">
      <w:pPr>
        <w:pStyle w:val="CommentText"/>
      </w:pPr>
      <w:r>
        <w:rPr>
          <w:rStyle w:val="CommentReference"/>
        </w:rPr>
        <w:annotationRef/>
      </w:r>
      <w:r>
        <w:t>This explanation differs from the others in that it instructs the user what to do rather than informing the reader what it does – see item numbers 1-5.</w:t>
      </w:r>
    </w:p>
  </w:comment>
  <w:comment w:id="606" w:author="Tohline, Chris" w:date="2016-12-12T10:33:00Z" w:initials="TC">
    <w:p w14:paraId="7FC1D1D7" w14:textId="1019B818" w:rsidR="00097F2B" w:rsidRDefault="00097F2B">
      <w:pPr>
        <w:pStyle w:val="CommentText"/>
      </w:pPr>
      <w:r>
        <w:rPr>
          <w:rStyle w:val="CommentReference"/>
        </w:rPr>
        <w:annotationRef/>
      </w:r>
      <w:r>
        <w:t>Good catch. I have revised the entry to conform.</w:t>
      </w:r>
    </w:p>
  </w:comment>
  <w:comment w:id="616" w:author="Frohman, Harold L" w:date="2016-12-11T20:17:00Z" w:initials="FHL">
    <w:p w14:paraId="2994984C" w14:textId="44A35348" w:rsidR="00097F2B" w:rsidRDefault="00097F2B">
      <w:pPr>
        <w:pStyle w:val="CommentText"/>
      </w:pPr>
      <w:r>
        <w:rPr>
          <w:rStyle w:val="CommentReference"/>
        </w:rPr>
        <w:annotationRef/>
      </w:r>
      <w:r>
        <w:rPr>
          <w:noProof/>
        </w:rPr>
        <w:t>Alt-Txt is missing. I added teh title but no description</w:t>
      </w:r>
    </w:p>
  </w:comment>
  <w:comment w:id="710" w:author="Lizzie DeYoung" w:date="2016-12-12T10:54:00Z" w:initials="LDY">
    <w:p w14:paraId="2B65362E" w14:textId="3534A7FA" w:rsidR="00097F2B" w:rsidRDefault="00097F2B">
      <w:pPr>
        <w:pStyle w:val="CommentText"/>
      </w:pPr>
      <w:r>
        <w:rPr>
          <w:rStyle w:val="CommentReference"/>
        </w:rPr>
        <w:annotationRef/>
      </w:r>
      <w:r>
        <w:t>Should this reference figure 24?</w:t>
      </w:r>
    </w:p>
  </w:comment>
  <w:comment w:id="807" w:author="Frohman, Harold L" w:date="2016-12-11T20:07:00Z" w:initials="FHL">
    <w:p w14:paraId="5496B3EB" w14:textId="5963C0DE" w:rsidR="00097F2B" w:rsidRDefault="00097F2B">
      <w:pPr>
        <w:pStyle w:val="CommentText"/>
      </w:pPr>
      <w:r>
        <w:rPr>
          <w:rStyle w:val="CommentReference"/>
        </w:rPr>
        <w:annotationRef/>
      </w:r>
      <w:r>
        <w:t>Is this correct or show it be #25?</w:t>
      </w:r>
    </w:p>
  </w:comment>
  <w:comment w:id="808" w:author="Tohline, Chris" w:date="2016-12-12T10:39:00Z" w:initials="TC">
    <w:p w14:paraId="314E7EC8" w14:textId="2AABC901" w:rsidR="00097F2B" w:rsidRDefault="00097F2B">
      <w:pPr>
        <w:pStyle w:val="CommentText"/>
      </w:pPr>
      <w:r>
        <w:rPr>
          <w:rStyle w:val="CommentReference"/>
        </w:rPr>
        <w:annotationRef/>
      </w:r>
      <w:r>
        <w:t>I changed it into a cross-reference, the plain text wasn’t updated with the renumbering. Good catch, thanks!</w:t>
      </w:r>
    </w:p>
  </w:comment>
  <w:comment w:id="885" w:author="Frohman, Harold L" w:date="2016-12-11T20:10:00Z" w:initials="FHL">
    <w:p w14:paraId="52CAA7E2" w14:textId="0A46469B" w:rsidR="00097F2B" w:rsidRDefault="00097F2B">
      <w:pPr>
        <w:pStyle w:val="CommentText"/>
      </w:pPr>
      <w:r>
        <w:rPr>
          <w:rStyle w:val="CommentReference"/>
        </w:rPr>
        <w:annotationRef/>
      </w:r>
      <w:r>
        <w:t>Shouldn’t this be Figure 32?</w:t>
      </w:r>
    </w:p>
  </w:comment>
  <w:comment w:id="886" w:author="Tohline, Chris" w:date="2016-12-12T10:40:00Z" w:initials="TC">
    <w:p w14:paraId="1765D28C" w14:textId="1406F48B" w:rsidR="00097F2B" w:rsidRDefault="00097F2B">
      <w:pPr>
        <w:pStyle w:val="CommentText"/>
      </w:pPr>
      <w:r>
        <w:rPr>
          <w:rStyle w:val="CommentReference"/>
        </w:rPr>
        <w:annotationRef/>
      </w:r>
      <w:r>
        <w:t>Yup, fixed!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F3E2EC9" w15:done="0"/>
  <w15:commentEx w15:paraId="3E498C9A" w15:paraIdParent="4F3E2EC9" w15:done="0"/>
  <w15:commentEx w15:paraId="0FA9FFF1" w15:done="0"/>
  <w15:commentEx w15:paraId="5094DBE3" w15:paraIdParent="0FA9FFF1" w15:done="0"/>
  <w15:commentEx w15:paraId="3310E752" w15:done="0"/>
  <w15:commentEx w15:paraId="4A267AA8" w15:done="0"/>
  <w15:commentEx w15:paraId="75EF1B45" w15:paraIdParent="4A267AA8" w15:done="0"/>
  <w15:commentEx w15:paraId="53D92287" w15:done="0"/>
  <w15:commentEx w15:paraId="7FC1D1D7" w15:paraIdParent="53D92287" w15:done="0"/>
  <w15:commentEx w15:paraId="2994984C" w15:done="0"/>
  <w15:commentEx w15:paraId="2B65362E" w15:done="0"/>
  <w15:commentEx w15:paraId="5496B3EB" w15:done="0"/>
  <w15:commentEx w15:paraId="314E7EC8" w15:paraIdParent="5496B3EB" w15:done="0"/>
  <w15:commentEx w15:paraId="52CAA7E2" w15:done="0"/>
  <w15:commentEx w15:paraId="1765D28C" w15:paraIdParent="52CAA7E2"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697D67" w14:textId="77777777" w:rsidR="00C27A53" w:rsidRDefault="00C27A53">
      <w:r>
        <w:separator/>
      </w:r>
    </w:p>
    <w:p w14:paraId="22FCA3A6" w14:textId="77777777" w:rsidR="00C27A53" w:rsidRDefault="00C27A53"/>
  </w:endnote>
  <w:endnote w:type="continuationSeparator" w:id="0">
    <w:p w14:paraId="27729404" w14:textId="77777777" w:rsidR="00C27A53" w:rsidRDefault="00C27A53">
      <w:r>
        <w:continuationSeparator/>
      </w:r>
    </w:p>
    <w:p w14:paraId="71A52F59" w14:textId="77777777" w:rsidR="00C27A53" w:rsidRDefault="00C27A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Bold">
    <w:panose1 w:val="020B0706020202030204"/>
    <w:charset w:val="00"/>
    <w:family w:val="auto"/>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Helvetica">
    <w:panose1 w:val="020B05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32B506" w14:textId="77777777" w:rsidR="00097F2B" w:rsidRDefault="00097F2B">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14:paraId="2B57A150" w14:textId="77777777" w:rsidR="00097F2B" w:rsidRDefault="00097F2B">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fldSimple w:instr=" STYLEREF  PubDate  \* MERGEFORMAT ">
      <w:r>
        <w:rPr>
          <w:rStyle w:val="PageNumber"/>
          <w:noProof/>
        </w:rPr>
        <w:t>April 13, 2015</w:t>
      </w:r>
    </w:fldSimple>
    <w:r>
      <w:rPr>
        <w:rStyle w:val="PageNumber"/>
      </w:rPr>
      <w:t>&lt;Pub Date&gt;</w:t>
    </w:r>
    <w:fldSimple w:instr=" STYLEREF PubDate \* MERGEFORMAT ">
      <w:r>
        <w:rPr>
          <w:noProof/>
        </w:rPr>
        <w:t>April 13, 2015</w:t>
      </w:r>
    </w:fldSimple>
  </w:p>
  <w:p w14:paraId="5BD456BF" w14:textId="77777777" w:rsidR="00097F2B" w:rsidRDefault="00097F2B">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2A5E6" w14:textId="507BE21B" w:rsidR="00097F2B" w:rsidRDefault="00097F2B">
    <w:pPr>
      <w:pStyle w:val="Footer"/>
      <w:rPr>
        <w:rStyle w:val="PageNumber"/>
      </w:rPr>
    </w:pPr>
    <w:fldSimple w:instr=" STYLEREF  &quot;Doc Title&quot;  \* MERGEFORMAT ">
      <w:r w:rsidR="00692F5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692F55">
      <w:rPr>
        <w:rStyle w:val="PageNumber"/>
        <w:noProof/>
      </w:rPr>
      <w:t>20</w:t>
    </w:r>
    <w:r>
      <w:rPr>
        <w:rStyle w:val="PageNumber"/>
      </w:rPr>
      <w:fldChar w:fldCharType="end"/>
    </w:r>
  </w:p>
  <w:p w14:paraId="0EE362D7" w14:textId="0CBE2B7D" w:rsidR="00097F2B" w:rsidRDefault="00097F2B">
    <w:pPr>
      <w:pStyle w:val="VersionDateLineFooter"/>
    </w:pPr>
    <w:fldSimple w:instr=" STYLEREF  Version  \* MERGEFORMAT ">
      <w:r w:rsidR="00692F55" w:rsidRPr="00692F55">
        <w:rPr>
          <w:bCs/>
          <w:noProof/>
        </w:rPr>
        <w:t>Version 1.6</w:t>
      </w:r>
    </w:fldSimple>
    <w:r>
      <w:rPr>
        <w:rStyle w:val="PageNumber"/>
      </w:rPr>
      <w:tab/>
    </w:r>
    <w:r>
      <w:rPr>
        <w:rStyle w:val="PageNumber"/>
      </w:rPr>
      <w:tab/>
    </w:r>
    <w:fldSimple w:instr=" STYLEREF  PubDate  \* MERGEFORMAT ">
      <w:r w:rsidR="00692F55">
        <w:rPr>
          <w:noProof/>
        </w:rPr>
        <w:t>November 18, 2016</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06CEE" w14:textId="292E90FD" w:rsidR="00097F2B" w:rsidRDefault="00097F2B">
    <w:pPr>
      <w:pStyle w:val="Footer"/>
      <w:rPr>
        <w:rStyle w:val="PageNumber"/>
      </w:rPr>
    </w:pPr>
    <w:fldSimple w:instr=" STYLEREF  &quot;Doc Title&quot;  \* MERGEFORMAT ">
      <w:r w:rsidR="00692F5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692F55">
      <w:rPr>
        <w:rStyle w:val="PageNumber"/>
        <w:noProof/>
      </w:rPr>
      <w:t>27</w:t>
    </w:r>
    <w:r>
      <w:rPr>
        <w:rStyle w:val="PageNumber"/>
      </w:rPr>
      <w:fldChar w:fldCharType="end"/>
    </w:r>
  </w:p>
  <w:p w14:paraId="451FC2FF" w14:textId="03EA4313" w:rsidR="00097F2B" w:rsidRDefault="00097F2B">
    <w:pPr>
      <w:pStyle w:val="VersionDateLineFooter"/>
    </w:pPr>
    <w:fldSimple w:instr=" STYLEREF  Version  \* MERGEFORMAT ">
      <w:r w:rsidR="00692F55" w:rsidRPr="00692F55">
        <w:rPr>
          <w:bCs/>
          <w:noProof/>
        </w:rPr>
        <w:t>Version 1.6</w:t>
      </w:r>
    </w:fldSimple>
    <w:r>
      <w:rPr>
        <w:rStyle w:val="PageNumber"/>
      </w:rPr>
      <w:tab/>
    </w:r>
    <w:r>
      <w:rPr>
        <w:rStyle w:val="PageNumber"/>
      </w:rPr>
      <w:tab/>
    </w:r>
    <w:fldSimple w:instr=" STYLEREF  PubDate  \* MERGEFORMAT ">
      <w:r w:rsidR="00692F55">
        <w:rPr>
          <w:noProof/>
        </w:rPr>
        <w:t>November 18, 2016</w:t>
      </w:r>
    </w:fldSimple>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6071B8" w14:textId="60E05269" w:rsidR="00097F2B" w:rsidRDefault="00097F2B">
    <w:pPr>
      <w:pStyle w:val="Footer"/>
      <w:rPr>
        <w:rStyle w:val="PageNumber"/>
      </w:rPr>
    </w:pPr>
    <w:fldSimple w:instr=" STYLEREF  &quot;Doc Title&quot;  \* MERGEFORMAT ">
      <w:r w:rsidR="00692F5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692F55">
      <w:rPr>
        <w:rStyle w:val="PageNumber"/>
        <w:noProof/>
      </w:rPr>
      <w:t>33</w:t>
    </w:r>
    <w:r>
      <w:rPr>
        <w:rStyle w:val="PageNumber"/>
      </w:rPr>
      <w:fldChar w:fldCharType="end"/>
    </w:r>
  </w:p>
  <w:p w14:paraId="0AF75AD1" w14:textId="0C31D098" w:rsidR="00097F2B" w:rsidRDefault="00097F2B">
    <w:pPr>
      <w:pStyle w:val="VersionDateLineFooter"/>
    </w:pPr>
    <w:fldSimple w:instr=" STYLEREF  Version  \* MERGEFORMAT ">
      <w:r w:rsidR="00692F55" w:rsidRPr="00692F55">
        <w:rPr>
          <w:bCs/>
          <w:noProof/>
        </w:rPr>
        <w:t>Version 1.6</w:t>
      </w:r>
    </w:fldSimple>
    <w:r>
      <w:rPr>
        <w:rStyle w:val="PageNumber"/>
      </w:rPr>
      <w:tab/>
    </w:r>
    <w:r>
      <w:rPr>
        <w:rStyle w:val="PageNumber"/>
      </w:rPr>
      <w:tab/>
    </w:r>
    <w:fldSimple w:instr=" STYLEREF  PubDate  \* MERGEFORMAT ">
      <w:r w:rsidR="00692F55">
        <w:rPr>
          <w:noProof/>
        </w:rPr>
        <w:t>November 18, 2016</w:t>
      </w:r>
    </w:fldSimple>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D9738A" w14:textId="4CB49EA5" w:rsidR="00097F2B" w:rsidRDefault="00097F2B">
    <w:pPr>
      <w:pStyle w:val="Footer"/>
      <w:rPr>
        <w:rStyle w:val="PageNumber"/>
      </w:rPr>
    </w:pPr>
    <w:fldSimple w:instr=" STYLEREF  &quot;Doc Title&quot;  \* MERGEFORMAT ">
      <w:r w:rsidR="00692F5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692F55">
      <w:rPr>
        <w:rStyle w:val="PageNumber"/>
        <w:noProof/>
      </w:rPr>
      <w:t>36</w:t>
    </w:r>
    <w:r>
      <w:rPr>
        <w:rStyle w:val="PageNumber"/>
      </w:rPr>
      <w:fldChar w:fldCharType="end"/>
    </w:r>
  </w:p>
  <w:p w14:paraId="61327290" w14:textId="3F2CC853" w:rsidR="00097F2B" w:rsidRDefault="00097F2B">
    <w:pPr>
      <w:pStyle w:val="VersionDateLineFooter"/>
    </w:pPr>
    <w:fldSimple w:instr=" STYLEREF  Version  \* MERGEFORMAT ">
      <w:r w:rsidR="00692F55" w:rsidRPr="00692F55">
        <w:rPr>
          <w:bCs/>
          <w:noProof/>
        </w:rPr>
        <w:t>Version 1.6</w:t>
      </w:r>
    </w:fldSimple>
    <w:r>
      <w:rPr>
        <w:rStyle w:val="PageNumber"/>
      </w:rPr>
      <w:tab/>
    </w:r>
    <w:r>
      <w:rPr>
        <w:rStyle w:val="PageNumber"/>
      </w:rPr>
      <w:tab/>
    </w:r>
    <w:fldSimple w:instr=" STYLEREF  PubDate  \* MERGEFORMAT ">
      <w:r w:rsidR="00692F55">
        <w:rPr>
          <w:noProof/>
        </w:rPr>
        <w:t>November 18, 2016</w:t>
      </w:r>
    </w:fldSimple>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D533A9" w14:textId="47986F36" w:rsidR="00097F2B" w:rsidRDefault="00097F2B">
    <w:pPr>
      <w:pStyle w:val="Footer"/>
      <w:rPr>
        <w:rStyle w:val="PageNumber"/>
      </w:rPr>
    </w:pPr>
    <w:fldSimple w:instr=" STYLEREF  &quot;Doc Title&quot;  \* MERGEFORMAT ">
      <w:r w:rsidR="00692F5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692F55">
      <w:rPr>
        <w:rStyle w:val="PageNumber"/>
        <w:noProof/>
      </w:rPr>
      <w:t>47</w:t>
    </w:r>
    <w:r>
      <w:rPr>
        <w:rStyle w:val="PageNumber"/>
      </w:rPr>
      <w:fldChar w:fldCharType="end"/>
    </w:r>
  </w:p>
  <w:p w14:paraId="142BC0D3" w14:textId="671C2A79" w:rsidR="00097F2B" w:rsidRDefault="00097F2B">
    <w:pPr>
      <w:pStyle w:val="VersionDateLineFooter"/>
    </w:pPr>
    <w:fldSimple w:instr=" STYLEREF  Version  \* MERGEFORMAT ">
      <w:r w:rsidR="00692F55" w:rsidRPr="00692F55">
        <w:rPr>
          <w:bCs/>
          <w:noProof/>
        </w:rPr>
        <w:t>Version 1.6</w:t>
      </w:r>
    </w:fldSimple>
    <w:r>
      <w:rPr>
        <w:rStyle w:val="PageNumber"/>
      </w:rPr>
      <w:tab/>
    </w:r>
    <w:r>
      <w:rPr>
        <w:rStyle w:val="PageNumber"/>
      </w:rPr>
      <w:tab/>
    </w:r>
    <w:fldSimple w:instr=" STYLEREF  PubDate  \* MERGEFORMAT ">
      <w:r w:rsidR="00692F55">
        <w:rPr>
          <w:noProof/>
        </w:rPr>
        <w:t>November 18, 2016</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1972F" w14:textId="4F9A5D97" w:rsidR="00097F2B" w:rsidRDefault="00097F2B">
    <w:pPr>
      <w:pStyle w:val="Footer"/>
      <w:rPr>
        <w:rStyle w:val="PageNumber"/>
      </w:rPr>
    </w:pPr>
    <w:fldSimple w:instr=" STYLEREF  &quot;Doc Title&quot;  \* MERGEFORMAT ">
      <w:r w:rsidR="00692F5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692F55">
      <w:rPr>
        <w:rStyle w:val="PageNumber"/>
        <w:noProof/>
      </w:rPr>
      <w:t>i</w:t>
    </w:r>
    <w:r>
      <w:rPr>
        <w:rStyle w:val="PageNumber"/>
      </w:rPr>
      <w:fldChar w:fldCharType="end"/>
    </w:r>
  </w:p>
  <w:p w14:paraId="2A019E59" w14:textId="2A49E347" w:rsidR="00097F2B" w:rsidRDefault="00097F2B">
    <w:pPr>
      <w:pStyle w:val="VersionDateLineFooter"/>
    </w:pPr>
    <w:fldSimple w:instr=" STYLEREF  Version  \* MERGEFORMAT ">
      <w:r w:rsidR="00692F55">
        <w:rPr>
          <w:noProof/>
        </w:rPr>
        <w:t>Version 1.65</w:t>
      </w:r>
    </w:fldSimple>
    <w:r>
      <w:rPr>
        <w:rStyle w:val="PageNumber"/>
      </w:rPr>
      <w:tab/>
    </w:r>
    <w:r>
      <w:rPr>
        <w:rStyle w:val="PageNumber"/>
      </w:rPr>
      <w:tab/>
    </w:r>
    <w:fldSimple w:instr=" STYLEREF  PubDate  \* MERGEFORMAT ">
      <w:r w:rsidR="00692F55" w:rsidRPr="00692F55">
        <w:rPr>
          <w:bCs/>
          <w:noProof/>
        </w:rPr>
        <w:t>November 18, 2016</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03D6D" w14:textId="556C2CEF" w:rsidR="00097F2B" w:rsidRDefault="00097F2B">
    <w:pPr>
      <w:pStyle w:val="Footer"/>
      <w:rPr>
        <w:rStyle w:val="PageNumber"/>
      </w:rPr>
    </w:pPr>
    <w:fldSimple w:instr=" STYLEREF  &quot;Doc Title&quot;  \* MERGEFORMAT ">
      <w:r w:rsidR="00692F5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692F55">
      <w:rPr>
        <w:rStyle w:val="PageNumber"/>
        <w:noProof/>
      </w:rPr>
      <w:t>iii</w:t>
    </w:r>
    <w:r>
      <w:rPr>
        <w:rStyle w:val="PageNumber"/>
      </w:rPr>
      <w:fldChar w:fldCharType="end"/>
    </w:r>
  </w:p>
  <w:p w14:paraId="3201628E" w14:textId="28DC9AC9" w:rsidR="00097F2B" w:rsidRDefault="00097F2B">
    <w:pPr>
      <w:pStyle w:val="VersionDateLineFooter"/>
    </w:pPr>
    <w:fldSimple w:instr=" STYLEREF  Version  \* MERGEFORMAT ">
      <w:r w:rsidR="00692F55" w:rsidRPr="00692F55">
        <w:rPr>
          <w:bCs/>
          <w:noProof/>
        </w:rPr>
        <w:t>Version 1.65</w:t>
      </w:r>
    </w:fldSimple>
    <w:r>
      <w:rPr>
        <w:rStyle w:val="PageNumber"/>
      </w:rPr>
      <w:tab/>
    </w:r>
    <w:r>
      <w:rPr>
        <w:rStyle w:val="PageNumber"/>
      </w:rPr>
      <w:tab/>
    </w:r>
    <w:fldSimple w:instr=" STYLEREF  PubDate  \* MERGEFORMAT ">
      <w:r w:rsidR="00692F55" w:rsidRPr="00692F55">
        <w:rPr>
          <w:bCs/>
          <w:noProof/>
        </w:rPr>
        <w:t>November 18, 2016</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D424F3" w14:textId="6AC9526E" w:rsidR="00097F2B" w:rsidRDefault="00097F2B">
    <w:pPr>
      <w:pStyle w:val="Footer"/>
      <w:rPr>
        <w:rStyle w:val="PageNumber"/>
      </w:rPr>
    </w:pPr>
    <w:fldSimple w:instr=" STYLEREF  &quot;Doc Title&quot;  \* MERGEFORMAT ">
      <w:r w:rsidR="00692F5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692F55">
      <w:rPr>
        <w:rStyle w:val="PageNumber"/>
        <w:noProof/>
      </w:rPr>
      <w:t>ii</w:t>
    </w:r>
    <w:r>
      <w:rPr>
        <w:rStyle w:val="PageNumber"/>
      </w:rPr>
      <w:fldChar w:fldCharType="end"/>
    </w:r>
  </w:p>
  <w:p w14:paraId="5F9A5D0F" w14:textId="485BB8B3" w:rsidR="00097F2B" w:rsidRDefault="00097F2B">
    <w:pPr>
      <w:pStyle w:val="VersionDateLineFooter"/>
      <w:rPr>
        <w:b/>
      </w:rPr>
    </w:pPr>
    <w:fldSimple w:instr=" STYLEREF  Version  \* MERGEFORMAT ">
      <w:r w:rsidR="00692F55" w:rsidRPr="00692F55">
        <w:rPr>
          <w:bCs/>
          <w:noProof/>
        </w:rPr>
        <w:t>Version 1.65</w:t>
      </w:r>
    </w:fldSimple>
    <w:r>
      <w:rPr>
        <w:rStyle w:val="PageNumber"/>
        <w:b/>
      </w:rPr>
      <w:tab/>
    </w:r>
    <w:r>
      <w:rPr>
        <w:rStyle w:val="PageNumber"/>
        <w:b/>
      </w:rPr>
      <w:tab/>
    </w:r>
    <w:fldSimple w:instr=" STYLEREF  PubDate  \* MERGEFORMAT ">
      <w:r w:rsidR="00692F55" w:rsidRPr="00692F55">
        <w:rPr>
          <w:bCs/>
          <w:noProof/>
        </w:rPr>
        <w:t>November 18, 2016</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01D78B" w14:textId="415C5843" w:rsidR="00097F2B" w:rsidRDefault="00097F2B">
    <w:pPr>
      <w:pStyle w:val="VersionDateLineFooter"/>
      <w:rPr>
        <w:rStyle w:val="PageNumber"/>
      </w:rPr>
    </w:pPr>
    <w:fldSimple w:instr=" STYLEREF  &quot;Doc Title&quot;  \* MERGEFORMAT ">
      <w:r w:rsidR="00692F5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692F55">
      <w:rPr>
        <w:rStyle w:val="PageNumber"/>
        <w:noProof/>
      </w:rPr>
      <w:t>v</w:t>
    </w:r>
    <w:r>
      <w:rPr>
        <w:rStyle w:val="PageNumber"/>
      </w:rPr>
      <w:fldChar w:fldCharType="end"/>
    </w:r>
  </w:p>
  <w:p w14:paraId="64B6D09A" w14:textId="29B9FAF4" w:rsidR="00097F2B" w:rsidRDefault="00097F2B">
    <w:pPr>
      <w:pStyle w:val="VersionDateLineFooter"/>
    </w:pPr>
    <w:fldSimple w:instr=" STYLEREF  Version  \* MERGEFORMAT ">
      <w:r w:rsidR="00692F55" w:rsidRPr="00692F55">
        <w:rPr>
          <w:bCs/>
          <w:noProof/>
        </w:rPr>
        <w:t>Version 1.65</w:t>
      </w:r>
    </w:fldSimple>
    <w:r>
      <w:rPr>
        <w:rStyle w:val="PageNumber"/>
      </w:rPr>
      <w:tab/>
    </w:r>
    <w:r>
      <w:rPr>
        <w:rStyle w:val="PageNumber"/>
      </w:rPr>
      <w:tab/>
    </w:r>
    <w:fldSimple w:instr=" STYLEREF  PubDate  \* MERGEFORMAT ">
      <w:r w:rsidR="00692F55" w:rsidRPr="00692F55">
        <w:rPr>
          <w:bCs/>
          <w:noProof/>
        </w:rPr>
        <w:t>November 18,</w:t>
      </w:r>
      <w:r w:rsidR="00692F55">
        <w:rPr>
          <w:noProof/>
        </w:rPr>
        <w:t xml:space="preserve"> 2016</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00C126" w14:textId="73E1AB7A" w:rsidR="00097F2B" w:rsidRDefault="00097F2B">
    <w:pPr>
      <w:pStyle w:val="Footer"/>
      <w:rPr>
        <w:rStyle w:val="PageNumber"/>
      </w:rPr>
    </w:pPr>
    <w:fldSimple w:instr=" STYLEREF  &quot;Doc Title&quot;  \* MERGEFORMAT ">
      <w:r w:rsidR="00692F5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692F55">
      <w:rPr>
        <w:rStyle w:val="PageNumber"/>
        <w:noProof/>
      </w:rPr>
      <w:t>10</w:t>
    </w:r>
    <w:r>
      <w:rPr>
        <w:rStyle w:val="PageNumber"/>
      </w:rPr>
      <w:fldChar w:fldCharType="end"/>
    </w:r>
  </w:p>
  <w:p w14:paraId="22FEC5A5" w14:textId="42DF1C91" w:rsidR="00097F2B" w:rsidRDefault="00097F2B">
    <w:pPr>
      <w:pStyle w:val="VersionDateLineFooter"/>
    </w:pPr>
    <w:r>
      <w:t>Version 1.5</w:t>
    </w:r>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sidR="00692F55">
      <w:rPr>
        <w:rStyle w:val="PageNumber"/>
        <w:noProof/>
      </w:rPr>
      <w:t>November 18, 2016</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5BF436" w14:textId="5AD8B5A8" w:rsidR="00097F2B" w:rsidRDefault="00097F2B">
    <w:pPr>
      <w:pStyle w:val="Footer"/>
      <w:rPr>
        <w:rStyle w:val="PageNumber"/>
      </w:rPr>
    </w:pPr>
    <w:fldSimple w:instr=" STYLEREF  &quot;Doc Title&quot;  \* MERGEFORMAT ">
      <w:r w:rsidR="00692F5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692F55">
      <w:rPr>
        <w:rStyle w:val="PageNumber"/>
        <w:noProof/>
      </w:rPr>
      <w:t>1</w:t>
    </w:r>
    <w:r>
      <w:rPr>
        <w:rStyle w:val="PageNumber"/>
      </w:rPr>
      <w:fldChar w:fldCharType="end"/>
    </w:r>
  </w:p>
  <w:p w14:paraId="3EB4668D" w14:textId="2CD325AC" w:rsidR="00097F2B" w:rsidRDefault="00097F2B">
    <w:pPr>
      <w:pStyle w:val="VersionDateLineFooter"/>
    </w:pPr>
    <w:fldSimple w:instr=" STYLEREF  Version  \* MERGEFORMAT ">
      <w:r w:rsidR="00692F55" w:rsidRPr="00692F55">
        <w:rPr>
          <w:bCs/>
          <w:noProof/>
        </w:rPr>
        <w:t>Version 1.65</w:t>
      </w:r>
    </w:fldSimple>
    <w:r>
      <w:rPr>
        <w:rStyle w:val="PageNumber"/>
      </w:rPr>
      <w:tab/>
    </w:r>
    <w:r>
      <w:rPr>
        <w:rStyle w:val="PageNumber"/>
      </w:rPr>
      <w:tab/>
    </w:r>
    <w:fldSimple w:instr=" STYLEREF  PubDate  \* MERGEFORMAT ">
      <w:r w:rsidR="00692F55">
        <w:rPr>
          <w:noProof/>
        </w:rPr>
        <w:t>November 18, 2016</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B5C13A" w14:textId="61262C7F" w:rsidR="00097F2B" w:rsidRDefault="00097F2B">
    <w:pPr>
      <w:pStyle w:val="Footer"/>
      <w:rPr>
        <w:rStyle w:val="PageNumber"/>
      </w:rPr>
    </w:pPr>
    <w:fldSimple w:instr=" STYLEREF  &quot;Doc Title&quot;  \* MERGEFORMAT ">
      <w:r w:rsidR="00692F5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692F55">
      <w:rPr>
        <w:rStyle w:val="PageNumber"/>
        <w:noProof/>
      </w:rPr>
      <w:t>6</w:t>
    </w:r>
    <w:r>
      <w:rPr>
        <w:rStyle w:val="PageNumber"/>
      </w:rPr>
      <w:fldChar w:fldCharType="end"/>
    </w:r>
  </w:p>
  <w:p w14:paraId="48C2A2E4" w14:textId="38FFBDF2" w:rsidR="00097F2B" w:rsidRDefault="00097F2B">
    <w:pPr>
      <w:pStyle w:val="VersionDateLineFooter"/>
    </w:pPr>
    <w:fldSimple w:instr=" STYLEREF  Version  \* MERGEFORMAT ">
      <w:r w:rsidR="00692F55" w:rsidRPr="00692F55">
        <w:rPr>
          <w:bCs/>
          <w:noProof/>
        </w:rPr>
        <w:t>Version 1.65</w:t>
      </w:r>
    </w:fldSimple>
    <w:r>
      <w:rPr>
        <w:rStyle w:val="PageNumber"/>
      </w:rPr>
      <w:tab/>
    </w:r>
    <w:r>
      <w:rPr>
        <w:rStyle w:val="PageNumber"/>
      </w:rPr>
      <w:tab/>
    </w:r>
    <w:fldSimple w:instr=" STYLEREF  PubDate  \* MERGEFORMAT ">
      <w:r w:rsidR="00692F55">
        <w:rPr>
          <w:noProof/>
        </w:rPr>
        <w:t>November 18, 2016</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5B84F0" w14:textId="4102C061" w:rsidR="00097F2B" w:rsidRDefault="00097F2B">
    <w:pPr>
      <w:pStyle w:val="Footer"/>
      <w:rPr>
        <w:rStyle w:val="PageNumber"/>
      </w:rPr>
    </w:pPr>
    <w:fldSimple w:instr=" STYLEREF  &quot;Doc Title&quot;  \* MERGEFORMAT ">
      <w:r w:rsidR="00692F5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692F55">
      <w:rPr>
        <w:rStyle w:val="PageNumber"/>
        <w:noProof/>
      </w:rPr>
      <w:t>12</w:t>
    </w:r>
    <w:r>
      <w:rPr>
        <w:rStyle w:val="PageNumber"/>
      </w:rPr>
      <w:fldChar w:fldCharType="end"/>
    </w:r>
  </w:p>
  <w:p w14:paraId="6007D4C3" w14:textId="1EB7338C" w:rsidR="00097F2B" w:rsidRDefault="00097F2B">
    <w:pPr>
      <w:pStyle w:val="VersionDateLineFooter"/>
    </w:pPr>
    <w:fldSimple w:instr=" STYLEREF  Version  \* MERGEFORMAT ">
      <w:r w:rsidR="00692F55" w:rsidRPr="00692F55">
        <w:rPr>
          <w:bCs/>
          <w:noProof/>
        </w:rPr>
        <w:t>Version 1.6</w:t>
      </w:r>
    </w:fldSimple>
    <w:r>
      <w:rPr>
        <w:rStyle w:val="PageNumber"/>
      </w:rPr>
      <w:tab/>
    </w:r>
    <w:r>
      <w:rPr>
        <w:rStyle w:val="PageNumber"/>
      </w:rPr>
      <w:tab/>
    </w:r>
    <w:fldSimple w:instr=" STYLEREF  PubDate  \* MERGEFORMAT ">
      <w:r w:rsidR="00692F55">
        <w:rPr>
          <w:noProof/>
        </w:rPr>
        <w:t>November 18, 2016</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FDB2FC" w14:textId="77777777" w:rsidR="00C27A53" w:rsidRDefault="00C27A53">
      <w:r>
        <w:separator/>
      </w:r>
    </w:p>
  </w:footnote>
  <w:footnote w:type="continuationSeparator" w:id="0">
    <w:p w14:paraId="7F201865" w14:textId="77777777" w:rsidR="00C27A53" w:rsidRDefault="00C27A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F336C" w14:textId="77777777" w:rsidR="00097F2B" w:rsidRDefault="00097F2B">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14:paraId="2CA4B790" w14:textId="77777777" w:rsidR="00097F2B" w:rsidRDefault="00097F2B">
    <w:pPr>
      <w:pStyle w:val="Header"/>
    </w:pPr>
    <w:r>
      <w:fldChar w:fldCharType="begin"/>
    </w:r>
    <w:r>
      <w:instrText xml:space="preserve"> STYLEREF  Draft  \* MERGEFORMAT </w:instrText>
    </w:r>
    <w:r>
      <w:fldChar w:fldCharType="separate"/>
    </w:r>
    <w:r>
      <w:rPr>
        <w:b w:val="0"/>
        <w:noProof/>
      </w:rPr>
      <w:t>Error! Style not defined.</w:t>
    </w:r>
    <w:r>
      <w:fldChar w:fldCharType="end"/>
    </w:r>
  </w:p>
  <w:p w14:paraId="4622D692" w14:textId="77777777" w:rsidR="00097F2B" w:rsidRDefault="00097F2B">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14:paraId="418E6EEA" w14:textId="77777777" w:rsidR="00097F2B" w:rsidRDefault="00097F2B">
    <w:pPr>
      <w:pStyle w:val="Header"/>
      <w:jc w:val="left"/>
    </w:pPr>
  </w:p>
  <w:p w14:paraId="1041D29D" w14:textId="77777777" w:rsidR="00097F2B" w:rsidRDefault="00097F2B">
    <w:pPr>
      <w:pStyle w:val="Header"/>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AB125" w14:textId="77777777" w:rsidR="00097F2B" w:rsidRDefault="00097F2B">
    <w:pPr>
      <w:pStyle w:val="Header2"/>
    </w:pPr>
    <w:r>
      <w:t>Centers for Medicare &amp; Medicaid Services / ONC</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60476A" w14:textId="77777777" w:rsidR="00097F2B" w:rsidRDefault="00097F2B">
    <w:pPr>
      <w:pStyle w:val="Header2"/>
    </w:pPr>
    <w:r>
      <w:t>Centers for Medicare &amp; Medicaid Services / ONC</w:t>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BC59D5" w14:textId="77777777" w:rsidR="00097F2B" w:rsidRDefault="00097F2B">
    <w:pPr>
      <w:pStyle w:val="Header2"/>
    </w:pPr>
    <w:r>
      <w:t>Centers for Medicare &amp; Medicaid Services / ONC</w:t>
    </w: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154666" w14:textId="77777777" w:rsidR="00097F2B" w:rsidRDefault="00097F2B">
    <w:pPr>
      <w:pStyle w:val="Header2"/>
    </w:pPr>
    <w:r>
      <w:t>Centers for Medicare &amp; Medicaid Services / ONC</w:t>
    </w: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37DF52" w14:textId="77777777" w:rsidR="00097F2B" w:rsidRDefault="00097F2B">
    <w:pPr>
      <w:pStyle w:val="Header2"/>
    </w:pPr>
    <w:r>
      <w:t>Centers for Medicare &amp; Medicaid Services / ONC</w:t>
    </w:r>
    <w: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159D2F" w14:textId="77777777" w:rsidR="00097F2B" w:rsidRDefault="00097F2B">
    <w:pPr>
      <w:pStyle w:val="Header2"/>
    </w:pPr>
    <w:r>
      <w:t>Centers for Medicare &amp; Medicaid Services / ONC</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48B017" w14:textId="77777777" w:rsidR="00097F2B" w:rsidRDefault="00097F2B">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40AE95" w14:textId="4896A91A" w:rsidR="00097F2B" w:rsidRDefault="00097F2B">
    <w:pPr>
      <w:pStyle w:val="Header2"/>
    </w:pPr>
    <w:r>
      <w:t>Centers for Medicare &amp; Medicaid Services / ONC</w:t>
    </w:r>
    <w:r>
      <w:tab/>
    </w:r>
    <w:fldSimple w:instr=" STYLEREF &quot;Front Matter Header&quot; \* MERGEFORMAT ">
      <w:r w:rsidR="00692F55">
        <w:rPr>
          <w:noProof/>
        </w:rPr>
        <w:t>Table of Contents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F840C" w14:textId="77777777" w:rsidR="00097F2B" w:rsidRDefault="00097F2B">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9B2F37" w14:textId="77777777" w:rsidR="00097F2B" w:rsidRDefault="00097F2B">
    <w:pPr>
      <w:pStyle w:val="Header2"/>
    </w:pPr>
    <w:r>
      <w:t>Centers for Medicare &amp; Medicaid Services / ONC</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D53ECC" w14:textId="77777777" w:rsidR="00097F2B" w:rsidRDefault="00097F2B"/>
  <w:p w14:paraId="54D6BDF2" w14:textId="77777777" w:rsidR="00097F2B" w:rsidRDefault="00097F2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A2DB8B" w14:textId="77777777" w:rsidR="00097F2B" w:rsidRDefault="00097F2B">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5DB1D" w14:textId="77777777" w:rsidR="00097F2B" w:rsidRDefault="00097F2B">
    <w:pPr>
      <w:pStyle w:val="Header2"/>
    </w:pPr>
    <w:r>
      <w:t>Centers for Medicare &amp; Medicaid Services / ONC</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15730" w14:textId="77777777" w:rsidR="00097F2B" w:rsidRDefault="00097F2B">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4"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5" w15:restartNumberingAfterBreak="0">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7" w15:restartNumberingAfterBreak="0">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9"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3"/>
  </w:num>
  <w:num w:numId="3">
    <w:abstractNumId w:val="36"/>
  </w:num>
  <w:num w:numId="4">
    <w:abstractNumId w:val="24"/>
  </w:num>
  <w:num w:numId="5">
    <w:abstractNumId w:val="13"/>
  </w:num>
  <w:num w:numId="6">
    <w:abstractNumId w:val="17"/>
  </w:num>
  <w:num w:numId="7">
    <w:abstractNumId w:val="34"/>
  </w:num>
  <w:num w:numId="8">
    <w:abstractNumId w:val="26"/>
  </w:num>
  <w:num w:numId="9">
    <w:abstractNumId w:val="28"/>
  </w:num>
  <w:num w:numId="10">
    <w:abstractNumId w:val="38"/>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5"/>
  </w:num>
  <w:num w:numId="27">
    <w:abstractNumId w:val="19"/>
  </w:num>
  <w:num w:numId="28">
    <w:abstractNumId w:val="27"/>
  </w:num>
  <w:num w:numId="29">
    <w:abstractNumId w:val="14"/>
  </w:num>
  <w:num w:numId="30">
    <w:abstractNumId w:val="15"/>
  </w:num>
  <w:num w:numId="31">
    <w:abstractNumId w:val="39"/>
  </w:num>
  <w:num w:numId="32">
    <w:abstractNumId w:val="35"/>
    <w:lvlOverride w:ilvl="0">
      <w:startOverride w:val="1"/>
    </w:lvlOverride>
  </w:num>
  <w:num w:numId="33">
    <w:abstractNumId w:val="28"/>
  </w:num>
  <w:num w:numId="34">
    <w:abstractNumId w:val="35"/>
    <w:lvlOverride w:ilvl="0">
      <w:startOverride w:val="1"/>
    </w:lvlOverride>
  </w:num>
  <w:num w:numId="35">
    <w:abstractNumId w:val="41"/>
  </w:num>
  <w:num w:numId="36">
    <w:abstractNumId w:val="16"/>
  </w:num>
  <w:num w:numId="37">
    <w:abstractNumId w:val="16"/>
  </w:num>
  <w:num w:numId="38">
    <w:abstractNumId w:val="35"/>
    <w:lvlOverride w:ilvl="0">
      <w:startOverride w:val="1"/>
    </w:lvlOverride>
  </w:num>
  <w:num w:numId="39">
    <w:abstractNumId w:val="10"/>
  </w:num>
  <w:num w:numId="40">
    <w:abstractNumId w:val="35"/>
    <w:lvlOverride w:ilvl="0">
      <w:startOverride w:val="1"/>
    </w:lvlOverride>
  </w:num>
  <w:num w:numId="41">
    <w:abstractNumId w:val="35"/>
    <w:lvlOverride w:ilvl="0">
      <w:startOverride w:val="1"/>
    </w:lvlOverride>
  </w:num>
  <w:num w:numId="42">
    <w:abstractNumId w:val="35"/>
    <w:lvlOverride w:ilvl="0">
      <w:startOverride w:val="1"/>
    </w:lvlOverride>
  </w:num>
  <w:num w:numId="43">
    <w:abstractNumId w:val="35"/>
    <w:lvlOverride w:ilvl="0">
      <w:startOverride w:val="1"/>
    </w:lvlOverride>
  </w:num>
  <w:num w:numId="44">
    <w:abstractNumId w:val="32"/>
  </w:num>
  <w:num w:numId="45">
    <w:abstractNumId w:val="20"/>
  </w:num>
  <w:num w:numId="46">
    <w:abstractNumId w:val="31"/>
  </w:num>
  <w:num w:numId="47">
    <w:abstractNumId w:val="21"/>
  </w:num>
  <w:num w:numId="48">
    <w:abstractNumId w:val="23"/>
  </w:num>
  <w:num w:numId="49">
    <w:abstractNumId w:val="35"/>
  </w:num>
  <w:num w:numId="50">
    <w:abstractNumId w:val="35"/>
    <w:lvlOverride w:ilvl="0">
      <w:startOverride w:val="1"/>
    </w:lvlOverride>
  </w:num>
  <w:num w:numId="51">
    <w:abstractNumId w:val="16"/>
    <w:lvlOverride w:ilvl="0">
      <w:startOverride w:val="1"/>
    </w:lvlOverride>
  </w:num>
  <w:num w:numId="52">
    <w:abstractNumId w:val="35"/>
    <w:lvlOverride w:ilvl="0">
      <w:startOverride w:val="1"/>
    </w:lvlOverride>
  </w:num>
  <w:num w:numId="53">
    <w:abstractNumId w:val="35"/>
    <w:lvlOverride w:ilvl="0">
      <w:startOverride w:val="1"/>
    </w:lvlOverride>
  </w:num>
  <w:num w:numId="54">
    <w:abstractNumId w:val="40"/>
  </w:num>
  <w:num w:numId="55">
    <w:abstractNumId w:val="22"/>
  </w:num>
  <w:num w:numId="56">
    <w:abstractNumId w:val="18"/>
  </w:num>
  <w:num w:numId="57">
    <w:abstractNumId w:val="35"/>
  </w:num>
  <w:num w:numId="58">
    <w:abstractNumId w:val="37"/>
  </w:num>
  <w:num w:numId="59">
    <w:abstractNumId w:val="35"/>
    <w:lvlOverride w:ilvl="0">
      <w:startOverride w:val="1"/>
    </w:lvlOverride>
  </w:num>
  <w:num w:numId="60">
    <w:abstractNumId w:val="35"/>
    <w:lvlOverride w:ilvl="0">
      <w:startOverride w:val="1"/>
    </w:lvlOverride>
  </w:num>
  <w:num w:numId="61">
    <w:abstractNumId w:val="35"/>
  </w:num>
  <w:num w:numId="62">
    <w:abstractNumId w:val="35"/>
  </w:num>
  <w:num w:numId="63">
    <w:abstractNumId w:val="35"/>
  </w:num>
  <w:num w:numId="64">
    <w:abstractNumId w:val="35"/>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hline, Chris">
    <w15:presenceInfo w15:providerId="AD" w15:userId="S-1-5-21-1940666338-227100268-1349548132-143411"/>
  </w15:person>
  <w15:person w15:author="Frohman, Harold L">
    <w15:presenceInfo w15:providerId="AD" w15:userId="S-1-5-21-1940666338-227100268-1349548132-150475"/>
  </w15:person>
  <w15:person w15:author="Mulcahy, Kristian P.">
    <w15:presenceInfo w15:providerId="None" w15:userId="Mulcahy, Kristian 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removeDateAndTime/>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4ED1"/>
    <w:rsid w:val="000337FD"/>
    <w:rsid w:val="00056F36"/>
    <w:rsid w:val="00090AE9"/>
    <w:rsid w:val="00097F2B"/>
    <w:rsid w:val="000B585F"/>
    <w:rsid w:val="000F14E1"/>
    <w:rsid w:val="00160B0A"/>
    <w:rsid w:val="001A1258"/>
    <w:rsid w:val="001C7DA8"/>
    <w:rsid w:val="00203890"/>
    <w:rsid w:val="00256F85"/>
    <w:rsid w:val="00326DB3"/>
    <w:rsid w:val="00405511"/>
    <w:rsid w:val="00551D04"/>
    <w:rsid w:val="005C4D43"/>
    <w:rsid w:val="005D1C78"/>
    <w:rsid w:val="006009C2"/>
    <w:rsid w:val="00690021"/>
    <w:rsid w:val="00692F55"/>
    <w:rsid w:val="007323B9"/>
    <w:rsid w:val="0079563A"/>
    <w:rsid w:val="00813A46"/>
    <w:rsid w:val="008456D0"/>
    <w:rsid w:val="009B7D47"/>
    <w:rsid w:val="00A06D08"/>
    <w:rsid w:val="00A628CE"/>
    <w:rsid w:val="00AB4B16"/>
    <w:rsid w:val="00B054AB"/>
    <w:rsid w:val="00B1232A"/>
    <w:rsid w:val="00B144F8"/>
    <w:rsid w:val="00B51125"/>
    <w:rsid w:val="00B8337E"/>
    <w:rsid w:val="00BA546F"/>
    <w:rsid w:val="00C24DD3"/>
    <w:rsid w:val="00C27A53"/>
    <w:rsid w:val="00C34ED1"/>
    <w:rsid w:val="00C55C1A"/>
    <w:rsid w:val="00C567ED"/>
    <w:rsid w:val="00C6428F"/>
    <w:rsid w:val="00C6554A"/>
    <w:rsid w:val="00C655BE"/>
    <w:rsid w:val="00C875FF"/>
    <w:rsid w:val="00CA1C94"/>
    <w:rsid w:val="00CB4914"/>
    <w:rsid w:val="00CE68C2"/>
    <w:rsid w:val="00CE6D4A"/>
    <w:rsid w:val="00D038D7"/>
    <w:rsid w:val="00EF22C6"/>
    <w:rsid w:val="00F155DD"/>
    <w:rsid w:val="00F43DDE"/>
    <w:rsid w:val="00F448F1"/>
    <w:rsid w:val="00F95A68"/>
    <w:rsid w:val="00FE48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96CD9E"/>
  <w15:docId w15:val="{17CF5EED-E886-42DB-A450-55C8E4FD5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footer" Target="footer3.xml"/><Relationship Id="rId26" Type="http://schemas.openxmlformats.org/officeDocument/2006/relationships/header" Target="header8.xml"/><Relationship Id="rId39" Type="http://schemas.openxmlformats.org/officeDocument/2006/relationships/image" Target="media/image10.png"/><Relationship Id="rId21" Type="http://schemas.openxmlformats.org/officeDocument/2006/relationships/header" Target="header5.xm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footer" Target="footer9.xml"/><Relationship Id="rId50" Type="http://schemas.openxmlformats.org/officeDocument/2006/relationships/image" Target="media/image19.png"/><Relationship Id="rId55" Type="http://schemas.openxmlformats.org/officeDocument/2006/relationships/header" Target="header11.xml"/><Relationship Id="rId63" Type="http://schemas.openxmlformats.org/officeDocument/2006/relationships/image" Target="media/image30.png"/><Relationship Id="rId68" Type="http://schemas.openxmlformats.org/officeDocument/2006/relationships/image" Target="media/image33.png"/><Relationship Id="rId76"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image" Target="media/image34.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2.png"/><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9.xm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5.png"/><Relationship Id="rId66" Type="http://schemas.openxmlformats.org/officeDocument/2006/relationships/image" Target="media/image31.png"/><Relationship Id="rId74" Type="http://schemas.openxmlformats.org/officeDocument/2006/relationships/image" Target="media/image37.png"/><Relationship Id="rId79" Type="http://schemas.openxmlformats.org/officeDocument/2006/relationships/image" Target="media/image39.png"/><Relationship Id="rId87" Type="http://schemas.openxmlformats.org/officeDocument/2006/relationships/hyperlink" Target="mailto:bonnie-feedback-list@lists.mitre.org" TargetMode="External"/><Relationship Id="rId5" Type="http://schemas.openxmlformats.org/officeDocument/2006/relationships/numbering" Target="numbering.xml"/><Relationship Id="rId61" Type="http://schemas.openxmlformats.org/officeDocument/2006/relationships/image" Target="media/image28.png"/><Relationship Id="rId82" Type="http://schemas.openxmlformats.org/officeDocument/2006/relationships/image" Target="media/image42.png"/><Relationship Id="rId90" Type="http://schemas.openxmlformats.org/officeDocument/2006/relationships/fontTable" Target="fontTable.xml"/><Relationship Id="rId19" Type="http://schemas.openxmlformats.org/officeDocument/2006/relationships/header" Target="header4.xml"/><Relationship Id="rId14" Type="http://schemas.microsoft.com/office/2011/relationships/commentsExtended" Target="commentsExtended.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image" Target="media/image3.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7.png"/><Relationship Id="rId56" Type="http://schemas.openxmlformats.org/officeDocument/2006/relationships/footer" Target="footer10.xml"/><Relationship Id="rId64" Type="http://schemas.openxmlformats.org/officeDocument/2006/relationships/header" Target="header12.xml"/><Relationship Id="rId69" Type="http://schemas.openxmlformats.org/officeDocument/2006/relationships/header" Target="header13.xml"/><Relationship Id="rId77" Type="http://schemas.openxmlformats.org/officeDocument/2006/relationships/footer" Target="footer13.xml"/><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35.png"/><Relationship Id="rId80" Type="http://schemas.openxmlformats.org/officeDocument/2006/relationships/image" Target="media/image40.png"/><Relationship Id="rId85" Type="http://schemas.openxmlformats.org/officeDocument/2006/relationships/footer" Target="footer14.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footer" Target="footer6.xml"/><Relationship Id="rId33" Type="http://schemas.openxmlformats.org/officeDocument/2006/relationships/footer" Target="footer8.xml"/><Relationship Id="rId38" Type="http://schemas.openxmlformats.org/officeDocument/2006/relationships/image" Target="media/image9.png"/><Relationship Id="rId46" Type="http://schemas.openxmlformats.org/officeDocument/2006/relationships/header" Target="header10.xml"/><Relationship Id="rId59" Type="http://schemas.openxmlformats.org/officeDocument/2006/relationships/image" Target="media/image26.tiff"/><Relationship Id="rId67" Type="http://schemas.openxmlformats.org/officeDocument/2006/relationships/image" Target="media/image32.png"/><Relationship Id="rId20" Type="http://schemas.openxmlformats.org/officeDocument/2006/relationships/footer" Target="footer4.xml"/><Relationship Id="rId41" Type="http://schemas.openxmlformats.org/officeDocument/2006/relationships/image" Target="media/image12.png"/><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footer" Target="footer12.xml"/><Relationship Id="rId75" Type="http://schemas.openxmlformats.org/officeDocument/2006/relationships/image" Target="media/image38.png"/><Relationship Id="rId83" Type="http://schemas.openxmlformats.org/officeDocument/2006/relationships/image" Target="media/image43.png"/><Relationship Id="rId88" Type="http://schemas.openxmlformats.org/officeDocument/2006/relationships/image" Target="media/image44.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image" Target="media/image1.png"/><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image" Target="media/image24.png"/><Relationship Id="rId10" Type="http://schemas.openxmlformats.org/officeDocument/2006/relationships/endnotes" Target="endnotes.xml"/><Relationship Id="rId31" Type="http://schemas.openxmlformats.org/officeDocument/2006/relationships/image" Target="media/image4.png"/><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image" Target="media/image27.png"/><Relationship Id="rId65" Type="http://schemas.openxmlformats.org/officeDocument/2006/relationships/footer" Target="footer11.xml"/><Relationship Id="rId73" Type="http://schemas.openxmlformats.org/officeDocument/2006/relationships/image" Target="media/image36.png"/><Relationship Id="rId78" Type="http://schemas.openxmlformats.org/officeDocument/2006/relationships/hyperlink" Target="mailto:bonnie-feedback-list@lists.mitre.org" TargetMode="External"/><Relationship Id="rId81" Type="http://schemas.openxmlformats.org/officeDocument/2006/relationships/image" Target="media/image41.png"/><Relationship Id="rId86" Type="http://schemas.openxmlformats.org/officeDocument/2006/relationships/hyperlink" Target="http://jira.oncprojectracking.org/browse/BONNIE"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13026b01-288b-4d27-afc0-7051f7eb8544">In Progress</Statu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9B59CD27E301E45B9E4D21E2D1F1234" ma:contentTypeVersion="2" ma:contentTypeDescription="Create a new document." ma:contentTypeScope="" ma:versionID="8ab2da31d2fbdbfa87fc442bf55ea423">
  <xsd:schema xmlns:xsd="http://www.w3.org/2001/XMLSchema" xmlns:xs="http://www.w3.org/2001/XMLSchema" xmlns:p="http://schemas.microsoft.com/office/2006/metadata/properties" xmlns:ns2="13026b01-288b-4d27-afc0-7051f7eb8544" targetNamespace="http://schemas.microsoft.com/office/2006/metadata/properties" ma:root="true" ma:fieldsID="b3f1c1ad6ef3a7b17a4abcaf8fe27e65" ns2:_="">
    <xsd:import namespace="13026b01-288b-4d27-afc0-7051f7eb8544"/>
    <xsd:element name="properties">
      <xsd:complexType>
        <xsd:sequence>
          <xsd:element name="documentManagement">
            <xsd:complexType>
              <xsd:all>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026b01-288b-4d27-afc0-7051f7eb8544" elementFormDefault="qualified">
    <xsd:import namespace="http://schemas.microsoft.com/office/2006/documentManagement/types"/>
    <xsd:import namespace="http://schemas.microsoft.com/office/infopath/2007/PartnerControls"/>
    <xsd:element name="Status" ma:index="8" nillable="true" ma:displayName="Status" ma:default="In Progress" ma:format="Dropdown" ma:internalName="Status">
      <xsd:simpleType>
        <xsd:restriction base="dms:Choice">
          <xsd:enumeration value="In Progress"/>
          <xsd:enumeration value="Draft"/>
          <xsd:enumeration value="Deliverable"/>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13026b01-288b-4d27-afc0-7051f7eb8544"/>
  </ds:schemaRefs>
</ds:datastoreItem>
</file>

<file path=customXml/itemProps2.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3.xml><?xml version="1.0" encoding="utf-8"?>
<ds:datastoreItem xmlns:ds="http://schemas.openxmlformats.org/officeDocument/2006/customXml" ds:itemID="{5ACA738C-BAB0-41AC-95D3-1606130A77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026b01-288b-4d27-afc0-7051f7eb85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7DF9594-4C06-4B83-B7A3-81A38F89A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1655</TotalTime>
  <Pages>1</Pages>
  <Words>11681</Words>
  <Characters>66585</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Bonnie User Guide</vt:lpstr>
    </vt:vector>
  </TitlesOfParts>
  <Company/>
  <LinksUpToDate>false</LinksUpToDate>
  <CharactersWithSpaces>78110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Bonnie User Guide</dc:subject>
  <dc:creator>Hoff, Douglas S.</dc:creator>
  <cp:keywords/>
  <dc:description>Employs 508-compliant first page and CMS- preferred headers and footers, HHS logo, and new mandated CMS Identity Mark.</dc:description>
  <cp:lastModifiedBy>Tohline, Chris</cp:lastModifiedBy>
  <cp:revision>6</cp:revision>
  <cp:lastPrinted>2002-11-19T18:54:00Z</cp:lastPrinted>
  <dcterms:created xsi:type="dcterms:W3CDTF">2016-12-12T16:10:00Z</dcterms:created>
  <dcterms:modified xsi:type="dcterms:W3CDTF">2016-12-22T23:13:00Z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0x01010089B59CD27E301E45B9E4D21E2D1F1234</vt:lpwstr>
  </property>
</Properties>
</file>